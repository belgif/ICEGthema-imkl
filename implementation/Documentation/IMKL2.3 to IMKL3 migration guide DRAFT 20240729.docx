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E64CA0" w14:textId="077F8708" w:rsidR="00CB5082" w:rsidRPr="00FA78C2" w:rsidRDefault="00931CF7" w:rsidP="008332E8">
      <w:pPr>
        <w:spacing w:after="2000"/>
        <w:rPr>
          <w:lang w:val="en-GB"/>
        </w:rPr>
      </w:pPr>
      <w:r w:rsidRPr="00FA78C2">
        <w:rPr>
          <w:noProof/>
          <w:lang w:val="en-GB"/>
        </w:rPr>
        <mc:AlternateContent>
          <mc:Choice Requires="wps">
            <w:drawing>
              <wp:anchor distT="0" distB="0" distL="114300" distR="114300" simplePos="0" relativeHeight="251658241" behindDoc="0" locked="1" layoutInCell="1" allowOverlap="1" wp14:anchorId="76023B34" wp14:editId="60108B11">
                <wp:simplePos x="0" y="0"/>
                <wp:positionH relativeFrom="margin">
                  <wp:posOffset>-7620</wp:posOffset>
                </wp:positionH>
                <wp:positionV relativeFrom="margin">
                  <wp:posOffset>4896485</wp:posOffset>
                </wp:positionV>
                <wp:extent cx="5748655" cy="915035"/>
                <wp:effectExtent l="0" t="0" r="4445" b="0"/>
                <wp:wrapNone/>
                <wp:docPr id="4" name="Tekstvak 4"/>
                <wp:cNvGraphicFramePr/>
                <a:graphic xmlns:a="http://schemas.openxmlformats.org/drawingml/2006/main">
                  <a:graphicData uri="http://schemas.microsoft.com/office/word/2010/wordprocessingShape">
                    <wps:wsp>
                      <wps:cNvSpPr txBox="1"/>
                      <wps:spPr>
                        <a:xfrm>
                          <a:off x="0" y="0"/>
                          <a:ext cx="5748655" cy="915035"/>
                        </a:xfrm>
                        <a:prstGeom prst="rect">
                          <a:avLst/>
                        </a:prstGeom>
                        <a:noFill/>
                        <a:ln w="6350">
                          <a:noFill/>
                        </a:ln>
                      </wps:spPr>
                      <wps:txbx>
                        <w:txbxContent>
                          <w:p w14:paraId="265E7AC0" w14:textId="78A9D26D" w:rsidR="00693A99" w:rsidRDefault="00693A99" w:rsidP="00E604A3">
                            <w:pPr>
                              <w:pStyle w:val="Subtitle"/>
                            </w:pPr>
                            <w:r w:rsidRPr="00B92FD6">
                              <w:t>Versi</w:t>
                            </w:r>
                            <w:r w:rsidR="00780E4A">
                              <w:t>on</w:t>
                            </w:r>
                            <w:r w:rsidRPr="00B92FD6">
                              <w:t xml:space="preserve"> </w:t>
                            </w:r>
                            <w:r w:rsidR="00F12361">
                              <w:fldChar w:fldCharType="begin"/>
                            </w:r>
                            <w:r w:rsidR="00F12361">
                              <w:instrText xml:space="preserve"> MACROBUTTON  AcceptAllChangesInDocAndStopTracking 1 </w:instrText>
                            </w:r>
                            <w:r w:rsidR="00F12361">
                              <w:fldChar w:fldCharType="end"/>
                            </w:r>
                          </w:p>
                          <w:p w14:paraId="58DBEA3A" w14:textId="6398B0B8" w:rsidR="00693A99" w:rsidRDefault="00693A99" w:rsidP="00E604A3">
                            <w:pPr>
                              <w:pStyle w:val="Subtitle"/>
                            </w:pPr>
                            <w:r w:rsidRPr="00B92FD6">
                              <w:t>Publicati</w:t>
                            </w:r>
                            <w:r w:rsidR="0089120D">
                              <w:t xml:space="preserve">on </w:t>
                            </w:r>
                            <w:r w:rsidRPr="00B92FD6">
                              <w:t>dat</w:t>
                            </w:r>
                            <w:r w:rsidR="0089120D">
                              <w:t>e</w:t>
                            </w:r>
                            <w:r w:rsidRPr="00B92FD6">
                              <w:t xml:space="preserve"> </w:t>
                            </w:r>
                            <w:r w:rsidR="003C6EEE">
                              <w:rPr>
                                <w:lang w:val="en-GB"/>
                              </w:rPr>
                              <w:fldChar w:fldCharType="begin"/>
                            </w:r>
                            <w:r w:rsidR="003C6EEE">
                              <w:rPr>
                                <w:lang w:val="en-GB"/>
                              </w:rPr>
                              <w:instrText xml:space="preserve"> TIME  \@ "dd/MM/yyyy" </w:instrText>
                            </w:r>
                            <w:r w:rsidR="003C6EEE">
                              <w:rPr>
                                <w:lang w:val="en-GB"/>
                              </w:rPr>
                              <w:fldChar w:fldCharType="separate"/>
                            </w:r>
                            <w:r w:rsidR="00FA0A35">
                              <w:rPr>
                                <w:noProof/>
                                <w:lang w:val="en-GB"/>
                              </w:rPr>
                              <w:t>29/07/2024</w:t>
                            </w:r>
                            <w:r w:rsidR="003C6EEE">
                              <w:rPr>
                                <w:lang w:val="en-GB"/>
                              </w:rPr>
                              <w:fldChar w:fldCharType="end"/>
                            </w:r>
                          </w:p>
                        </w:txbxContent>
                      </wps:txbx>
                      <wps:bodyPr rot="0" spcFirstLastPara="0" vertOverflow="overflow" horzOverflow="overflow" vert="horz" wrap="square" lIns="0" tIns="4572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023B34" id="_x0000_t202" coordsize="21600,21600" o:spt="202" path="m,l,21600r21600,l21600,xe">
                <v:stroke joinstyle="miter"/>
                <v:path gradientshapeok="t" o:connecttype="rect"/>
              </v:shapetype>
              <v:shape id="Tekstvak 4" o:spid="_x0000_s1026" type="#_x0000_t202" style="position:absolute;margin-left:-.6pt;margin-top:385.55pt;width:452.65pt;height:72.0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" filled="f" stroked="f" strokeweight=".5pt">
                <v:textbox inset="0,,0">
                  <w:txbxContent>
                    <w:p w14:paraId="265E7AC0" w14:textId="78A9D26D" w:rsidR="00693A99" w:rsidRDefault="00693A99" w:rsidP="00E604A3">
                      <w:pPr>
                        <w:pStyle w:val="Subtitle"/>
                      </w:pPr>
                      <w:r w:rsidRPr="00B92FD6">
                        <w:t>Versi</w:t>
                      </w:r>
                      <w:r w:rsidR="00780E4A">
                        <w:t>on</w:t>
                      </w:r>
                      <w:r w:rsidRPr="00B92FD6">
                        <w:t xml:space="preserve"> </w:t>
                      </w:r>
                      <w:r w:rsidR="00F12361">
                        <w:fldChar w:fldCharType="begin"/>
                      </w:r>
                      <w:r w:rsidR="00F12361">
                        <w:instrText xml:space="preserve"> MACROBUTTON  AcceptAllChangesInDocAndStopTracking 1 </w:instrText>
                      </w:r>
                      <w:r w:rsidR="00F12361">
                        <w:fldChar w:fldCharType="end"/>
                      </w:r>
                    </w:p>
                    <w:p w14:paraId="58DBEA3A" w14:textId="6398B0B8" w:rsidR="00693A99" w:rsidRDefault="00693A99" w:rsidP="00E604A3">
                      <w:pPr>
                        <w:pStyle w:val="Subtitle"/>
                      </w:pPr>
                      <w:r w:rsidRPr="00B92FD6">
                        <w:t>Publicati</w:t>
                      </w:r>
                      <w:r w:rsidR="0089120D">
                        <w:t xml:space="preserve">on </w:t>
                      </w:r>
                      <w:r w:rsidRPr="00B92FD6">
                        <w:t>dat</w:t>
                      </w:r>
                      <w:r w:rsidR="0089120D">
                        <w:t>e</w:t>
                      </w:r>
                      <w:r w:rsidRPr="00B92FD6">
                        <w:t xml:space="preserve"> </w:t>
                      </w:r>
                      <w:r w:rsidR="003C6EEE">
                        <w:rPr>
                          <w:lang w:val="en-GB"/>
                        </w:rPr>
                        <w:fldChar w:fldCharType="begin"/>
                      </w:r>
                      <w:r w:rsidR="003C6EEE">
                        <w:rPr>
                          <w:lang w:val="en-GB"/>
                        </w:rPr>
                        <w:instrText xml:space="preserve"> TIME  \@ "dd/MM/yyyy" </w:instrText>
                      </w:r>
                      <w:r w:rsidR="003C6EEE">
                        <w:rPr>
                          <w:lang w:val="en-GB"/>
                        </w:rPr>
                        <w:fldChar w:fldCharType="separate"/>
                      </w:r>
                      <w:r w:rsidR="00FA0A35">
                        <w:rPr>
                          <w:noProof/>
                          <w:lang w:val="en-GB"/>
                        </w:rPr>
                        <w:t>29/07/2024</w:t>
                      </w:r>
                      <w:r w:rsidR="003C6EEE">
                        <w:rPr>
                          <w:lang w:val="en-GB"/>
                        </w:rPr>
                        <w:fldChar w:fldCharType="end"/>
                      </w:r>
                    </w:p>
                  </w:txbxContent>
                </v:textbox>
                <w10:wrap anchorx="margin" anchory="margin"/>
                <w10:anchorlock/>
              </v:shape>
            </w:pict>
          </mc:Fallback>
        </mc:AlternateContent>
      </w:r>
      <w:r w:rsidR="00693A99" w:rsidRPr="00FA78C2">
        <w:rPr>
          <w:noProof/>
          <w:lang w:val="en-GB"/>
        </w:rPr>
        <w:drawing>
          <wp:anchor distT="107950" distB="107950" distL="107950" distR="107950" simplePos="0" relativeHeight="251658240" behindDoc="1" locked="1" layoutInCell="1" allowOverlap="1" wp14:anchorId="78B499D6" wp14:editId="71716406">
            <wp:simplePos x="0" y="0"/>
            <wp:positionH relativeFrom="page">
              <wp:posOffset>4320540</wp:posOffset>
            </wp:positionH>
            <wp:positionV relativeFrom="page">
              <wp:posOffset>8317230</wp:posOffset>
            </wp:positionV>
            <wp:extent cx="3052800" cy="3963600"/>
            <wp:effectExtent l="0" t="0" r="0" b="0"/>
            <wp:wrapTight wrapText="left">
              <wp:wrapPolygon edited="0">
                <wp:start x="11728" y="0"/>
                <wp:lineTo x="10515" y="104"/>
                <wp:lineTo x="6066" y="1350"/>
                <wp:lineTo x="4988" y="2284"/>
                <wp:lineTo x="3505" y="3323"/>
                <wp:lineTo x="1752" y="4984"/>
                <wp:lineTo x="674" y="6645"/>
                <wp:lineTo x="0" y="8306"/>
                <wp:lineTo x="0" y="13290"/>
                <wp:lineTo x="674" y="14951"/>
                <wp:lineTo x="1752" y="16613"/>
                <wp:lineTo x="3505" y="18274"/>
                <wp:lineTo x="6066" y="19935"/>
                <wp:lineTo x="6201" y="20247"/>
                <wp:lineTo x="10784" y="21493"/>
                <wp:lineTo x="11728" y="21493"/>
                <wp:lineTo x="16176" y="21493"/>
                <wp:lineTo x="21434" y="21181"/>
                <wp:lineTo x="21434" y="19312"/>
                <wp:lineTo x="20490" y="18274"/>
                <wp:lineTo x="19412" y="16509"/>
                <wp:lineTo x="7414" y="14951"/>
                <wp:lineTo x="6201" y="13290"/>
                <wp:lineTo x="5527" y="11629"/>
                <wp:lineTo x="5527" y="9968"/>
                <wp:lineTo x="6201" y="8306"/>
                <wp:lineTo x="7279" y="6749"/>
                <wp:lineTo x="19142" y="4984"/>
                <wp:lineTo x="21434" y="2180"/>
                <wp:lineTo x="21434" y="311"/>
                <wp:lineTo x="16176" y="0"/>
                <wp:lineTo x="11728"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11"/>
                    <a:stretch>
                      <a:fillRect/>
                    </a:stretch>
                  </pic:blipFill>
                  <pic:spPr>
                    <a:xfrm>
                      <a:off x="0" y="0"/>
                      <a:ext cx="3052800" cy="3963600"/>
                    </a:xfrm>
                    <a:prstGeom prst="rect">
                      <a:avLst/>
                    </a:prstGeom>
                  </pic:spPr>
                </pic:pic>
              </a:graphicData>
            </a:graphic>
            <wp14:sizeRelH relativeFrom="margin">
              <wp14:pctWidth>0</wp14:pctWidth>
            </wp14:sizeRelH>
            <wp14:sizeRelV relativeFrom="margin">
              <wp14:pctHeight>0</wp14:pctHeight>
            </wp14:sizeRelV>
          </wp:anchor>
        </w:drawing>
      </w:r>
    </w:p>
    <w:p w14:paraId="3B1677C2" w14:textId="0AC96F8B" w:rsidR="00CB5082" w:rsidRPr="00FA78C2" w:rsidRDefault="003C5E3C" w:rsidP="008332E8">
      <w:pPr>
        <w:pStyle w:val="Title"/>
        <w:rPr>
          <w:lang w:val="en-GB"/>
        </w:rPr>
      </w:pPr>
      <w:r w:rsidRPr="00FA78C2">
        <w:rPr>
          <w:lang w:val="en-GB"/>
        </w:rPr>
        <w:fldChar w:fldCharType="begin"/>
      </w:r>
      <w:r w:rsidRPr="00FA78C2">
        <w:rPr>
          <w:lang w:val="en-GB"/>
        </w:rPr>
        <w:instrText xml:space="preserve"> DOCPROPERTY  Title  \* MERGEFORMAT </w:instrText>
      </w:r>
      <w:r w:rsidRPr="00FA78C2">
        <w:rPr>
          <w:lang w:val="en-GB"/>
        </w:rPr>
        <w:fldChar w:fldCharType="separate"/>
      </w:r>
      <w:r w:rsidR="004F6155">
        <w:rPr>
          <w:lang w:val="en-GB"/>
        </w:rPr>
        <w:t>IMKL 2.3 to IMKL 3 Migration Guide</w:t>
      </w:r>
      <w:r w:rsidRPr="00FA78C2">
        <w:rPr>
          <w:lang w:val="en-GB"/>
        </w:rPr>
        <w:fldChar w:fldCharType="end"/>
      </w:r>
    </w:p>
    <w:p w14:paraId="023BB410" w14:textId="732EA7D1" w:rsidR="008D7CDA" w:rsidRPr="00FA78C2" w:rsidRDefault="005E6664" w:rsidP="00E604A3">
      <w:pPr>
        <w:pStyle w:val="Subtitle"/>
        <w:rPr>
          <w:lang w:val="en-GB"/>
        </w:rPr>
      </w:pPr>
      <w:r>
        <w:rPr>
          <w:lang w:val="en-GB"/>
        </w:rPr>
        <w:fldChar w:fldCharType="begin"/>
      </w:r>
      <w:r>
        <w:rPr>
          <w:lang w:val="en-GB"/>
        </w:rPr>
        <w:instrText xml:space="preserve"> MACROBUTTON  AcceptAllChangesInDocAndStopTracking </w:instrText>
      </w:r>
      <w:r>
        <w:rPr>
          <w:lang w:val="en-GB"/>
        </w:rPr>
        <w:fldChar w:fldCharType="end"/>
      </w:r>
      <w:r w:rsidR="008D7CDA" w:rsidRPr="00FA78C2">
        <w:rPr>
          <w:lang w:val="en-GB"/>
        </w:rPr>
        <w:br w:type="page"/>
      </w:r>
    </w:p>
    <w:p w14:paraId="47777040" w14:textId="290E49C3" w:rsidR="003D63E8" w:rsidRPr="004E423E" w:rsidRDefault="0023303F" w:rsidP="008332E8">
      <w:pPr>
        <w:rPr>
          <w:lang w:val="en-GB"/>
        </w:rPr>
      </w:pPr>
      <w:r w:rsidRPr="00FA78C2">
        <w:rPr>
          <w:b/>
          <w:noProof/>
          <w:color w:val="FFCC8E" w:themeColor="accent1"/>
          <w:lang w:val="en-GB"/>
        </w:rPr>
        <w:lastRenderedPageBreak/>
        <mc:AlternateContent>
          <mc:Choice Requires="wpg">
            <w:drawing>
              <wp:anchor distT="0" distB="0" distL="114300" distR="114300" simplePos="0" relativeHeight="251658242" behindDoc="0" locked="1" layoutInCell="1" allowOverlap="1" wp14:anchorId="469D02B5" wp14:editId="185C4887">
                <wp:simplePos x="0" y="0"/>
                <wp:positionH relativeFrom="page">
                  <wp:posOffset>900430</wp:posOffset>
                </wp:positionH>
                <wp:positionV relativeFrom="page">
                  <wp:posOffset>7200900</wp:posOffset>
                </wp:positionV>
                <wp:extent cx="4388400" cy="1152000"/>
                <wp:effectExtent l="0" t="0" r="0" b="0"/>
                <wp:wrapNone/>
                <wp:docPr id="2" name="Groep 2"/>
                <wp:cNvGraphicFramePr/>
                <a:graphic xmlns:a="http://schemas.openxmlformats.org/drawingml/2006/main">
                  <a:graphicData uri="http://schemas.microsoft.com/office/word/2010/wordprocessingGroup">
                    <wpg:wgp>
                      <wpg:cNvGrpSpPr/>
                      <wpg:grpSpPr>
                        <a:xfrm>
                          <a:off x="0" y="0"/>
                          <a:ext cx="4388400" cy="1152000"/>
                          <a:chOff x="0" y="0"/>
                          <a:chExt cx="4390145" cy="1151890"/>
                        </a:xfrm>
                      </wpg:grpSpPr>
                      <wps:wsp>
                        <wps:cNvPr id="11" name="Text Box 2"/>
                        <wps:cNvSpPr txBox="1">
                          <a:spLocks noChangeArrowheads="1"/>
                        </wps:cNvSpPr>
                        <wps:spPr bwMode="auto">
                          <a:xfrm>
                            <a:off x="1238250" y="28575"/>
                            <a:ext cx="3151895" cy="1100743"/>
                          </a:xfrm>
                          <a:prstGeom prst="rect">
                            <a:avLst/>
                          </a:prstGeom>
                          <a:noFill/>
                          <a:ln w="9525">
                            <a:noFill/>
                            <a:miter lim="800000"/>
                            <a:headEnd/>
                            <a:tailEnd/>
                          </a:ln>
                        </wps:spPr>
                        <wps:txbx>
                          <w:txbxContent>
                            <w:p w14:paraId="46E0245A" w14:textId="77777777" w:rsidR="0023303F" w:rsidRPr="004A2B37" w:rsidRDefault="0023303F" w:rsidP="0023303F">
                              <w:pPr>
                                <w:rPr>
                                  <w:rStyle w:val="Emphasis"/>
                                </w:rPr>
                              </w:pPr>
                              <w:r w:rsidRPr="004A2B37">
                                <w:rPr>
                                  <w:rStyle w:val="Emphasis"/>
                                </w:rPr>
                                <w:t>Athumi - Het Vlaams Datanutsbedrijf</w:t>
                              </w:r>
                            </w:p>
                            <w:p w14:paraId="1FDF7D1E" w14:textId="77777777" w:rsidR="0023303F" w:rsidRDefault="0023303F" w:rsidP="0023303F">
                              <w:r w:rsidRPr="00A06AD9">
                                <w:t>Havenlaan 88</w:t>
                              </w:r>
                              <w:r>
                                <w:t>, bus C</w:t>
                              </w:r>
                            </w:p>
                            <w:p w14:paraId="5BCFBB5E" w14:textId="77777777" w:rsidR="0023303F" w:rsidRDefault="0023303F" w:rsidP="0023303F">
                              <w:r w:rsidRPr="00A06AD9">
                                <w:t>1000 Brussel</w:t>
                              </w:r>
                            </w:p>
                            <w:p w14:paraId="4B53EC53" w14:textId="77777777" w:rsidR="0023303F" w:rsidRDefault="0023303F" w:rsidP="0023303F">
                              <w:r>
                                <w:t xml:space="preserve">KBO </w:t>
                              </w:r>
                              <w:r w:rsidRPr="00931CF7">
                                <w:t>0795.547.478</w:t>
                              </w:r>
                            </w:p>
                            <w:p w14:paraId="6D9E0A8F" w14:textId="77777777" w:rsidR="0023303F" w:rsidRPr="00B93152" w:rsidRDefault="0023303F" w:rsidP="0023303F">
                              <w:r>
                                <w:t>info@athumi.eu</w:t>
                              </w:r>
                            </w:p>
                          </w:txbxContent>
                        </wps:txbx>
                        <wps:bodyPr rot="0" vert="horz" wrap="square" lIns="91440" tIns="45720" rIns="91440" bIns="45720" anchor="t" anchorCtr="0" upright="1">
                          <a:noAutofit/>
                        </wps:bodyPr>
                      </wps:wsp>
                      <pic:pic xmlns:pic="http://schemas.openxmlformats.org/drawingml/2006/picture">
                        <pic:nvPicPr>
                          <pic:cNvPr id="9" name="Afbeelding 9" descr="Afbeelding met Graphics, clipart, cirkel, ontwerp&#10;&#10;Automatisch gegenereerde beschrijving"/>
                          <pic:cNvPicPr>
                            <a:picLocks noChangeAspect="1"/>
                          </pic:cNvPicPr>
                        </pic:nvPicPr>
                        <pic:blipFill>
                          <a:blip r:embed="rId12"/>
                          <a:stretch>
                            <a:fillRect/>
                          </a:stretch>
                        </pic:blipFill>
                        <pic:spPr>
                          <a:xfrm>
                            <a:off x="0" y="0"/>
                            <a:ext cx="1144270" cy="11518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9D02B5" id="Groep 2" o:spid="_x0000_s1027" style="position:absolute;margin-left:70.9pt;margin-top:567pt;width:345.55pt;height:90.7pt;z-index:251658242;mso-position-horizontal-relative:page;mso-position-vertical-relative:page;mso-width-relative:margin;mso-height-relative:margin" coordsize="4390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">
                <v:shape id="Text Box 2" o:spid="_x0000_s1028" type="#_x0000_t202" style="position:absolute;left:12382;top:285;width:31519;height:1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46E0245A" w14:textId="77777777" w:rsidR="0023303F" w:rsidRPr="004A2B37" w:rsidRDefault="0023303F" w:rsidP="0023303F">
                        <w:pPr>
                          <w:rPr>
                            <w:rStyle w:val="Emphasis"/>
                          </w:rPr>
                        </w:pPr>
                        <w:r w:rsidRPr="004A2B37">
                          <w:rPr>
                            <w:rStyle w:val="Emphasis"/>
                          </w:rPr>
                          <w:t>Athumi - Het Vlaams Datanutsbedrijf</w:t>
                        </w:r>
                      </w:p>
                      <w:p w14:paraId="1FDF7D1E" w14:textId="77777777" w:rsidR="0023303F" w:rsidRDefault="0023303F" w:rsidP="0023303F">
                        <w:r w:rsidRPr="00A06AD9">
                          <w:t>Havenlaan 88</w:t>
                        </w:r>
                        <w:r>
                          <w:t>, bus C</w:t>
                        </w:r>
                      </w:p>
                      <w:p w14:paraId="5BCFBB5E" w14:textId="77777777" w:rsidR="0023303F" w:rsidRDefault="0023303F" w:rsidP="0023303F">
                        <w:r w:rsidRPr="00A06AD9">
                          <w:t>1000 Brussel</w:t>
                        </w:r>
                      </w:p>
                      <w:p w14:paraId="4B53EC53" w14:textId="77777777" w:rsidR="0023303F" w:rsidRDefault="0023303F" w:rsidP="0023303F">
                        <w:r>
                          <w:t xml:space="preserve">KBO </w:t>
                        </w:r>
                        <w:r w:rsidRPr="00931CF7">
                          <w:t>0795.547.478</w:t>
                        </w:r>
                      </w:p>
                      <w:p w14:paraId="6D9E0A8F" w14:textId="77777777" w:rsidR="0023303F" w:rsidRPr="00B93152" w:rsidRDefault="0023303F" w:rsidP="0023303F">
                        <w:r>
                          <w:t>info@athumi.eu</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9" o:spid="_x0000_s1029" type="#_x0000_t75" alt="Afbeelding met Graphics, clipart, cirkel, ontwerp&#10;&#10;Automatisch gegenereerde beschrijving" style="position:absolute;width:11442;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">
                  <v:imagedata r:id="rId13" o:title="Afbeelding met Graphics, clipart, cirkel, ontwerp&#10;&#10;Automatisch gegenereerde beschrijving"/>
                </v:shape>
                <w10:wrap anchorx="page" anchory="page"/>
                <w10:anchorlock/>
              </v:group>
            </w:pict>
          </mc:Fallback>
        </mc:AlternateContent>
      </w:r>
      <w:r w:rsidR="0089120D" w:rsidRPr="004E423E">
        <w:rPr>
          <w:lang w:val="en-GB"/>
        </w:rPr>
        <w:t>Author</w:t>
      </w:r>
      <w:r w:rsidR="003D63E8" w:rsidRPr="004E423E">
        <w:rPr>
          <w:lang w:val="en-GB"/>
        </w:rPr>
        <w:t>:</w:t>
      </w:r>
      <w:r w:rsidR="00B93152" w:rsidRPr="004E423E">
        <w:rPr>
          <w:lang w:val="en-GB"/>
        </w:rPr>
        <w:t xml:space="preserve"> </w:t>
      </w:r>
      <w:r w:rsidR="00F12361" w:rsidRPr="004E423E">
        <w:rPr>
          <w:lang w:val="en-GB"/>
        </w:rPr>
        <w:t>Niels Gabriels</w:t>
      </w:r>
    </w:p>
    <w:p w14:paraId="4C1A280F" w14:textId="74715CA2" w:rsidR="003D63E8" w:rsidRPr="004E423E" w:rsidRDefault="004E423E" w:rsidP="008332E8">
      <w:pPr>
        <w:rPr>
          <w:lang w:val="en-GB"/>
        </w:rPr>
      </w:pPr>
      <w:r w:rsidRPr="004E423E">
        <w:rPr>
          <w:lang w:val="en-GB"/>
        </w:rPr>
        <w:t>Creation date</w:t>
      </w:r>
      <w:r w:rsidR="003D63E8" w:rsidRPr="004E423E">
        <w:rPr>
          <w:lang w:val="en-GB"/>
        </w:rPr>
        <w:t xml:space="preserve">: </w:t>
      </w:r>
      <w:r w:rsidR="00F12361" w:rsidRPr="004E423E">
        <w:rPr>
          <w:lang w:val="en-GB"/>
        </w:rPr>
        <w:t>15</w:t>
      </w:r>
      <w:r w:rsidR="003C6EEE">
        <w:rPr>
          <w:lang w:val="en-GB"/>
        </w:rPr>
        <w:t>/07/</w:t>
      </w:r>
      <w:r w:rsidR="00F12361" w:rsidRPr="004E423E">
        <w:rPr>
          <w:lang w:val="en-GB"/>
        </w:rPr>
        <w:t>2024</w:t>
      </w:r>
    </w:p>
    <w:p w14:paraId="227FAC01" w14:textId="6B76EE9E" w:rsidR="003D63E8" w:rsidRPr="00DF20FA" w:rsidRDefault="001B41F3" w:rsidP="008332E8">
      <w:pPr>
        <w:rPr>
          <w:noProof/>
          <w:lang w:val="en-GB"/>
        </w:rPr>
      </w:pPr>
      <w:r>
        <w:rPr>
          <w:lang w:val="en-GB"/>
        </w:rPr>
        <w:t>Publication</w:t>
      </w:r>
      <w:r w:rsidR="003D63E8" w:rsidRPr="00DF20FA">
        <w:rPr>
          <w:lang w:val="en-GB"/>
        </w:rPr>
        <w:t xml:space="preserve"> </w:t>
      </w:r>
      <w:r>
        <w:rPr>
          <w:lang w:val="en-GB"/>
        </w:rPr>
        <w:t>date</w:t>
      </w:r>
      <w:r w:rsidR="003D63E8" w:rsidRPr="00DF20FA">
        <w:rPr>
          <w:lang w:val="en-GB"/>
        </w:rPr>
        <w:t xml:space="preserve">: </w:t>
      </w:r>
      <w:r w:rsidR="003C6EEE">
        <w:rPr>
          <w:lang w:val="en-GB"/>
        </w:rPr>
        <w:fldChar w:fldCharType="begin"/>
      </w:r>
      <w:r w:rsidR="003C6EEE">
        <w:rPr>
          <w:lang w:val="en-GB"/>
        </w:rPr>
        <w:instrText xml:space="preserve"> TIME  \@ "dd/MM/yyyy" </w:instrText>
      </w:r>
      <w:r w:rsidR="003C6EEE">
        <w:rPr>
          <w:lang w:val="en-GB"/>
        </w:rPr>
        <w:fldChar w:fldCharType="separate"/>
      </w:r>
      <w:r w:rsidR="00FA0A35">
        <w:rPr>
          <w:noProof/>
          <w:lang w:val="en-GB"/>
        </w:rPr>
        <w:t>29/07/2024</w:t>
      </w:r>
      <w:r w:rsidR="003C6EEE">
        <w:rPr>
          <w:lang w:val="en-GB"/>
        </w:rPr>
        <w:fldChar w:fldCharType="end"/>
      </w:r>
    </w:p>
    <w:p w14:paraId="16F67310" w14:textId="5ABA8760" w:rsidR="003D63E8" w:rsidRPr="00DF20FA" w:rsidRDefault="003D63E8" w:rsidP="008332E8">
      <w:pPr>
        <w:rPr>
          <w:lang w:val="en-GB"/>
        </w:rPr>
      </w:pPr>
      <w:r w:rsidRPr="00DF20FA">
        <w:rPr>
          <w:lang w:val="en-GB"/>
        </w:rPr>
        <w:t>Intern</w:t>
      </w:r>
      <w:r w:rsidR="00DF20FA">
        <w:rPr>
          <w:lang w:val="en-GB"/>
        </w:rPr>
        <w:t>al</w:t>
      </w:r>
      <w:r w:rsidRPr="00DF20FA">
        <w:rPr>
          <w:lang w:val="en-GB"/>
        </w:rPr>
        <w:t xml:space="preserve"> </w:t>
      </w:r>
      <w:r w:rsidR="00DF20FA">
        <w:rPr>
          <w:lang w:val="en-GB"/>
        </w:rPr>
        <w:t>file name</w:t>
      </w:r>
      <w:r w:rsidRPr="00DF20FA">
        <w:rPr>
          <w:lang w:val="en-GB"/>
        </w:rPr>
        <w:t xml:space="preserve">: </w:t>
      </w:r>
      <w:r w:rsidRPr="00FA78C2">
        <w:rPr>
          <w:lang w:val="en-GB"/>
        </w:rPr>
        <w:fldChar w:fldCharType="begin"/>
      </w:r>
      <w:r w:rsidRPr="00DF20FA">
        <w:rPr>
          <w:lang w:val="en-GB"/>
        </w:rPr>
        <w:instrText xml:space="preserve"> FILENAME  \* MERGEFORMAT </w:instrText>
      </w:r>
      <w:r w:rsidRPr="00FA78C2">
        <w:rPr>
          <w:lang w:val="en-GB"/>
        </w:rPr>
        <w:fldChar w:fldCharType="separate"/>
      </w:r>
      <w:r w:rsidR="0051531C">
        <w:rPr>
          <w:noProof/>
          <w:lang w:val="en-GB"/>
        </w:rPr>
        <w:t>IMKL2.3 to IMKL3 migration guide.docx</w:t>
      </w:r>
      <w:r w:rsidRPr="00FA78C2">
        <w:rPr>
          <w:noProof/>
          <w:lang w:val="en-GB"/>
        </w:rPr>
        <w:fldChar w:fldCharType="end"/>
      </w:r>
    </w:p>
    <w:p w14:paraId="07A8F858" w14:textId="728C055A" w:rsidR="003D63E8" w:rsidRPr="004F6155" w:rsidRDefault="003D63E8" w:rsidP="008332E8">
      <w:r w:rsidRPr="004F6155">
        <w:t>Document</w:t>
      </w:r>
      <w:r w:rsidR="007D1137">
        <w:t xml:space="preserve"> </w:t>
      </w:r>
      <w:r w:rsidRPr="004F6155">
        <w:t>histor</w:t>
      </w:r>
      <w:r w:rsidR="007D1137">
        <w:t>y</w:t>
      </w:r>
      <w:r w:rsidRPr="004F6155">
        <w:t xml:space="preserve">: </w:t>
      </w:r>
    </w:p>
    <w:tbl>
      <w:tblPr>
        <w:tblStyle w:val="AthumiTableStyle1"/>
        <w:tblW w:w="9072" w:type="dxa"/>
        <w:tblLook w:val="04A0" w:firstRow="1" w:lastRow="0" w:firstColumn="1" w:lastColumn="0" w:noHBand="0" w:noVBand="1"/>
      </w:tblPr>
      <w:tblGrid>
        <w:gridCol w:w="994"/>
        <w:gridCol w:w="3775"/>
        <w:gridCol w:w="1217"/>
        <w:gridCol w:w="2038"/>
        <w:gridCol w:w="1048"/>
      </w:tblGrid>
      <w:tr w:rsidR="00E86249" w:rsidRPr="00FA78C2" w14:paraId="7B9CA174" w14:textId="77777777" w:rsidTr="00743C1D">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784BFF0A" w14:textId="1580329D" w:rsidR="00BB380A" w:rsidRPr="00FA78C2" w:rsidRDefault="00BB380A" w:rsidP="005839AF">
            <w:pPr>
              <w:pStyle w:val="NoSpacing"/>
              <w:rPr>
                <w:lang w:val="en-GB"/>
              </w:rPr>
            </w:pPr>
            <w:r w:rsidRPr="00FA78C2">
              <w:rPr>
                <w:lang w:val="en-GB"/>
              </w:rPr>
              <w:t>Versi</w:t>
            </w:r>
            <w:r w:rsidR="000004E7">
              <w:rPr>
                <w:lang w:val="en-GB"/>
              </w:rPr>
              <w:t>on</w:t>
            </w:r>
          </w:p>
        </w:tc>
        <w:tc>
          <w:tcPr>
            <w:tcW w:w="3855" w:type="dxa"/>
          </w:tcPr>
          <w:p w14:paraId="16840FE2" w14:textId="70BD5B7F" w:rsidR="00BB380A" w:rsidRPr="00FA78C2" w:rsidRDefault="000004E7"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Pr>
                <w:lang w:val="en-GB"/>
              </w:rPr>
              <w:t>Comments</w:t>
            </w:r>
          </w:p>
        </w:tc>
        <w:tc>
          <w:tcPr>
            <w:tcW w:w="1183" w:type="dxa"/>
          </w:tcPr>
          <w:p w14:paraId="6361FE48" w14:textId="714E3E86" w:rsidR="00BB380A" w:rsidRPr="00FA78C2" w:rsidRDefault="00BB380A"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sidRPr="00FA78C2">
              <w:rPr>
                <w:lang w:val="en-GB"/>
              </w:rPr>
              <w:t>Dat</w:t>
            </w:r>
            <w:r w:rsidR="000004E7">
              <w:rPr>
                <w:lang w:val="en-GB"/>
              </w:rPr>
              <w:t>e</w:t>
            </w:r>
          </w:p>
        </w:tc>
        <w:tc>
          <w:tcPr>
            <w:tcW w:w="2072" w:type="dxa"/>
          </w:tcPr>
          <w:p w14:paraId="4164FE4D" w14:textId="54F74288" w:rsidR="00BB380A" w:rsidRPr="00FA78C2" w:rsidRDefault="00BB380A"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sidRPr="00FA78C2">
              <w:rPr>
                <w:lang w:val="en-GB"/>
              </w:rPr>
              <w:t>Aut</w:t>
            </w:r>
            <w:r w:rsidR="000004E7">
              <w:rPr>
                <w:lang w:val="en-GB"/>
              </w:rPr>
              <w:t>hor</w:t>
            </w:r>
          </w:p>
        </w:tc>
        <w:tc>
          <w:tcPr>
            <w:tcW w:w="1055" w:type="dxa"/>
          </w:tcPr>
          <w:p w14:paraId="5A7CAA43" w14:textId="77777777" w:rsidR="00BB380A" w:rsidRPr="00FA78C2" w:rsidRDefault="00BB380A"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sidRPr="00FA78C2">
              <w:rPr>
                <w:lang w:val="en-GB"/>
              </w:rPr>
              <w:t>Status</w:t>
            </w:r>
          </w:p>
        </w:tc>
      </w:tr>
      <w:tr w:rsidR="00E86249" w:rsidRPr="00FA78C2" w14:paraId="3F93103F" w14:textId="77777777" w:rsidTr="00743C1D">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42EAEC88" w14:textId="1B4A1BE9" w:rsidR="00BB380A" w:rsidRPr="00FA78C2" w:rsidRDefault="005D0E73" w:rsidP="005839AF">
            <w:pPr>
              <w:pStyle w:val="NoSpacing"/>
              <w:rPr>
                <w:lang w:val="en-GB"/>
              </w:rPr>
            </w:pPr>
            <w:r w:rsidRPr="00FA78C2">
              <w:rPr>
                <w:lang w:val="en-GB"/>
              </w:rPr>
              <w:t>1</w:t>
            </w:r>
          </w:p>
        </w:tc>
        <w:tc>
          <w:tcPr>
            <w:tcW w:w="3855" w:type="dxa"/>
          </w:tcPr>
          <w:p w14:paraId="4980EDF4" w14:textId="121D3F5E" w:rsidR="00BB380A" w:rsidRPr="00FA78C2" w:rsidRDefault="005D0E73"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sidRPr="00FA78C2">
              <w:rPr>
                <w:lang w:val="en-GB"/>
              </w:rPr>
              <w:t>Document created</w:t>
            </w:r>
          </w:p>
        </w:tc>
        <w:tc>
          <w:tcPr>
            <w:tcW w:w="1183" w:type="dxa"/>
          </w:tcPr>
          <w:p w14:paraId="72358D98" w14:textId="248481D7" w:rsidR="00BB380A" w:rsidRPr="00FA78C2" w:rsidRDefault="005D0E73"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sidRPr="00FA78C2">
              <w:rPr>
                <w:lang w:val="en-GB"/>
              </w:rPr>
              <w:t>15/07/2024</w:t>
            </w:r>
          </w:p>
        </w:tc>
        <w:tc>
          <w:tcPr>
            <w:tcW w:w="2072" w:type="dxa"/>
          </w:tcPr>
          <w:p w14:paraId="0B85E5E6" w14:textId="159461D5" w:rsidR="00BB380A" w:rsidRPr="00FA78C2" w:rsidRDefault="005D0E73"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sidRPr="00FA78C2">
              <w:rPr>
                <w:lang w:val="en-GB"/>
              </w:rPr>
              <w:t>Niels Gabriels</w:t>
            </w:r>
          </w:p>
        </w:tc>
        <w:tc>
          <w:tcPr>
            <w:tcW w:w="1055" w:type="dxa"/>
          </w:tcPr>
          <w:p w14:paraId="2AD16EC4" w14:textId="07997620" w:rsidR="00BB380A" w:rsidRPr="00FA78C2" w:rsidRDefault="000004E7"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Pr>
                <w:lang w:val="en-GB"/>
              </w:rPr>
              <w:fldChar w:fldCharType="begin"/>
            </w:r>
            <w:r>
              <w:rPr>
                <w:lang w:val="en-GB"/>
              </w:rPr>
              <w:instrText xml:space="preserve"> MACROBUTTON  AcceptAllChangesInDocAndStopTracking Draft </w:instrText>
            </w:r>
            <w:r>
              <w:rPr>
                <w:lang w:val="en-GB"/>
              </w:rPr>
              <w:fldChar w:fldCharType="end"/>
            </w:r>
          </w:p>
        </w:tc>
      </w:tr>
      <w:tr w:rsidR="00280A0C" w:rsidRPr="00FA78C2" w14:paraId="11D210D7" w14:textId="77777777" w:rsidTr="00743C1D">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996" w:type="dxa"/>
          </w:tcPr>
          <w:p w14:paraId="07E31FD3" w14:textId="77777777" w:rsidR="00BB380A" w:rsidRPr="00FA78C2" w:rsidRDefault="00BB380A" w:rsidP="005839AF">
            <w:pPr>
              <w:pStyle w:val="NoSpacing"/>
              <w:rPr>
                <w:lang w:val="en-GB"/>
              </w:rPr>
            </w:pPr>
          </w:p>
        </w:tc>
        <w:tc>
          <w:tcPr>
            <w:tcW w:w="3855" w:type="dxa"/>
          </w:tcPr>
          <w:p w14:paraId="2F489A73" w14:textId="77777777"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c>
          <w:tcPr>
            <w:tcW w:w="1183" w:type="dxa"/>
          </w:tcPr>
          <w:p w14:paraId="0F59FB7B" w14:textId="77777777"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c>
          <w:tcPr>
            <w:tcW w:w="2072" w:type="dxa"/>
          </w:tcPr>
          <w:p w14:paraId="0A115F06" w14:textId="77777777"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c>
          <w:tcPr>
            <w:tcW w:w="1055" w:type="dxa"/>
          </w:tcPr>
          <w:p w14:paraId="57772BA4" w14:textId="77777777"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r>
      <w:tr w:rsidR="00E86249" w:rsidRPr="00FA78C2" w14:paraId="28CC77D0" w14:textId="77777777" w:rsidTr="00743C1D">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42DCCEEA" w14:textId="77777777" w:rsidR="00BB380A" w:rsidRPr="00FA78C2" w:rsidRDefault="00BB380A" w:rsidP="005839AF">
            <w:pPr>
              <w:pStyle w:val="NoSpacing"/>
              <w:rPr>
                <w:lang w:val="en-GB"/>
              </w:rPr>
            </w:pPr>
          </w:p>
        </w:tc>
        <w:tc>
          <w:tcPr>
            <w:tcW w:w="3855" w:type="dxa"/>
          </w:tcPr>
          <w:p w14:paraId="2BFAB370" w14:textId="67113731" w:rsidR="00BB380A" w:rsidRPr="00FA78C2" w:rsidRDefault="00BB380A" w:rsidP="005839AF">
            <w:pPr>
              <w:pStyle w:val="NoSpacing"/>
              <w:cnfStyle w:val="000000100000" w:firstRow="0" w:lastRow="0" w:firstColumn="0" w:lastColumn="0" w:oddVBand="0" w:evenVBand="0" w:oddHBand="1" w:evenHBand="0" w:firstRowFirstColumn="0" w:firstRowLastColumn="0" w:lastRowFirstColumn="0" w:lastRowLastColumn="0"/>
              <w:rPr>
                <w:lang w:val="en-GB"/>
              </w:rPr>
            </w:pPr>
          </w:p>
        </w:tc>
        <w:tc>
          <w:tcPr>
            <w:tcW w:w="1183" w:type="dxa"/>
          </w:tcPr>
          <w:p w14:paraId="4BC28DA7" w14:textId="77777777" w:rsidR="00BB380A" w:rsidRPr="00FA78C2" w:rsidRDefault="00BB380A" w:rsidP="005839AF">
            <w:pPr>
              <w:pStyle w:val="NoSpacing"/>
              <w:cnfStyle w:val="000000100000" w:firstRow="0" w:lastRow="0" w:firstColumn="0" w:lastColumn="0" w:oddVBand="0" w:evenVBand="0" w:oddHBand="1" w:evenHBand="0" w:firstRowFirstColumn="0" w:firstRowLastColumn="0" w:lastRowFirstColumn="0" w:lastRowLastColumn="0"/>
              <w:rPr>
                <w:lang w:val="en-GB"/>
              </w:rPr>
            </w:pPr>
          </w:p>
        </w:tc>
        <w:tc>
          <w:tcPr>
            <w:tcW w:w="2072" w:type="dxa"/>
          </w:tcPr>
          <w:p w14:paraId="01C121D4" w14:textId="77777777" w:rsidR="00BB380A" w:rsidRPr="00FA78C2" w:rsidRDefault="00BB380A" w:rsidP="005839AF">
            <w:pPr>
              <w:pStyle w:val="NoSpacing"/>
              <w:cnfStyle w:val="000000100000" w:firstRow="0" w:lastRow="0" w:firstColumn="0" w:lastColumn="0" w:oddVBand="0" w:evenVBand="0" w:oddHBand="1" w:evenHBand="0" w:firstRowFirstColumn="0" w:firstRowLastColumn="0" w:lastRowFirstColumn="0" w:lastRowLastColumn="0"/>
              <w:rPr>
                <w:lang w:val="en-GB"/>
              </w:rPr>
            </w:pPr>
          </w:p>
        </w:tc>
        <w:tc>
          <w:tcPr>
            <w:tcW w:w="1055" w:type="dxa"/>
          </w:tcPr>
          <w:p w14:paraId="693B738B" w14:textId="77777777" w:rsidR="00BB380A" w:rsidRPr="00FA78C2" w:rsidRDefault="00BB380A" w:rsidP="005839AF">
            <w:pPr>
              <w:pStyle w:val="NoSpacing"/>
              <w:cnfStyle w:val="000000100000" w:firstRow="0" w:lastRow="0" w:firstColumn="0" w:lastColumn="0" w:oddVBand="0" w:evenVBand="0" w:oddHBand="1" w:evenHBand="0" w:firstRowFirstColumn="0" w:firstRowLastColumn="0" w:lastRowFirstColumn="0" w:lastRowLastColumn="0"/>
              <w:rPr>
                <w:lang w:val="en-GB"/>
              </w:rPr>
            </w:pPr>
          </w:p>
        </w:tc>
      </w:tr>
      <w:tr w:rsidR="00280A0C" w:rsidRPr="00FA78C2" w14:paraId="751D5F04" w14:textId="77777777" w:rsidTr="00743C1D">
        <w:trPr>
          <w:cnfStyle w:val="000000010000" w:firstRow="0" w:lastRow="0" w:firstColumn="0" w:lastColumn="0" w:oddVBand="0" w:evenVBand="0" w:oddHBand="0" w:evenHBand="1"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471D28A6" w14:textId="77777777" w:rsidR="00BB380A" w:rsidRPr="00FA78C2" w:rsidRDefault="00BB380A" w:rsidP="005839AF">
            <w:pPr>
              <w:pStyle w:val="NoSpacing"/>
              <w:rPr>
                <w:lang w:val="en-GB"/>
              </w:rPr>
            </w:pPr>
          </w:p>
        </w:tc>
        <w:tc>
          <w:tcPr>
            <w:tcW w:w="3855" w:type="dxa"/>
          </w:tcPr>
          <w:p w14:paraId="44AD4A16" w14:textId="406C4F80"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c>
          <w:tcPr>
            <w:tcW w:w="1183" w:type="dxa"/>
          </w:tcPr>
          <w:p w14:paraId="47000968" w14:textId="77777777"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c>
          <w:tcPr>
            <w:tcW w:w="2072" w:type="dxa"/>
          </w:tcPr>
          <w:p w14:paraId="6775A555" w14:textId="77777777"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c>
          <w:tcPr>
            <w:tcW w:w="1055" w:type="dxa"/>
          </w:tcPr>
          <w:p w14:paraId="2754A3D1" w14:textId="77777777"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r>
    </w:tbl>
    <w:p w14:paraId="02D31158" w14:textId="26ABA13E" w:rsidR="003D63E8" w:rsidRPr="00FA78C2" w:rsidRDefault="003D63E8" w:rsidP="008332E8">
      <w:pPr>
        <w:rPr>
          <w:rStyle w:val="StreepjesGeel"/>
          <w:sz w:val="48"/>
          <w:szCs w:val="30"/>
          <w:lang w:val="en-GB"/>
        </w:rPr>
      </w:pPr>
      <w:r w:rsidRPr="00FA78C2">
        <w:rPr>
          <w:rStyle w:val="StreepjesGeel"/>
          <w:lang w:val="en-GB"/>
        </w:rPr>
        <w:br w:type="page"/>
      </w:r>
    </w:p>
    <w:p w14:paraId="34C01022" w14:textId="612314DD" w:rsidR="00CF559C" w:rsidRPr="00FA78C2" w:rsidRDefault="007274BB" w:rsidP="00B36CB4">
      <w:pPr>
        <w:pStyle w:val="Heading1"/>
        <w:numPr>
          <w:ilvl w:val="0"/>
          <w:numId w:val="0"/>
        </w:numPr>
        <w:rPr>
          <w:lang w:val="en-GB"/>
        </w:rPr>
      </w:pPr>
      <w:bookmarkStart w:id="0" w:name="_Toc173155255"/>
      <w:r w:rsidRPr="00FA78C2">
        <w:rPr>
          <w:lang w:val="en-GB"/>
        </w:rPr>
        <w:lastRenderedPageBreak/>
        <w:t>Table of Contents</w:t>
      </w:r>
      <w:bookmarkEnd w:id="0"/>
    </w:p>
    <w:p w14:paraId="7FCA2999" w14:textId="287545B1" w:rsidR="00723F68" w:rsidRDefault="00B22A24">
      <w:pPr>
        <w:pStyle w:val="TOC1"/>
        <w:rPr>
          <w:rFonts w:asciiTheme="minorHAnsi" w:eastAsiaTheme="minorEastAsia" w:hAnsiTheme="minorHAnsi" w:cstheme="minorBidi"/>
          <w:kern w:val="2"/>
          <w:sz w:val="24"/>
          <w:szCs w:val="24"/>
          <w:lang/>
          <w14:ligatures w14:val="standardContextual"/>
        </w:rPr>
      </w:pPr>
      <w:r w:rsidRPr="00FA78C2">
        <w:rPr>
          <w:lang w:val="en-GB"/>
        </w:rPr>
        <w:fldChar w:fldCharType="begin"/>
      </w:r>
      <w:r w:rsidRPr="00FA78C2">
        <w:rPr>
          <w:lang w:val="en-GB"/>
        </w:rPr>
        <w:instrText xml:space="preserve"> TOC \o "1-4" \h \z \u </w:instrText>
      </w:r>
      <w:r w:rsidRPr="00FA78C2">
        <w:rPr>
          <w:lang w:val="en-GB"/>
        </w:rPr>
        <w:fldChar w:fldCharType="separate"/>
      </w:r>
      <w:hyperlink w:anchor="_Toc173155255" w:history="1">
        <w:r w:rsidR="00723F68" w:rsidRPr="005267EA">
          <w:rPr>
            <w:rStyle w:val="Hyperlink"/>
            <w:lang w:val="en-GB"/>
          </w:rPr>
          <w:t>Table of Contents</w:t>
        </w:r>
        <w:r w:rsidR="00723F68">
          <w:rPr>
            <w:webHidden/>
          </w:rPr>
          <w:tab/>
        </w:r>
        <w:r w:rsidR="00723F68">
          <w:rPr>
            <w:webHidden/>
          </w:rPr>
          <w:fldChar w:fldCharType="begin"/>
        </w:r>
        <w:r w:rsidR="00723F68">
          <w:rPr>
            <w:webHidden/>
          </w:rPr>
          <w:instrText xml:space="preserve"> PAGEREF _Toc173155255 \h </w:instrText>
        </w:r>
        <w:r w:rsidR="00723F68">
          <w:rPr>
            <w:webHidden/>
          </w:rPr>
        </w:r>
        <w:r w:rsidR="00723F68">
          <w:rPr>
            <w:webHidden/>
          </w:rPr>
          <w:fldChar w:fldCharType="separate"/>
        </w:r>
        <w:r w:rsidR="00FA0A35">
          <w:rPr>
            <w:webHidden/>
          </w:rPr>
          <w:t>3</w:t>
        </w:r>
        <w:r w:rsidR="00723F68">
          <w:rPr>
            <w:webHidden/>
          </w:rPr>
          <w:fldChar w:fldCharType="end"/>
        </w:r>
      </w:hyperlink>
    </w:p>
    <w:p w14:paraId="09AADCE7" w14:textId="22487367" w:rsidR="00723F68" w:rsidRDefault="00723F68">
      <w:pPr>
        <w:pStyle w:val="TOC1"/>
        <w:rPr>
          <w:rFonts w:asciiTheme="minorHAnsi" w:eastAsiaTheme="minorEastAsia" w:hAnsiTheme="minorHAnsi" w:cstheme="minorBidi"/>
          <w:kern w:val="2"/>
          <w:sz w:val="24"/>
          <w:szCs w:val="24"/>
          <w:lang/>
          <w14:ligatures w14:val="standardContextual"/>
        </w:rPr>
      </w:pPr>
      <w:hyperlink w:anchor="_Toc173155256" w:history="1">
        <w:r w:rsidRPr="005267EA">
          <w:rPr>
            <w:rStyle w:val="Hyperlink"/>
            <w:lang w:val="en-GB"/>
          </w:rPr>
          <w:t>1</w:t>
        </w:r>
        <w:r>
          <w:rPr>
            <w:rFonts w:asciiTheme="minorHAnsi" w:eastAsiaTheme="minorEastAsia" w:hAnsiTheme="minorHAnsi" w:cstheme="minorBidi"/>
            <w:kern w:val="2"/>
            <w:sz w:val="24"/>
            <w:szCs w:val="24"/>
            <w:lang/>
            <w14:ligatures w14:val="standardContextual"/>
          </w:rPr>
          <w:tab/>
        </w:r>
        <w:r w:rsidRPr="005267EA">
          <w:rPr>
            <w:rStyle w:val="Hyperlink"/>
            <w:lang w:val="en-GB"/>
          </w:rPr>
          <w:t>General changes</w:t>
        </w:r>
        <w:r>
          <w:rPr>
            <w:webHidden/>
          </w:rPr>
          <w:tab/>
        </w:r>
        <w:r>
          <w:rPr>
            <w:webHidden/>
          </w:rPr>
          <w:fldChar w:fldCharType="begin"/>
        </w:r>
        <w:r>
          <w:rPr>
            <w:webHidden/>
          </w:rPr>
          <w:instrText xml:space="preserve"> PAGEREF _Toc173155256 \h </w:instrText>
        </w:r>
        <w:r>
          <w:rPr>
            <w:webHidden/>
          </w:rPr>
        </w:r>
        <w:r>
          <w:rPr>
            <w:webHidden/>
          </w:rPr>
          <w:fldChar w:fldCharType="separate"/>
        </w:r>
        <w:r w:rsidR="00FA0A35">
          <w:rPr>
            <w:webHidden/>
          </w:rPr>
          <w:t>7</w:t>
        </w:r>
        <w:r>
          <w:rPr>
            <w:webHidden/>
          </w:rPr>
          <w:fldChar w:fldCharType="end"/>
        </w:r>
      </w:hyperlink>
    </w:p>
    <w:p w14:paraId="7AE94961" w14:textId="5628A8C4"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57" w:history="1">
        <w:r w:rsidRPr="005267EA">
          <w:rPr>
            <w:rStyle w:val="Hyperlink"/>
            <w:lang w:val="en-GB"/>
          </w:rPr>
          <w:t>1.1</w:t>
        </w:r>
        <w:r>
          <w:rPr>
            <w:rFonts w:asciiTheme="minorHAnsi" w:eastAsiaTheme="minorEastAsia" w:hAnsiTheme="minorHAnsi" w:cstheme="minorBidi"/>
            <w:kern w:val="2"/>
            <w:sz w:val="24"/>
            <w:szCs w:val="24"/>
            <w:lang/>
            <w14:ligatures w14:val="standardContextual"/>
          </w:rPr>
          <w:tab/>
        </w:r>
        <w:r w:rsidRPr="005267EA">
          <w:rPr>
            <w:rStyle w:val="Hyperlink"/>
            <w:lang w:val="en-GB"/>
          </w:rPr>
          <w:t>Introduction</w:t>
        </w:r>
        <w:r>
          <w:rPr>
            <w:webHidden/>
          </w:rPr>
          <w:tab/>
        </w:r>
        <w:r>
          <w:rPr>
            <w:webHidden/>
          </w:rPr>
          <w:fldChar w:fldCharType="begin"/>
        </w:r>
        <w:r>
          <w:rPr>
            <w:webHidden/>
          </w:rPr>
          <w:instrText xml:space="preserve"> PAGEREF _Toc173155257 \h </w:instrText>
        </w:r>
        <w:r>
          <w:rPr>
            <w:webHidden/>
          </w:rPr>
        </w:r>
        <w:r>
          <w:rPr>
            <w:webHidden/>
          </w:rPr>
          <w:fldChar w:fldCharType="separate"/>
        </w:r>
        <w:r w:rsidR="00FA0A35">
          <w:rPr>
            <w:webHidden/>
          </w:rPr>
          <w:t>7</w:t>
        </w:r>
        <w:r>
          <w:rPr>
            <w:webHidden/>
          </w:rPr>
          <w:fldChar w:fldCharType="end"/>
        </w:r>
      </w:hyperlink>
    </w:p>
    <w:p w14:paraId="62B108AB" w14:textId="441083A7"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58" w:history="1">
        <w:r w:rsidRPr="005267EA">
          <w:rPr>
            <w:rStyle w:val="Hyperlink"/>
            <w:lang w:val="en-GB"/>
          </w:rPr>
          <w:t>1.2</w:t>
        </w:r>
        <w:r>
          <w:rPr>
            <w:rFonts w:asciiTheme="minorHAnsi" w:eastAsiaTheme="minorEastAsia" w:hAnsiTheme="minorHAnsi" w:cstheme="minorBidi"/>
            <w:kern w:val="2"/>
            <w:sz w:val="24"/>
            <w:szCs w:val="24"/>
            <w:lang/>
            <w14:ligatures w14:val="standardContextual"/>
          </w:rPr>
          <w:tab/>
        </w:r>
        <w:r w:rsidRPr="005267EA">
          <w:rPr>
            <w:rStyle w:val="Hyperlink"/>
            <w:lang w:val="en-GB"/>
          </w:rPr>
          <w:t>IMKL namespace and dependencies</w:t>
        </w:r>
        <w:r>
          <w:rPr>
            <w:webHidden/>
          </w:rPr>
          <w:tab/>
        </w:r>
        <w:r>
          <w:rPr>
            <w:webHidden/>
          </w:rPr>
          <w:fldChar w:fldCharType="begin"/>
        </w:r>
        <w:r>
          <w:rPr>
            <w:webHidden/>
          </w:rPr>
          <w:instrText xml:space="preserve"> PAGEREF _Toc173155258 \h </w:instrText>
        </w:r>
        <w:r>
          <w:rPr>
            <w:webHidden/>
          </w:rPr>
        </w:r>
        <w:r>
          <w:rPr>
            <w:webHidden/>
          </w:rPr>
          <w:fldChar w:fldCharType="separate"/>
        </w:r>
        <w:r w:rsidR="00FA0A35">
          <w:rPr>
            <w:webHidden/>
          </w:rPr>
          <w:t>7</w:t>
        </w:r>
        <w:r>
          <w:rPr>
            <w:webHidden/>
          </w:rPr>
          <w:fldChar w:fldCharType="end"/>
        </w:r>
      </w:hyperlink>
    </w:p>
    <w:p w14:paraId="3CA680D5" w14:textId="7768B588" w:rsidR="00723F68" w:rsidRDefault="00723F68">
      <w:pPr>
        <w:pStyle w:val="TOC3"/>
        <w:rPr>
          <w:rFonts w:asciiTheme="minorHAnsi" w:eastAsiaTheme="minorEastAsia" w:hAnsiTheme="minorHAnsi" w:cstheme="minorBidi"/>
          <w:kern w:val="2"/>
          <w:sz w:val="24"/>
          <w:szCs w:val="24"/>
          <w:lang/>
          <w14:ligatures w14:val="standardContextual"/>
        </w:rPr>
      </w:pPr>
      <w:hyperlink w:anchor="_Toc173155259" w:history="1">
        <w:r w:rsidRPr="005267EA">
          <w:rPr>
            <w:rStyle w:val="Hyperlink"/>
            <w:lang w:val="en-GB"/>
          </w:rPr>
          <w:t>1.2.1</w:t>
        </w:r>
        <w:r>
          <w:rPr>
            <w:rFonts w:asciiTheme="minorHAnsi" w:eastAsiaTheme="minorEastAsia" w:hAnsiTheme="minorHAnsi" w:cstheme="minorBidi"/>
            <w:kern w:val="2"/>
            <w:sz w:val="24"/>
            <w:szCs w:val="24"/>
            <w:lang/>
            <w14:ligatures w14:val="standardContextual"/>
          </w:rPr>
          <w:tab/>
        </w:r>
        <w:r w:rsidRPr="005267EA">
          <w:rPr>
            <w:rStyle w:val="Hyperlink"/>
            <w:lang w:val="en-GB"/>
          </w:rPr>
          <w:t>Schema imports</w:t>
        </w:r>
        <w:r>
          <w:rPr>
            <w:webHidden/>
          </w:rPr>
          <w:tab/>
        </w:r>
        <w:r>
          <w:rPr>
            <w:webHidden/>
          </w:rPr>
          <w:fldChar w:fldCharType="begin"/>
        </w:r>
        <w:r>
          <w:rPr>
            <w:webHidden/>
          </w:rPr>
          <w:instrText xml:space="preserve"> PAGEREF _Toc173155259 \h </w:instrText>
        </w:r>
        <w:r>
          <w:rPr>
            <w:webHidden/>
          </w:rPr>
        </w:r>
        <w:r>
          <w:rPr>
            <w:webHidden/>
          </w:rPr>
          <w:fldChar w:fldCharType="separate"/>
        </w:r>
        <w:r w:rsidR="00FA0A35">
          <w:rPr>
            <w:webHidden/>
          </w:rPr>
          <w:t>7</w:t>
        </w:r>
        <w:r>
          <w:rPr>
            <w:webHidden/>
          </w:rPr>
          <w:fldChar w:fldCharType="end"/>
        </w:r>
      </w:hyperlink>
    </w:p>
    <w:p w14:paraId="5AA936C1" w14:textId="02FA9E03" w:rsidR="00723F68" w:rsidRDefault="00723F68">
      <w:pPr>
        <w:pStyle w:val="TOC3"/>
        <w:rPr>
          <w:rFonts w:asciiTheme="minorHAnsi" w:eastAsiaTheme="minorEastAsia" w:hAnsiTheme="minorHAnsi" w:cstheme="minorBidi"/>
          <w:kern w:val="2"/>
          <w:sz w:val="24"/>
          <w:szCs w:val="24"/>
          <w:lang/>
          <w14:ligatures w14:val="standardContextual"/>
        </w:rPr>
      </w:pPr>
      <w:hyperlink w:anchor="_Toc173155260" w:history="1">
        <w:r w:rsidRPr="005267EA">
          <w:rPr>
            <w:rStyle w:val="Hyperlink"/>
            <w:lang w:val="en-GB"/>
          </w:rPr>
          <w:t>1.2.2</w:t>
        </w:r>
        <w:r>
          <w:rPr>
            <w:rFonts w:asciiTheme="minorHAnsi" w:eastAsiaTheme="minorEastAsia" w:hAnsiTheme="minorHAnsi" w:cstheme="minorBidi"/>
            <w:kern w:val="2"/>
            <w:sz w:val="24"/>
            <w:szCs w:val="24"/>
            <w:lang/>
            <w14:ligatures w14:val="standardContextual"/>
          </w:rPr>
          <w:tab/>
        </w:r>
        <w:r w:rsidRPr="005267EA">
          <w:rPr>
            <w:rStyle w:val="Hyperlink"/>
            <w:lang w:val="en-GB"/>
          </w:rPr>
          <w:t>IMKL 3 namespace</w:t>
        </w:r>
        <w:r>
          <w:rPr>
            <w:webHidden/>
          </w:rPr>
          <w:tab/>
        </w:r>
        <w:r>
          <w:rPr>
            <w:webHidden/>
          </w:rPr>
          <w:fldChar w:fldCharType="begin"/>
        </w:r>
        <w:r>
          <w:rPr>
            <w:webHidden/>
          </w:rPr>
          <w:instrText xml:space="preserve"> PAGEREF _Toc173155260 \h </w:instrText>
        </w:r>
        <w:r>
          <w:rPr>
            <w:webHidden/>
          </w:rPr>
        </w:r>
        <w:r>
          <w:rPr>
            <w:webHidden/>
          </w:rPr>
          <w:fldChar w:fldCharType="separate"/>
        </w:r>
        <w:r w:rsidR="00FA0A35">
          <w:rPr>
            <w:webHidden/>
          </w:rPr>
          <w:t>8</w:t>
        </w:r>
        <w:r>
          <w:rPr>
            <w:webHidden/>
          </w:rPr>
          <w:fldChar w:fldCharType="end"/>
        </w:r>
      </w:hyperlink>
    </w:p>
    <w:p w14:paraId="28A67FFA" w14:textId="20B496F7" w:rsidR="00723F68" w:rsidRDefault="00723F68">
      <w:pPr>
        <w:pStyle w:val="TOC3"/>
        <w:rPr>
          <w:rFonts w:asciiTheme="minorHAnsi" w:eastAsiaTheme="minorEastAsia" w:hAnsiTheme="minorHAnsi" w:cstheme="minorBidi"/>
          <w:kern w:val="2"/>
          <w:sz w:val="24"/>
          <w:szCs w:val="24"/>
          <w:lang/>
          <w14:ligatures w14:val="standardContextual"/>
        </w:rPr>
      </w:pPr>
      <w:hyperlink w:anchor="_Toc173155261" w:history="1">
        <w:r w:rsidRPr="005267EA">
          <w:rPr>
            <w:rStyle w:val="Hyperlink"/>
            <w:lang w:val="en-GB"/>
          </w:rPr>
          <w:t>1.2.3</w:t>
        </w:r>
        <w:r>
          <w:rPr>
            <w:rFonts w:asciiTheme="minorHAnsi" w:eastAsiaTheme="minorEastAsia" w:hAnsiTheme="minorHAnsi" w:cstheme="minorBidi"/>
            <w:kern w:val="2"/>
            <w:sz w:val="24"/>
            <w:szCs w:val="24"/>
            <w:lang/>
            <w14:ligatures w14:val="standardContextual"/>
          </w:rPr>
          <w:tab/>
        </w:r>
        <w:r w:rsidRPr="005267EA">
          <w:rPr>
            <w:rStyle w:val="Hyperlink"/>
            <w:lang w:val="en-GB"/>
          </w:rPr>
          <w:t>Updated INSPIRE schemas</w:t>
        </w:r>
        <w:r>
          <w:rPr>
            <w:webHidden/>
          </w:rPr>
          <w:tab/>
        </w:r>
        <w:r>
          <w:rPr>
            <w:webHidden/>
          </w:rPr>
          <w:fldChar w:fldCharType="begin"/>
        </w:r>
        <w:r>
          <w:rPr>
            <w:webHidden/>
          </w:rPr>
          <w:instrText xml:space="preserve"> PAGEREF _Toc173155261 \h </w:instrText>
        </w:r>
        <w:r>
          <w:rPr>
            <w:webHidden/>
          </w:rPr>
        </w:r>
        <w:r>
          <w:rPr>
            <w:webHidden/>
          </w:rPr>
          <w:fldChar w:fldCharType="separate"/>
        </w:r>
        <w:r w:rsidR="00FA0A35">
          <w:rPr>
            <w:webHidden/>
          </w:rPr>
          <w:t>8</w:t>
        </w:r>
        <w:r>
          <w:rPr>
            <w:webHidden/>
          </w:rPr>
          <w:fldChar w:fldCharType="end"/>
        </w:r>
      </w:hyperlink>
    </w:p>
    <w:p w14:paraId="168868F3" w14:textId="4C0353D1"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62" w:history="1">
        <w:r w:rsidRPr="005267EA">
          <w:rPr>
            <w:rStyle w:val="Hyperlink"/>
            <w:lang w:val="en-GB"/>
          </w:rPr>
          <w:t>1.3</w:t>
        </w:r>
        <w:r>
          <w:rPr>
            <w:rFonts w:asciiTheme="minorHAnsi" w:eastAsiaTheme="minorEastAsia" w:hAnsiTheme="minorHAnsi" w:cstheme="minorBidi"/>
            <w:kern w:val="2"/>
            <w:sz w:val="24"/>
            <w:szCs w:val="24"/>
            <w:lang/>
            <w14:ligatures w14:val="standardContextual"/>
          </w:rPr>
          <w:tab/>
        </w:r>
        <w:r w:rsidRPr="005267EA">
          <w:rPr>
            <w:rStyle w:val="Hyperlink"/>
            <w:lang w:val="en-GB"/>
          </w:rPr>
          <w:t>Language</w:t>
        </w:r>
        <w:r>
          <w:rPr>
            <w:webHidden/>
          </w:rPr>
          <w:tab/>
        </w:r>
        <w:r>
          <w:rPr>
            <w:webHidden/>
          </w:rPr>
          <w:fldChar w:fldCharType="begin"/>
        </w:r>
        <w:r>
          <w:rPr>
            <w:webHidden/>
          </w:rPr>
          <w:instrText xml:space="preserve"> PAGEREF _Toc173155262 \h </w:instrText>
        </w:r>
        <w:r>
          <w:rPr>
            <w:webHidden/>
          </w:rPr>
        </w:r>
        <w:r>
          <w:rPr>
            <w:webHidden/>
          </w:rPr>
          <w:fldChar w:fldCharType="separate"/>
        </w:r>
        <w:r w:rsidR="00FA0A35">
          <w:rPr>
            <w:webHidden/>
          </w:rPr>
          <w:t>9</w:t>
        </w:r>
        <w:r>
          <w:rPr>
            <w:webHidden/>
          </w:rPr>
          <w:fldChar w:fldCharType="end"/>
        </w:r>
      </w:hyperlink>
    </w:p>
    <w:p w14:paraId="0A2EDE90" w14:textId="18A33911" w:rsidR="00723F68" w:rsidRDefault="00723F68">
      <w:pPr>
        <w:pStyle w:val="TOC3"/>
        <w:rPr>
          <w:rFonts w:asciiTheme="minorHAnsi" w:eastAsiaTheme="minorEastAsia" w:hAnsiTheme="minorHAnsi" w:cstheme="minorBidi"/>
          <w:kern w:val="2"/>
          <w:sz w:val="24"/>
          <w:szCs w:val="24"/>
          <w:lang/>
          <w14:ligatures w14:val="standardContextual"/>
        </w:rPr>
      </w:pPr>
      <w:hyperlink w:anchor="_Toc173155263" w:history="1">
        <w:r w:rsidRPr="005267EA">
          <w:rPr>
            <w:rStyle w:val="Hyperlink"/>
            <w:lang w:val="en-GB"/>
          </w:rPr>
          <w:t>1.3.1</w:t>
        </w:r>
        <w:r>
          <w:rPr>
            <w:rFonts w:asciiTheme="minorHAnsi" w:eastAsiaTheme="minorEastAsia" w:hAnsiTheme="minorHAnsi" w:cstheme="minorBidi"/>
            <w:kern w:val="2"/>
            <w:sz w:val="24"/>
            <w:szCs w:val="24"/>
            <w:lang/>
            <w14:ligatures w14:val="standardContextual"/>
          </w:rPr>
          <w:tab/>
        </w:r>
        <w:r w:rsidRPr="005267EA">
          <w:rPr>
            <w:rStyle w:val="Hyperlink"/>
            <w:lang w:val="en-GB"/>
          </w:rPr>
          <w:t>Standardisation of language</w:t>
        </w:r>
        <w:r>
          <w:rPr>
            <w:webHidden/>
          </w:rPr>
          <w:tab/>
        </w:r>
        <w:r>
          <w:rPr>
            <w:webHidden/>
          </w:rPr>
          <w:fldChar w:fldCharType="begin"/>
        </w:r>
        <w:r>
          <w:rPr>
            <w:webHidden/>
          </w:rPr>
          <w:instrText xml:space="preserve"> PAGEREF _Toc173155263 \h </w:instrText>
        </w:r>
        <w:r>
          <w:rPr>
            <w:webHidden/>
          </w:rPr>
        </w:r>
        <w:r>
          <w:rPr>
            <w:webHidden/>
          </w:rPr>
          <w:fldChar w:fldCharType="separate"/>
        </w:r>
        <w:r w:rsidR="00FA0A35">
          <w:rPr>
            <w:webHidden/>
          </w:rPr>
          <w:t>9</w:t>
        </w:r>
        <w:r>
          <w:rPr>
            <w:webHidden/>
          </w:rPr>
          <w:fldChar w:fldCharType="end"/>
        </w:r>
      </w:hyperlink>
    </w:p>
    <w:p w14:paraId="431CFB33" w14:textId="160F5C45" w:rsidR="00723F68" w:rsidRDefault="00723F68">
      <w:pPr>
        <w:pStyle w:val="TOC3"/>
        <w:rPr>
          <w:rFonts w:asciiTheme="minorHAnsi" w:eastAsiaTheme="minorEastAsia" w:hAnsiTheme="minorHAnsi" w:cstheme="minorBidi"/>
          <w:kern w:val="2"/>
          <w:sz w:val="24"/>
          <w:szCs w:val="24"/>
          <w:lang/>
          <w14:ligatures w14:val="standardContextual"/>
        </w:rPr>
      </w:pPr>
      <w:hyperlink w:anchor="_Toc173155264" w:history="1">
        <w:r w:rsidRPr="005267EA">
          <w:rPr>
            <w:rStyle w:val="Hyperlink"/>
            <w:lang w:val="en-GB"/>
          </w:rPr>
          <w:t>1.3.2</w:t>
        </w:r>
        <w:r>
          <w:rPr>
            <w:rFonts w:asciiTheme="minorHAnsi" w:eastAsiaTheme="minorEastAsia" w:hAnsiTheme="minorHAnsi" w:cstheme="minorBidi"/>
            <w:kern w:val="2"/>
            <w:sz w:val="24"/>
            <w:szCs w:val="24"/>
            <w:lang/>
            <w14:ligatures w14:val="standardContextual"/>
          </w:rPr>
          <w:tab/>
        </w:r>
        <w:r w:rsidRPr="005267EA">
          <w:rPr>
            <w:rStyle w:val="Hyperlink"/>
            <w:lang w:val="en-GB"/>
          </w:rPr>
          <w:t>Language-specific free text</w:t>
        </w:r>
        <w:r>
          <w:rPr>
            <w:webHidden/>
          </w:rPr>
          <w:tab/>
        </w:r>
        <w:r>
          <w:rPr>
            <w:webHidden/>
          </w:rPr>
          <w:fldChar w:fldCharType="begin"/>
        </w:r>
        <w:r>
          <w:rPr>
            <w:webHidden/>
          </w:rPr>
          <w:instrText xml:space="preserve"> PAGEREF _Toc173155264 \h </w:instrText>
        </w:r>
        <w:r>
          <w:rPr>
            <w:webHidden/>
          </w:rPr>
        </w:r>
        <w:r>
          <w:rPr>
            <w:webHidden/>
          </w:rPr>
          <w:fldChar w:fldCharType="separate"/>
        </w:r>
        <w:r w:rsidR="00FA0A35">
          <w:rPr>
            <w:webHidden/>
          </w:rPr>
          <w:t>9</w:t>
        </w:r>
        <w:r>
          <w:rPr>
            <w:webHidden/>
          </w:rPr>
          <w:fldChar w:fldCharType="end"/>
        </w:r>
      </w:hyperlink>
    </w:p>
    <w:p w14:paraId="49DDB8E8" w14:textId="2CF72D26"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65" w:history="1">
        <w:r w:rsidRPr="005267EA">
          <w:rPr>
            <w:rStyle w:val="Hyperlink"/>
            <w:lang w:val="en-GB"/>
          </w:rPr>
          <w:t>1.4</w:t>
        </w:r>
        <w:r>
          <w:rPr>
            <w:rFonts w:asciiTheme="minorHAnsi" w:eastAsiaTheme="minorEastAsia" w:hAnsiTheme="minorHAnsi" w:cstheme="minorBidi"/>
            <w:kern w:val="2"/>
            <w:sz w:val="24"/>
            <w:szCs w:val="24"/>
            <w:lang/>
            <w14:ligatures w14:val="standardContextual"/>
          </w:rPr>
          <w:tab/>
        </w:r>
        <w:r w:rsidRPr="005267EA">
          <w:rPr>
            <w:rStyle w:val="Hyperlink"/>
            <w:lang w:val="en-GB"/>
          </w:rPr>
          <w:t>Codelists</w:t>
        </w:r>
        <w:r>
          <w:rPr>
            <w:webHidden/>
          </w:rPr>
          <w:tab/>
        </w:r>
        <w:r>
          <w:rPr>
            <w:webHidden/>
          </w:rPr>
          <w:fldChar w:fldCharType="begin"/>
        </w:r>
        <w:r>
          <w:rPr>
            <w:webHidden/>
          </w:rPr>
          <w:instrText xml:space="preserve"> PAGEREF _Toc173155265 \h </w:instrText>
        </w:r>
        <w:r>
          <w:rPr>
            <w:webHidden/>
          </w:rPr>
        </w:r>
        <w:r>
          <w:rPr>
            <w:webHidden/>
          </w:rPr>
          <w:fldChar w:fldCharType="separate"/>
        </w:r>
        <w:r w:rsidR="00FA0A35">
          <w:rPr>
            <w:webHidden/>
          </w:rPr>
          <w:t>11</w:t>
        </w:r>
        <w:r>
          <w:rPr>
            <w:webHidden/>
          </w:rPr>
          <w:fldChar w:fldCharType="end"/>
        </w:r>
      </w:hyperlink>
    </w:p>
    <w:p w14:paraId="5A0B6CE7" w14:textId="0E0BE869"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66" w:history="1">
        <w:r w:rsidRPr="005267EA">
          <w:rPr>
            <w:rStyle w:val="Hyperlink"/>
            <w:lang w:val="en-GB"/>
          </w:rPr>
          <w:t>1.5</w:t>
        </w:r>
        <w:r>
          <w:rPr>
            <w:rFonts w:asciiTheme="minorHAnsi" w:eastAsiaTheme="minorEastAsia" w:hAnsiTheme="minorHAnsi" w:cstheme="minorBidi"/>
            <w:kern w:val="2"/>
            <w:sz w:val="24"/>
            <w:szCs w:val="24"/>
            <w:lang/>
            <w14:ligatures w14:val="standardContextual"/>
          </w:rPr>
          <w:tab/>
        </w:r>
        <w:r w:rsidRPr="005267EA">
          <w:rPr>
            <w:rStyle w:val="Hyperlink"/>
            <w:lang w:val="en-GB"/>
          </w:rPr>
          <w:t>Order of elements</w:t>
        </w:r>
        <w:r>
          <w:rPr>
            <w:webHidden/>
          </w:rPr>
          <w:tab/>
        </w:r>
        <w:r>
          <w:rPr>
            <w:webHidden/>
          </w:rPr>
          <w:fldChar w:fldCharType="begin"/>
        </w:r>
        <w:r>
          <w:rPr>
            <w:webHidden/>
          </w:rPr>
          <w:instrText xml:space="preserve"> PAGEREF _Toc173155266 \h </w:instrText>
        </w:r>
        <w:r>
          <w:rPr>
            <w:webHidden/>
          </w:rPr>
        </w:r>
        <w:r>
          <w:rPr>
            <w:webHidden/>
          </w:rPr>
          <w:fldChar w:fldCharType="separate"/>
        </w:r>
        <w:r w:rsidR="00FA0A35">
          <w:rPr>
            <w:webHidden/>
          </w:rPr>
          <w:t>11</w:t>
        </w:r>
        <w:r>
          <w:rPr>
            <w:webHidden/>
          </w:rPr>
          <w:fldChar w:fldCharType="end"/>
        </w:r>
      </w:hyperlink>
    </w:p>
    <w:p w14:paraId="035DC4D8" w14:textId="18434D0A"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67" w:history="1">
        <w:r w:rsidRPr="005267EA">
          <w:rPr>
            <w:rStyle w:val="Hyperlink"/>
            <w:lang w:val="en-GB"/>
          </w:rPr>
          <w:t>1.6</w:t>
        </w:r>
        <w:r>
          <w:rPr>
            <w:rFonts w:asciiTheme="minorHAnsi" w:eastAsiaTheme="minorEastAsia" w:hAnsiTheme="minorHAnsi" w:cstheme="minorBidi"/>
            <w:kern w:val="2"/>
            <w:sz w:val="24"/>
            <w:szCs w:val="24"/>
            <w:lang/>
            <w14:ligatures w14:val="standardContextual"/>
          </w:rPr>
          <w:tab/>
        </w:r>
        <w:r w:rsidRPr="005267EA">
          <w:rPr>
            <w:rStyle w:val="Hyperlink"/>
            <w:lang w:val="en-GB"/>
          </w:rPr>
          <w:t>Geometry</w:t>
        </w:r>
        <w:r>
          <w:rPr>
            <w:webHidden/>
          </w:rPr>
          <w:tab/>
        </w:r>
        <w:r>
          <w:rPr>
            <w:webHidden/>
          </w:rPr>
          <w:fldChar w:fldCharType="begin"/>
        </w:r>
        <w:r>
          <w:rPr>
            <w:webHidden/>
          </w:rPr>
          <w:instrText xml:space="preserve"> PAGEREF _Toc173155267 \h </w:instrText>
        </w:r>
        <w:r>
          <w:rPr>
            <w:webHidden/>
          </w:rPr>
        </w:r>
        <w:r>
          <w:rPr>
            <w:webHidden/>
          </w:rPr>
          <w:fldChar w:fldCharType="separate"/>
        </w:r>
        <w:r w:rsidR="00FA0A35">
          <w:rPr>
            <w:webHidden/>
          </w:rPr>
          <w:t>12</w:t>
        </w:r>
        <w:r>
          <w:rPr>
            <w:webHidden/>
          </w:rPr>
          <w:fldChar w:fldCharType="end"/>
        </w:r>
      </w:hyperlink>
    </w:p>
    <w:p w14:paraId="3F554DAA" w14:textId="39C4081F" w:rsidR="00723F68" w:rsidRDefault="00723F68">
      <w:pPr>
        <w:pStyle w:val="TOC3"/>
        <w:rPr>
          <w:rFonts w:asciiTheme="minorHAnsi" w:eastAsiaTheme="minorEastAsia" w:hAnsiTheme="minorHAnsi" w:cstheme="minorBidi"/>
          <w:kern w:val="2"/>
          <w:sz w:val="24"/>
          <w:szCs w:val="24"/>
          <w:lang/>
          <w14:ligatures w14:val="standardContextual"/>
        </w:rPr>
      </w:pPr>
      <w:hyperlink w:anchor="_Toc173155268" w:history="1">
        <w:r w:rsidRPr="005267EA">
          <w:rPr>
            <w:rStyle w:val="Hyperlink"/>
            <w:lang w:val="en-GB"/>
          </w:rPr>
          <w:t>1.6.1</w:t>
        </w:r>
        <w:r>
          <w:rPr>
            <w:rFonts w:asciiTheme="minorHAnsi" w:eastAsiaTheme="minorEastAsia" w:hAnsiTheme="minorHAnsi" w:cstheme="minorBidi"/>
            <w:kern w:val="2"/>
            <w:sz w:val="24"/>
            <w:szCs w:val="24"/>
            <w:lang/>
            <w14:ligatures w14:val="standardContextual"/>
          </w:rPr>
          <w:tab/>
        </w:r>
        <w:r w:rsidRPr="005267EA">
          <w:rPr>
            <w:rStyle w:val="Hyperlink"/>
            <w:lang w:val="en-GB"/>
          </w:rPr>
          <w:t>Overview</w:t>
        </w:r>
        <w:r>
          <w:rPr>
            <w:webHidden/>
          </w:rPr>
          <w:tab/>
        </w:r>
        <w:r>
          <w:rPr>
            <w:webHidden/>
          </w:rPr>
          <w:fldChar w:fldCharType="begin"/>
        </w:r>
        <w:r>
          <w:rPr>
            <w:webHidden/>
          </w:rPr>
          <w:instrText xml:space="preserve"> PAGEREF _Toc173155268 \h </w:instrText>
        </w:r>
        <w:r>
          <w:rPr>
            <w:webHidden/>
          </w:rPr>
        </w:r>
        <w:r>
          <w:rPr>
            <w:webHidden/>
          </w:rPr>
          <w:fldChar w:fldCharType="separate"/>
        </w:r>
        <w:r w:rsidR="00FA0A35">
          <w:rPr>
            <w:webHidden/>
          </w:rPr>
          <w:t>12</w:t>
        </w:r>
        <w:r>
          <w:rPr>
            <w:webHidden/>
          </w:rPr>
          <w:fldChar w:fldCharType="end"/>
        </w:r>
      </w:hyperlink>
    </w:p>
    <w:p w14:paraId="46913944" w14:textId="154EEB2C" w:rsidR="00723F68" w:rsidRDefault="00723F68">
      <w:pPr>
        <w:pStyle w:val="TOC3"/>
        <w:rPr>
          <w:rFonts w:asciiTheme="minorHAnsi" w:eastAsiaTheme="minorEastAsia" w:hAnsiTheme="minorHAnsi" w:cstheme="minorBidi"/>
          <w:kern w:val="2"/>
          <w:sz w:val="24"/>
          <w:szCs w:val="24"/>
          <w:lang/>
          <w14:ligatures w14:val="standardContextual"/>
        </w:rPr>
      </w:pPr>
      <w:hyperlink w:anchor="_Toc173155269" w:history="1">
        <w:r w:rsidRPr="005267EA">
          <w:rPr>
            <w:rStyle w:val="Hyperlink"/>
            <w:lang w:val="en-GB"/>
          </w:rPr>
          <w:t>1.6.2</w:t>
        </w:r>
        <w:r>
          <w:rPr>
            <w:rFonts w:asciiTheme="minorHAnsi" w:eastAsiaTheme="minorEastAsia" w:hAnsiTheme="minorHAnsi" w:cstheme="minorBidi"/>
            <w:kern w:val="2"/>
            <w:sz w:val="24"/>
            <w:szCs w:val="24"/>
            <w:lang/>
            <w14:ligatures w14:val="standardContextual"/>
          </w:rPr>
          <w:tab/>
        </w:r>
        <w:r w:rsidRPr="005267EA">
          <w:rPr>
            <w:rStyle w:val="Hyperlink"/>
            <w:lang w:val="en-GB"/>
          </w:rPr>
          <w:t>Coordinate reference system</w:t>
        </w:r>
        <w:r>
          <w:rPr>
            <w:webHidden/>
          </w:rPr>
          <w:tab/>
        </w:r>
        <w:r>
          <w:rPr>
            <w:webHidden/>
          </w:rPr>
          <w:fldChar w:fldCharType="begin"/>
        </w:r>
        <w:r>
          <w:rPr>
            <w:webHidden/>
          </w:rPr>
          <w:instrText xml:space="preserve"> PAGEREF _Toc173155269 \h </w:instrText>
        </w:r>
        <w:r>
          <w:rPr>
            <w:webHidden/>
          </w:rPr>
        </w:r>
        <w:r>
          <w:rPr>
            <w:webHidden/>
          </w:rPr>
          <w:fldChar w:fldCharType="separate"/>
        </w:r>
        <w:r w:rsidR="00FA0A35">
          <w:rPr>
            <w:webHidden/>
          </w:rPr>
          <w:t>12</w:t>
        </w:r>
        <w:r>
          <w:rPr>
            <w:webHidden/>
          </w:rPr>
          <w:fldChar w:fldCharType="end"/>
        </w:r>
      </w:hyperlink>
    </w:p>
    <w:p w14:paraId="4C4EBC9F" w14:textId="24A3A0EB" w:rsidR="00723F68" w:rsidRDefault="00723F68">
      <w:pPr>
        <w:pStyle w:val="TOC3"/>
        <w:rPr>
          <w:rFonts w:asciiTheme="minorHAnsi" w:eastAsiaTheme="minorEastAsia" w:hAnsiTheme="minorHAnsi" w:cstheme="minorBidi"/>
          <w:kern w:val="2"/>
          <w:sz w:val="24"/>
          <w:szCs w:val="24"/>
          <w:lang/>
          <w14:ligatures w14:val="standardContextual"/>
        </w:rPr>
      </w:pPr>
      <w:hyperlink w:anchor="_Toc173155270" w:history="1">
        <w:r w:rsidRPr="005267EA">
          <w:rPr>
            <w:rStyle w:val="Hyperlink"/>
            <w:lang w:val="en-GB"/>
          </w:rPr>
          <w:t>1.6.3</w:t>
        </w:r>
        <w:r>
          <w:rPr>
            <w:rFonts w:asciiTheme="minorHAnsi" w:eastAsiaTheme="minorEastAsia" w:hAnsiTheme="minorHAnsi" w:cstheme="minorBidi"/>
            <w:kern w:val="2"/>
            <w:sz w:val="24"/>
            <w:szCs w:val="24"/>
            <w:lang/>
            <w14:ligatures w14:val="standardContextual"/>
          </w:rPr>
          <w:tab/>
        </w:r>
        <w:r w:rsidRPr="005267EA">
          <w:rPr>
            <w:rStyle w:val="Hyperlink"/>
            <w:lang w:val="en-GB"/>
          </w:rPr>
          <w:t>2.5D and srsDimension</w:t>
        </w:r>
        <w:r>
          <w:rPr>
            <w:webHidden/>
          </w:rPr>
          <w:tab/>
        </w:r>
        <w:r>
          <w:rPr>
            <w:webHidden/>
          </w:rPr>
          <w:fldChar w:fldCharType="begin"/>
        </w:r>
        <w:r>
          <w:rPr>
            <w:webHidden/>
          </w:rPr>
          <w:instrText xml:space="preserve"> PAGEREF _Toc173155270 \h </w:instrText>
        </w:r>
        <w:r>
          <w:rPr>
            <w:webHidden/>
          </w:rPr>
        </w:r>
        <w:r>
          <w:rPr>
            <w:webHidden/>
          </w:rPr>
          <w:fldChar w:fldCharType="separate"/>
        </w:r>
        <w:r w:rsidR="00FA0A35">
          <w:rPr>
            <w:webHidden/>
          </w:rPr>
          <w:t>12</w:t>
        </w:r>
        <w:r>
          <w:rPr>
            <w:webHidden/>
          </w:rPr>
          <w:fldChar w:fldCharType="end"/>
        </w:r>
      </w:hyperlink>
    </w:p>
    <w:p w14:paraId="03A6EE37" w14:textId="0A4034A1"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71" w:history="1">
        <w:r w:rsidRPr="005267EA">
          <w:rPr>
            <w:rStyle w:val="Hyperlink"/>
            <w:lang w:val="en-GB"/>
          </w:rPr>
          <w:t>1.7</w:t>
        </w:r>
        <w:r>
          <w:rPr>
            <w:rFonts w:asciiTheme="minorHAnsi" w:eastAsiaTheme="minorEastAsia" w:hAnsiTheme="minorHAnsi" w:cstheme="minorBidi"/>
            <w:kern w:val="2"/>
            <w:sz w:val="24"/>
            <w:szCs w:val="24"/>
            <w:lang/>
            <w14:ligatures w14:val="standardContextual"/>
          </w:rPr>
          <w:tab/>
        </w:r>
        <w:r w:rsidRPr="005267EA">
          <w:rPr>
            <w:rStyle w:val="Hyperlink"/>
            <w:lang w:val="en-GB"/>
          </w:rPr>
          <w:t>Survey</w:t>
        </w:r>
        <w:r>
          <w:rPr>
            <w:webHidden/>
          </w:rPr>
          <w:tab/>
        </w:r>
        <w:r>
          <w:rPr>
            <w:webHidden/>
          </w:rPr>
          <w:fldChar w:fldCharType="begin"/>
        </w:r>
        <w:r>
          <w:rPr>
            <w:webHidden/>
          </w:rPr>
          <w:instrText xml:space="preserve"> PAGEREF _Toc173155271 \h </w:instrText>
        </w:r>
        <w:r>
          <w:rPr>
            <w:webHidden/>
          </w:rPr>
        </w:r>
        <w:r>
          <w:rPr>
            <w:webHidden/>
          </w:rPr>
          <w:fldChar w:fldCharType="separate"/>
        </w:r>
        <w:r w:rsidR="00FA0A35">
          <w:rPr>
            <w:webHidden/>
          </w:rPr>
          <w:t>13</w:t>
        </w:r>
        <w:r>
          <w:rPr>
            <w:webHidden/>
          </w:rPr>
          <w:fldChar w:fldCharType="end"/>
        </w:r>
      </w:hyperlink>
    </w:p>
    <w:p w14:paraId="360D6E47" w14:textId="2C585FEC" w:rsidR="00723F68" w:rsidRDefault="00723F68">
      <w:pPr>
        <w:pStyle w:val="TOC1"/>
        <w:rPr>
          <w:rFonts w:asciiTheme="minorHAnsi" w:eastAsiaTheme="minorEastAsia" w:hAnsiTheme="minorHAnsi" w:cstheme="minorBidi"/>
          <w:kern w:val="2"/>
          <w:sz w:val="24"/>
          <w:szCs w:val="24"/>
          <w:lang/>
          <w14:ligatures w14:val="standardContextual"/>
        </w:rPr>
      </w:pPr>
      <w:hyperlink w:anchor="_Toc173155272" w:history="1">
        <w:r w:rsidRPr="005267EA">
          <w:rPr>
            <w:rStyle w:val="Hyperlink"/>
            <w:lang w:val="en-GB"/>
          </w:rPr>
          <w:t>2</w:t>
        </w:r>
        <w:r>
          <w:rPr>
            <w:rFonts w:asciiTheme="minorHAnsi" w:eastAsiaTheme="minorEastAsia" w:hAnsiTheme="minorHAnsi" w:cstheme="minorBidi"/>
            <w:kern w:val="2"/>
            <w:sz w:val="24"/>
            <w:szCs w:val="24"/>
            <w:lang/>
            <w14:ligatures w14:val="standardContextual"/>
          </w:rPr>
          <w:tab/>
        </w:r>
        <w:r w:rsidRPr="005267EA">
          <w:rPr>
            <w:rStyle w:val="Hyperlink"/>
            <w:lang w:val="en-GB"/>
          </w:rPr>
          <w:t>Best Practices</w:t>
        </w:r>
        <w:r>
          <w:rPr>
            <w:webHidden/>
          </w:rPr>
          <w:tab/>
        </w:r>
        <w:r>
          <w:rPr>
            <w:webHidden/>
          </w:rPr>
          <w:fldChar w:fldCharType="begin"/>
        </w:r>
        <w:r>
          <w:rPr>
            <w:webHidden/>
          </w:rPr>
          <w:instrText xml:space="preserve"> PAGEREF _Toc173155272 \h </w:instrText>
        </w:r>
        <w:r>
          <w:rPr>
            <w:webHidden/>
          </w:rPr>
        </w:r>
        <w:r>
          <w:rPr>
            <w:webHidden/>
          </w:rPr>
          <w:fldChar w:fldCharType="separate"/>
        </w:r>
        <w:r w:rsidR="00FA0A35">
          <w:rPr>
            <w:webHidden/>
          </w:rPr>
          <w:t>15</w:t>
        </w:r>
        <w:r>
          <w:rPr>
            <w:webHidden/>
          </w:rPr>
          <w:fldChar w:fldCharType="end"/>
        </w:r>
      </w:hyperlink>
    </w:p>
    <w:p w14:paraId="3C4C5968" w14:textId="13A43318"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73" w:history="1">
        <w:r w:rsidRPr="005267EA">
          <w:rPr>
            <w:rStyle w:val="Hyperlink"/>
            <w:lang w:val="en-GB"/>
          </w:rPr>
          <w:t>2.1</w:t>
        </w:r>
        <w:r>
          <w:rPr>
            <w:rFonts w:asciiTheme="minorHAnsi" w:eastAsiaTheme="minorEastAsia" w:hAnsiTheme="minorHAnsi" w:cstheme="minorBidi"/>
            <w:kern w:val="2"/>
            <w:sz w:val="24"/>
            <w:szCs w:val="24"/>
            <w:lang/>
            <w14:ligatures w14:val="standardContextual"/>
          </w:rPr>
          <w:tab/>
        </w:r>
        <w:r w:rsidRPr="005267EA">
          <w:rPr>
            <w:rStyle w:val="Hyperlink"/>
            <w:lang w:val="en-GB"/>
          </w:rPr>
          <w:t>Introduction</w:t>
        </w:r>
        <w:r>
          <w:rPr>
            <w:webHidden/>
          </w:rPr>
          <w:tab/>
        </w:r>
        <w:r>
          <w:rPr>
            <w:webHidden/>
          </w:rPr>
          <w:fldChar w:fldCharType="begin"/>
        </w:r>
        <w:r>
          <w:rPr>
            <w:webHidden/>
          </w:rPr>
          <w:instrText xml:space="preserve"> PAGEREF _Toc173155273 \h </w:instrText>
        </w:r>
        <w:r>
          <w:rPr>
            <w:webHidden/>
          </w:rPr>
        </w:r>
        <w:r>
          <w:rPr>
            <w:webHidden/>
          </w:rPr>
          <w:fldChar w:fldCharType="separate"/>
        </w:r>
        <w:r w:rsidR="00FA0A35">
          <w:rPr>
            <w:webHidden/>
          </w:rPr>
          <w:t>15</w:t>
        </w:r>
        <w:r>
          <w:rPr>
            <w:webHidden/>
          </w:rPr>
          <w:fldChar w:fldCharType="end"/>
        </w:r>
      </w:hyperlink>
    </w:p>
    <w:p w14:paraId="580ECCC9" w14:textId="11954BE7"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74" w:history="1">
        <w:r w:rsidRPr="005267EA">
          <w:rPr>
            <w:rStyle w:val="Hyperlink"/>
            <w:lang w:val="en-GB"/>
          </w:rPr>
          <w:t>2.2</w:t>
        </w:r>
        <w:r>
          <w:rPr>
            <w:rFonts w:asciiTheme="minorHAnsi" w:eastAsiaTheme="minorEastAsia" w:hAnsiTheme="minorHAnsi" w:cstheme="minorBidi"/>
            <w:kern w:val="2"/>
            <w:sz w:val="24"/>
            <w:szCs w:val="24"/>
            <w:lang/>
            <w14:ligatures w14:val="standardContextual"/>
          </w:rPr>
          <w:tab/>
        </w:r>
        <w:r w:rsidRPr="005267EA">
          <w:rPr>
            <w:rStyle w:val="Hyperlink"/>
            <w:lang w:val="en-GB"/>
          </w:rPr>
          <w:t>Precaution</w:t>
        </w:r>
        <w:r>
          <w:rPr>
            <w:webHidden/>
          </w:rPr>
          <w:tab/>
        </w:r>
        <w:r>
          <w:rPr>
            <w:webHidden/>
          </w:rPr>
          <w:fldChar w:fldCharType="begin"/>
        </w:r>
        <w:r>
          <w:rPr>
            <w:webHidden/>
          </w:rPr>
          <w:instrText xml:space="preserve"> PAGEREF _Toc173155274 \h </w:instrText>
        </w:r>
        <w:r>
          <w:rPr>
            <w:webHidden/>
          </w:rPr>
        </w:r>
        <w:r>
          <w:rPr>
            <w:webHidden/>
          </w:rPr>
          <w:fldChar w:fldCharType="separate"/>
        </w:r>
        <w:r w:rsidR="00FA0A35">
          <w:rPr>
            <w:webHidden/>
          </w:rPr>
          <w:t>15</w:t>
        </w:r>
        <w:r>
          <w:rPr>
            <w:webHidden/>
          </w:rPr>
          <w:fldChar w:fldCharType="end"/>
        </w:r>
      </w:hyperlink>
    </w:p>
    <w:p w14:paraId="4AD32B56" w14:textId="7EC66EE4"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75" w:history="1">
        <w:r w:rsidRPr="005267EA">
          <w:rPr>
            <w:rStyle w:val="Hyperlink"/>
            <w:lang w:val="en-GB"/>
          </w:rPr>
          <w:t>2.3</w:t>
        </w:r>
        <w:r>
          <w:rPr>
            <w:rFonts w:asciiTheme="minorHAnsi" w:eastAsiaTheme="minorEastAsia" w:hAnsiTheme="minorHAnsi" w:cstheme="minorBidi"/>
            <w:kern w:val="2"/>
            <w:sz w:val="24"/>
            <w:szCs w:val="24"/>
            <w:lang/>
            <w14:ligatures w14:val="standardContextual"/>
          </w:rPr>
          <w:tab/>
        </w:r>
        <w:r w:rsidRPr="005267EA">
          <w:rPr>
            <w:rStyle w:val="Hyperlink"/>
            <w:lang w:val="en-GB"/>
          </w:rPr>
          <w:t>Directional Drilling</w:t>
        </w:r>
        <w:r>
          <w:rPr>
            <w:webHidden/>
          </w:rPr>
          <w:tab/>
        </w:r>
        <w:r>
          <w:rPr>
            <w:webHidden/>
          </w:rPr>
          <w:fldChar w:fldCharType="begin"/>
        </w:r>
        <w:r>
          <w:rPr>
            <w:webHidden/>
          </w:rPr>
          <w:instrText xml:space="preserve"> PAGEREF _Toc173155275 \h </w:instrText>
        </w:r>
        <w:r>
          <w:rPr>
            <w:webHidden/>
          </w:rPr>
        </w:r>
        <w:r>
          <w:rPr>
            <w:webHidden/>
          </w:rPr>
          <w:fldChar w:fldCharType="separate"/>
        </w:r>
        <w:r w:rsidR="00FA0A35">
          <w:rPr>
            <w:webHidden/>
          </w:rPr>
          <w:t>17</w:t>
        </w:r>
        <w:r>
          <w:rPr>
            <w:webHidden/>
          </w:rPr>
          <w:fldChar w:fldCharType="end"/>
        </w:r>
      </w:hyperlink>
    </w:p>
    <w:p w14:paraId="223266CC" w14:textId="177AF74F"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76" w:history="1">
        <w:r w:rsidRPr="005267EA">
          <w:rPr>
            <w:rStyle w:val="Hyperlink"/>
            <w:lang w:val="en-GB"/>
          </w:rPr>
          <w:t>2.4</w:t>
        </w:r>
        <w:r>
          <w:rPr>
            <w:rFonts w:asciiTheme="minorHAnsi" w:eastAsiaTheme="minorEastAsia" w:hAnsiTheme="minorHAnsi" w:cstheme="minorBidi"/>
            <w:kern w:val="2"/>
            <w:sz w:val="24"/>
            <w:szCs w:val="24"/>
            <w:lang/>
            <w14:ligatures w14:val="standardContextual"/>
          </w:rPr>
          <w:tab/>
        </w:r>
        <w:r w:rsidRPr="005267EA">
          <w:rPr>
            <w:rStyle w:val="Hyperlink"/>
            <w:lang w:val="en-GB"/>
          </w:rPr>
          <w:t>Measurement Points and Drinking Water Extraction Points</w:t>
        </w:r>
        <w:r>
          <w:rPr>
            <w:webHidden/>
          </w:rPr>
          <w:tab/>
        </w:r>
        <w:r>
          <w:rPr>
            <w:webHidden/>
          </w:rPr>
          <w:fldChar w:fldCharType="begin"/>
        </w:r>
        <w:r>
          <w:rPr>
            <w:webHidden/>
          </w:rPr>
          <w:instrText xml:space="preserve"> PAGEREF _Toc173155276 \h </w:instrText>
        </w:r>
        <w:r>
          <w:rPr>
            <w:webHidden/>
          </w:rPr>
        </w:r>
        <w:r>
          <w:rPr>
            <w:webHidden/>
          </w:rPr>
          <w:fldChar w:fldCharType="separate"/>
        </w:r>
        <w:r w:rsidR="00FA0A35">
          <w:rPr>
            <w:webHidden/>
          </w:rPr>
          <w:t>18</w:t>
        </w:r>
        <w:r>
          <w:rPr>
            <w:webHidden/>
          </w:rPr>
          <w:fldChar w:fldCharType="end"/>
        </w:r>
      </w:hyperlink>
    </w:p>
    <w:p w14:paraId="029E70D0" w14:textId="1BB09ADF" w:rsidR="00723F68" w:rsidRDefault="00723F68">
      <w:pPr>
        <w:pStyle w:val="TOC1"/>
        <w:rPr>
          <w:rFonts w:asciiTheme="minorHAnsi" w:eastAsiaTheme="minorEastAsia" w:hAnsiTheme="minorHAnsi" w:cstheme="minorBidi"/>
          <w:kern w:val="2"/>
          <w:sz w:val="24"/>
          <w:szCs w:val="24"/>
          <w:lang/>
          <w14:ligatures w14:val="standardContextual"/>
        </w:rPr>
      </w:pPr>
      <w:hyperlink w:anchor="_Toc173155277" w:history="1">
        <w:r w:rsidRPr="005267EA">
          <w:rPr>
            <w:rStyle w:val="Hyperlink"/>
            <w:lang w:val="en-GB"/>
          </w:rPr>
          <w:t>3</w:t>
        </w:r>
        <w:r>
          <w:rPr>
            <w:rFonts w:asciiTheme="minorHAnsi" w:eastAsiaTheme="minorEastAsia" w:hAnsiTheme="minorHAnsi" w:cstheme="minorBidi"/>
            <w:kern w:val="2"/>
            <w:sz w:val="24"/>
            <w:szCs w:val="24"/>
            <w:lang/>
            <w14:ligatures w14:val="standardContextual"/>
          </w:rPr>
          <w:tab/>
        </w:r>
        <w:r w:rsidRPr="005267EA">
          <w:rPr>
            <w:rStyle w:val="Hyperlink"/>
            <w:lang w:val="en-GB"/>
          </w:rPr>
          <w:t>UtilityNetwork</w:t>
        </w:r>
        <w:r>
          <w:rPr>
            <w:webHidden/>
          </w:rPr>
          <w:tab/>
        </w:r>
        <w:r>
          <w:rPr>
            <w:webHidden/>
          </w:rPr>
          <w:fldChar w:fldCharType="begin"/>
        </w:r>
        <w:r>
          <w:rPr>
            <w:webHidden/>
          </w:rPr>
          <w:instrText xml:space="preserve"> PAGEREF _Toc173155277 \h </w:instrText>
        </w:r>
        <w:r>
          <w:rPr>
            <w:webHidden/>
          </w:rPr>
        </w:r>
        <w:r>
          <w:rPr>
            <w:webHidden/>
          </w:rPr>
          <w:fldChar w:fldCharType="separate"/>
        </w:r>
        <w:r w:rsidR="00FA0A35">
          <w:rPr>
            <w:webHidden/>
          </w:rPr>
          <w:t>19</w:t>
        </w:r>
        <w:r>
          <w:rPr>
            <w:webHidden/>
          </w:rPr>
          <w:fldChar w:fldCharType="end"/>
        </w:r>
      </w:hyperlink>
    </w:p>
    <w:p w14:paraId="135A80BB" w14:textId="5A67294B"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78" w:history="1">
        <w:r w:rsidRPr="005267EA">
          <w:rPr>
            <w:rStyle w:val="Hyperlink"/>
            <w:lang w:val="en-GB"/>
          </w:rPr>
          <w:t>3.1</w:t>
        </w:r>
        <w:r>
          <w:rPr>
            <w:rFonts w:asciiTheme="minorHAnsi" w:eastAsiaTheme="minorEastAsia" w:hAnsiTheme="minorHAnsi" w:cstheme="minorBidi"/>
            <w:kern w:val="2"/>
            <w:sz w:val="24"/>
            <w:szCs w:val="24"/>
            <w:lang/>
            <w14:ligatures w14:val="standardContextual"/>
          </w:rPr>
          <w:tab/>
        </w:r>
        <w:r w:rsidRPr="005267EA">
          <w:rPr>
            <w:rStyle w:val="Hyperlink"/>
            <w:lang w:val="en-GB"/>
          </w:rPr>
          <w:t>Overview</w:t>
        </w:r>
        <w:r>
          <w:rPr>
            <w:webHidden/>
          </w:rPr>
          <w:tab/>
        </w:r>
        <w:r>
          <w:rPr>
            <w:webHidden/>
          </w:rPr>
          <w:fldChar w:fldCharType="begin"/>
        </w:r>
        <w:r>
          <w:rPr>
            <w:webHidden/>
          </w:rPr>
          <w:instrText xml:space="preserve"> PAGEREF _Toc173155278 \h </w:instrText>
        </w:r>
        <w:r>
          <w:rPr>
            <w:webHidden/>
          </w:rPr>
        </w:r>
        <w:r>
          <w:rPr>
            <w:webHidden/>
          </w:rPr>
          <w:fldChar w:fldCharType="separate"/>
        </w:r>
        <w:r w:rsidR="00FA0A35">
          <w:rPr>
            <w:webHidden/>
          </w:rPr>
          <w:t>19</w:t>
        </w:r>
        <w:r>
          <w:rPr>
            <w:webHidden/>
          </w:rPr>
          <w:fldChar w:fldCharType="end"/>
        </w:r>
      </w:hyperlink>
    </w:p>
    <w:p w14:paraId="12093D03" w14:textId="44AC2511"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79" w:history="1">
        <w:r w:rsidRPr="005267EA">
          <w:rPr>
            <w:rStyle w:val="Hyperlink"/>
            <w:lang w:val="en-GB"/>
          </w:rPr>
          <w:t>3.2</w:t>
        </w:r>
        <w:r>
          <w:rPr>
            <w:rFonts w:asciiTheme="minorHAnsi" w:eastAsiaTheme="minorEastAsia" w:hAnsiTheme="minorHAnsi" w:cstheme="minorBidi"/>
            <w:kern w:val="2"/>
            <w:sz w:val="24"/>
            <w:szCs w:val="24"/>
            <w:lang/>
            <w14:ligatures w14:val="standardContextual"/>
          </w:rPr>
          <w:tab/>
        </w:r>
        <w:r w:rsidRPr="005267EA">
          <w:rPr>
            <w:rStyle w:val="Hyperlink"/>
            <w:lang w:val="en-GB"/>
          </w:rPr>
          <w:t>authorityRole (us-net-common)</w:t>
        </w:r>
        <w:r>
          <w:rPr>
            <w:webHidden/>
          </w:rPr>
          <w:tab/>
        </w:r>
        <w:r>
          <w:rPr>
            <w:webHidden/>
          </w:rPr>
          <w:fldChar w:fldCharType="begin"/>
        </w:r>
        <w:r>
          <w:rPr>
            <w:webHidden/>
          </w:rPr>
          <w:instrText xml:space="preserve"> PAGEREF _Toc173155279 \h </w:instrText>
        </w:r>
        <w:r>
          <w:rPr>
            <w:webHidden/>
          </w:rPr>
        </w:r>
        <w:r>
          <w:rPr>
            <w:webHidden/>
          </w:rPr>
          <w:fldChar w:fldCharType="separate"/>
        </w:r>
        <w:r w:rsidR="00FA0A35">
          <w:rPr>
            <w:webHidden/>
          </w:rPr>
          <w:t>20</w:t>
        </w:r>
        <w:r>
          <w:rPr>
            <w:webHidden/>
          </w:rPr>
          <w:fldChar w:fldCharType="end"/>
        </w:r>
      </w:hyperlink>
    </w:p>
    <w:p w14:paraId="0776539E" w14:textId="53E50169"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80" w:history="1">
        <w:r w:rsidRPr="005267EA">
          <w:rPr>
            <w:rStyle w:val="Hyperlink"/>
            <w:lang w:val="en-GB"/>
          </w:rPr>
          <w:t>3.3</w:t>
        </w:r>
        <w:r>
          <w:rPr>
            <w:rFonts w:asciiTheme="minorHAnsi" w:eastAsiaTheme="minorEastAsia" w:hAnsiTheme="minorHAnsi" w:cstheme="minorBidi"/>
            <w:kern w:val="2"/>
            <w:sz w:val="24"/>
            <w:szCs w:val="24"/>
            <w:lang/>
            <w14:ligatures w14:val="standardContextual"/>
          </w:rPr>
          <w:tab/>
        </w:r>
        <w:r w:rsidRPr="005267EA">
          <w:rPr>
            <w:rStyle w:val="Hyperlink"/>
            <w:lang w:val="en-GB"/>
          </w:rPr>
          <w:t>disclaimer</w:t>
        </w:r>
        <w:r>
          <w:rPr>
            <w:webHidden/>
          </w:rPr>
          <w:tab/>
        </w:r>
        <w:r>
          <w:rPr>
            <w:webHidden/>
          </w:rPr>
          <w:fldChar w:fldCharType="begin"/>
        </w:r>
        <w:r>
          <w:rPr>
            <w:webHidden/>
          </w:rPr>
          <w:instrText xml:space="preserve"> PAGEREF _Toc173155280 \h </w:instrText>
        </w:r>
        <w:r>
          <w:rPr>
            <w:webHidden/>
          </w:rPr>
        </w:r>
        <w:r>
          <w:rPr>
            <w:webHidden/>
          </w:rPr>
          <w:fldChar w:fldCharType="separate"/>
        </w:r>
        <w:r w:rsidR="00FA0A35">
          <w:rPr>
            <w:webHidden/>
          </w:rPr>
          <w:t>20</w:t>
        </w:r>
        <w:r>
          <w:rPr>
            <w:webHidden/>
          </w:rPr>
          <w:fldChar w:fldCharType="end"/>
        </w:r>
      </w:hyperlink>
    </w:p>
    <w:p w14:paraId="6172785D" w14:textId="660073E4"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81" w:history="1">
        <w:r w:rsidRPr="005267EA">
          <w:rPr>
            <w:rStyle w:val="Hyperlink"/>
            <w:lang w:val="en-GB"/>
          </w:rPr>
          <w:t>3.4</w:t>
        </w:r>
        <w:r>
          <w:rPr>
            <w:rFonts w:asciiTheme="minorHAnsi" w:eastAsiaTheme="minorEastAsia" w:hAnsiTheme="minorHAnsi" w:cstheme="minorBidi"/>
            <w:kern w:val="2"/>
            <w:sz w:val="24"/>
            <w:szCs w:val="24"/>
            <w:lang/>
            <w14:ligatures w14:val="standardContextual"/>
          </w:rPr>
          <w:tab/>
        </w:r>
        <w:r w:rsidRPr="005267EA">
          <w:rPr>
            <w:rStyle w:val="Hyperlink"/>
            <w:lang w:val="en-GB"/>
          </w:rPr>
          <w:t>utilityFacilityReference</w:t>
        </w:r>
        <w:r>
          <w:rPr>
            <w:webHidden/>
          </w:rPr>
          <w:tab/>
        </w:r>
        <w:r>
          <w:rPr>
            <w:webHidden/>
          </w:rPr>
          <w:fldChar w:fldCharType="begin"/>
        </w:r>
        <w:r>
          <w:rPr>
            <w:webHidden/>
          </w:rPr>
          <w:instrText xml:space="preserve"> PAGEREF _Toc173155281 \h </w:instrText>
        </w:r>
        <w:r>
          <w:rPr>
            <w:webHidden/>
          </w:rPr>
        </w:r>
        <w:r>
          <w:rPr>
            <w:webHidden/>
          </w:rPr>
          <w:fldChar w:fldCharType="separate"/>
        </w:r>
        <w:r w:rsidR="00FA0A35">
          <w:rPr>
            <w:webHidden/>
          </w:rPr>
          <w:t>20</w:t>
        </w:r>
        <w:r>
          <w:rPr>
            <w:webHidden/>
          </w:rPr>
          <w:fldChar w:fldCharType="end"/>
        </w:r>
      </w:hyperlink>
    </w:p>
    <w:p w14:paraId="7F8068D0" w14:textId="33D6CE73"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82" w:history="1">
        <w:r w:rsidRPr="005267EA">
          <w:rPr>
            <w:rStyle w:val="Hyperlink"/>
            <w:lang w:val="en-GB"/>
          </w:rPr>
          <w:t>3.5</w:t>
        </w:r>
        <w:r>
          <w:rPr>
            <w:rFonts w:asciiTheme="minorHAnsi" w:eastAsiaTheme="minorEastAsia" w:hAnsiTheme="minorHAnsi" w:cstheme="minorBidi"/>
            <w:kern w:val="2"/>
            <w:sz w:val="24"/>
            <w:szCs w:val="24"/>
            <w:lang/>
            <w14:ligatures w14:val="standardContextual"/>
          </w:rPr>
          <w:tab/>
        </w:r>
        <w:r w:rsidRPr="005267EA">
          <w:rPr>
            <w:rStyle w:val="Hyperlink"/>
            <w:lang w:val="en-GB"/>
          </w:rPr>
          <w:t>authorityRole (IMKL)</w:t>
        </w:r>
        <w:r>
          <w:rPr>
            <w:webHidden/>
          </w:rPr>
          <w:tab/>
        </w:r>
        <w:r>
          <w:rPr>
            <w:webHidden/>
          </w:rPr>
          <w:fldChar w:fldCharType="begin"/>
        </w:r>
        <w:r>
          <w:rPr>
            <w:webHidden/>
          </w:rPr>
          <w:instrText xml:space="preserve"> PAGEREF _Toc173155282 \h </w:instrText>
        </w:r>
        <w:r>
          <w:rPr>
            <w:webHidden/>
          </w:rPr>
        </w:r>
        <w:r>
          <w:rPr>
            <w:webHidden/>
          </w:rPr>
          <w:fldChar w:fldCharType="separate"/>
        </w:r>
        <w:r w:rsidR="00FA0A35">
          <w:rPr>
            <w:webHidden/>
          </w:rPr>
          <w:t>21</w:t>
        </w:r>
        <w:r>
          <w:rPr>
            <w:webHidden/>
          </w:rPr>
          <w:fldChar w:fldCharType="end"/>
        </w:r>
      </w:hyperlink>
    </w:p>
    <w:p w14:paraId="7C41FC61" w14:textId="673E85F5"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83" w:history="1">
        <w:r w:rsidRPr="005267EA">
          <w:rPr>
            <w:rStyle w:val="Hyperlink"/>
            <w:lang w:val="en-GB"/>
          </w:rPr>
          <w:t>3.6</w:t>
        </w:r>
        <w:r>
          <w:rPr>
            <w:rFonts w:asciiTheme="minorHAnsi" w:eastAsiaTheme="minorEastAsia" w:hAnsiTheme="minorHAnsi" w:cstheme="minorBidi"/>
            <w:kern w:val="2"/>
            <w:sz w:val="24"/>
            <w:szCs w:val="24"/>
            <w:lang/>
            <w14:ligatures w14:val="standardContextual"/>
          </w:rPr>
          <w:tab/>
        </w:r>
        <w:r w:rsidRPr="005267EA">
          <w:rPr>
            <w:rStyle w:val="Hyperlink"/>
            <w:lang w:val="en-GB"/>
          </w:rPr>
          <w:t>documentation</w:t>
        </w:r>
        <w:r>
          <w:rPr>
            <w:webHidden/>
          </w:rPr>
          <w:tab/>
        </w:r>
        <w:r>
          <w:rPr>
            <w:webHidden/>
          </w:rPr>
          <w:fldChar w:fldCharType="begin"/>
        </w:r>
        <w:r>
          <w:rPr>
            <w:webHidden/>
          </w:rPr>
          <w:instrText xml:space="preserve"> PAGEREF _Toc173155283 \h </w:instrText>
        </w:r>
        <w:r>
          <w:rPr>
            <w:webHidden/>
          </w:rPr>
        </w:r>
        <w:r>
          <w:rPr>
            <w:webHidden/>
          </w:rPr>
          <w:fldChar w:fldCharType="separate"/>
        </w:r>
        <w:r w:rsidR="00FA0A35">
          <w:rPr>
            <w:webHidden/>
          </w:rPr>
          <w:t>21</w:t>
        </w:r>
        <w:r>
          <w:rPr>
            <w:webHidden/>
          </w:rPr>
          <w:fldChar w:fldCharType="end"/>
        </w:r>
      </w:hyperlink>
    </w:p>
    <w:p w14:paraId="0A7C0928" w14:textId="4DF22951" w:rsidR="00723F68" w:rsidRDefault="00723F68">
      <w:pPr>
        <w:pStyle w:val="TOC3"/>
        <w:rPr>
          <w:rFonts w:asciiTheme="minorHAnsi" w:eastAsiaTheme="minorEastAsia" w:hAnsiTheme="minorHAnsi" w:cstheme="minorBidi"/>
          <w:kern w:val="2"/>
          <w:sz w:val="24"/>
          <w:szCs w:val="24"/>
          <w:lang/>
          <w14:ligatures w14:val="standardContextual"/>
        </w:rPr>
      </w:pPr>
      <w:hyperlink w:anchor="_Toc173155284" w:history="1">
        <w:r w:rsidRPr="005267EA">
          <w:rPr>
            <w:rStyle w:val="Hyperlink"/>
            <w:lang w:val="en-GB"/>
          </w:rPr>
          <w:t>3.6.1</w:t>
        </w:r>
        <w:r>
          <w:rPr>
            <w:rFonts w:asciiTheme="minorHAnsi" w:eastAsiaTheme="minorEastAsia" w:hAnsiTheme="minorHAnsi" w:cstheme="minorBidi"/>
            <w:kern w:val="2"/>
            <w:sz w:val="24"/>
            <w:szCs w:val="24"/>
            <w:lang/>
            <w14:ligatures w14:val="standardContextual"/>
          </w:rPr>
          <w:tab/>
        </w:r>
        <w:r w:rsidRPr="005267EA">
          <w:rPr>
            <w:rStyle w:val="Hyperlink"/>
            <w:lang w:val="en-GB"/>
          </w:rPr>
          <w:t>ExtraPlan</w:t>
        </w:r>
        <w:r>
          <w:rPr>
            <w:webHidden/>
          </w:rPr>
          <w:tab/>
        </w:r>
        <w:r>
          <w:rPr>
            <w:webHidden/>
          </w:rPr>
          <w:fldChar w:fldCharType="begin"/>
        </w:r>
        <w:r>
          <w:rPr>
            <w:webHidden/>
          </w:rPr>
          <w:instrText xml:space="preserve"> PAGEREF _Toc173155284 \h </w:instrText>
        </w:r>
        <w:r>
          <w:rPr>
            <w:webHidden/>
          </w:rPr>
        </w:r>
        <w:r>
          <w:rPr>
            <w:webHidden/>
          </w:rPr>
          <w:fldChar w:fldCharType="separate"/>
        </w:r>
        <w:r w:rsidR="00FA0A35">
          <w:rPr>
            <w:webHidden/>
          </w:rPr>
          <w:t>21</w:t>
        </w:r>
        <w:r>
          <w:rPr>
            <w:webHidden/>
          </w:rPr>
          <w:fldChar w:fldCharType="end"/>
        </w:r>
      </w:hyperlink>
    </w:p>
    <w:p w14:paraId="5377F702" w14:textId="3C762CFC" w:rsidR="00723F68" w:rsidRDefault="00723F68">
      <w:pPr>
        <w:pStyle w:val="TOC3"/>
        <w:rPr>
          <w:rFonts w:asciiTheme="minorHAnsi" w:eastAsiaTheme="minorEastAsia" w:hAnsiTheme="minorHAnsi" w:cstheme="minorBidi"/>
          <w:kern w:val="2"/>
          <w:sz w:val="24"/>
          <w:szCs w:val="24"/>
          <w:lang/>
          <w14:ligatures w14:val="standardContextual"/>
        </w:rPr>
      </w:pPr>
      <w:hyperlink w:anchor="_Toc173155285" w:history="1">
        <w:r w:rsidRPr="005267EA">
          <w:rPr>
            <w:rStyle w:val="Hyperlink"/>
            <w:lang w:val="en-GB"/>
          </w:rPr>
          <w:t>3.6.2</w:t>
        </w:r>
        <w:r>
          <w:rPr>
            <w:rFonts w:asciiTheme="minorHAnsi" w:eastAsiaTheme="minorEastAsia" w:hAnsiTheme="minorHAnsi" w:cstheme="minorBidi"/>
            <w:kern w:val="2"/>
            <w:sz w:val="24"/>
            <w:szCs w:val="24"/>
            <w:lang/>
            <w14:ligatures w14:val="standardContextual"/>
          </w:rPr>
          <w:tab/>
        </w:r>
        <w:r w:rsidRPr="005267EA">
          <w:rPr>
            <w:rStyle w:val="Hyperlink"/>
            <w:lang w:val="en-GB"/>
          </w:rPr>
          <w:t>Precautions</w:t>
        </w:r>
        <w:r>
          <w:rPr>
            <w:webHidden/>
          </w:rPr>
          <w:tab/>
        </w:r>
        <w:r>
          <w:rPr>
            <w:webHidden/>
          </w:rPr>
          <w:fldChar w:fldCharType="begin"/>
        </w:r>
        <w:r>
          <w:rPr>
            <w:webHidden/>
          </w:rPr>
          <w:instrText xml:space="preserve"> PAGEREF _Toc173155285 \h </w:instrText>
        </w:r>
        <w:r>
          <w:rPr>
            <w:webHidden/>
          </w:rPr>
        </w:r>
        <w:r>
          <w:rPr>
            <w:webHidden/>
          </w:rPr>
          <w:fldChar w:fldCharType="separate"/>
        </w:r>
        <w:r w:rsidR="00FA0A35">
          <w:rPr>
            <w:webHidden/>
          </w:rPr>
          <w:t>22</w:t>
        </w:r>
        <w:r>
          <w:rPr>
            <w:webHidden/>
          </w:rPr>
          <w:fldChar w:fldCharType="end"/>
        </w:r>
      </w:hyperlink>
    </w:p>
    <w:p w14:paraId="3C4BD966" w14:textId="0C3F0F10"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86" w:history="1">
        <w:r w:rsidRPr="005267EA">
          <w:rPr>
            <w:rStyle w:val="Hyperlink"/>
            <w:lang w:val="en-GB"/>
          </w:rPr>
          <w:t>3.7</w:t>
        </w:r>
        <w:r>
          <w:rPr>
            <w:rFonts w:asciiTheme="minorHAnsi" w:eastAsiaTheme="minorEastAsia" w:hAnsiTheme="minorHAnsi" w:cstheme="minorBidi"/>
            <w:kern w:val="2"/>
            <w:sz w:val="24"/>
            <w:szCs w:val="24"/>
            <w:lang/>
            <w14:ligatures w14:val="standardContextual"/>
          </w:rPr>
          <w:tab/>
        </w:r>
        <w:r w:rsidRPr="005267EA">
          <w:rPr>
            <w:rStyle w:val="Hyperlink"/>
            <w:lang w:val="en-GB"/>
          </w:rPr>
          <w:t>annotation</w:t>
        </w:r>
        <w:r>
          <w:rPr>
            <w:webHidden/>
          </w:rPr>
          <w:tab/>
        </w:r>
        <w:r>
          <w:rPr>
            <w:webHidden/>
          </w:rPr>
          <w:fldChar w:fldCharType="begin"/>
        </w:r>
        <w:r>
          <w:rPr>
            <w:webHidden/>
          </w:rPr>
          <w:instrText xml:space="preserve"> PAGEREF _Toc173155286 \h </w:instrText>
        </w:r>
        <w:r>
          <w:rPr>
            <w:webHidden/>
          </w:rPr>
        </w:r>
        <w:r>
          <w:rPr>
            <w:webHidden/>
          </w:rPr>
          <w:fldChar w:fldCharType="separate"/>
        </w:r>
        <w:r w:rsidR="00FA0A35">
          <w:rPr>
            <w:webHidden/>
          </w:rPr>
          <w:t>22</w:t>
        </w:r>
        <w:r>
          <w:rPr>
            <w:webHidden/>
          </w:rPr>
          <w:fldChar w:fldCharType="end"/>
        </w:r>
      </w:hyperlink>
    </w:p>
    <w:p w14:paraId="44DFF772" w14:textId="083377D4"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87" w:history="1">
        <w:r w:rsidRPr="005267EA">
          <w:rPr>
            <w:rStyle w:val="Hyperlink"/>
            <w:lang w:val="en-GB"/>
          </w:rPr>
          <w:t>3.8</w:t>
        </w:r>
        <w:r>
          <w:rPr>
            <w:rFonts w:asciiTheme="minorHAnsi" w:eastAsiaTheme="minorEastAsia" w:hAnsiTheme="minorHAnsi" w:cstheme="minorBidi"/>
            <w:kern w:val="2"/>
            <w:sz w:val="24"/>
            <w:szCs w:val="24"/>
            <w:lang/>
            <w14:ligatures w14:val="standardContextual"/>
          </w:rPr>
          <w:tab/>
        </w:r>
        <w:r w:rsidRPr="005267EA">
          <w:rPr>
            <w:rStyle w:val="Hyperlink"/>
            <w:lang w:val="en-GB"/>
          </w:rPr>
          <w:t>verticalPositionDetail</w:t>
        </w:r>
        <w:r>
          <w:rPr>
            <w:webHidden/>
          </w:rPr>
          <w:tab/>
        </w:r>
        <w:r>
          <w:rPr>
            <w:webHidden/>
          </w:rPr>
          <w:fldChar w:fldCharType="begin"/>
        </w:r>
        <w:r>
          <w:rPr>
            <w:webHidden/>
          </w:rPr>
          <w:instrText xml:space="preserve"> PAGEREF _Toc173155287 \h </w:instrText>
        </w:r>
        <w:r>
          <w:rPr>
            <w:webHidden/>
          </w:rPr>
        </w:r>
        <w:r>
          <w:rPr>
            <w:webHidden/>
          </w:rPr>
          <w:fldChar w:fldCharType="separate"/>
        </w:r>
        <w:r w:rsidR="00FA0A35">
          <w:rPr>
            <w:webHidden/>
          </w:rPr>
          <w:t>22</w:t>
        </w:r>
        <w:r>
          <w:rPr>
            <w:webHidden/>
          </w:rPr>
          <w:fldChar w:fldCharType="end"/>
        </w:r>
      </w:hyperlink>
    </w:p>
    <w:p w14:paraId="5F249EA3" w14:textId="4C521AD5"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88" w:history="1">
        <w:r w:rsidRPr="005267EA">
          <w:rPr>
            <w:rStyle w:val="Hyperlink"/>
            <w:lang w:val="en-GB"/>
          </w:rPr>
          <w:t>3.9</w:t>
        </w:r>
        <w:r>
          <w:rPr>
            <w:rFonts w:asciiTheme="minorHAnsi" w:eastAsiaTheme="minorEastAsia" w:hAnsiTheme="minorHAnsi" w:cstheme="minorBidi"/>
            <w:kern w:val="2"/>
            <w:sz w:val="24"/>
            <w:szCs w:val="24"/>
            <w:lang/>
            <w14:ligatures w14:val="standardContextual"/>
          </w:rPr>
          <w:tab/>
        </w:r>
        <w:r w:rsidRPr="005267EA">
          <w:rPr>
            <w:rStyle w:val="Hyperlink"/>
            <w:lang w:val="en-GB"/>
          </w:rPr>
          <w:t>standardCoverageDetail</w:t>
        </w:r>
        <w:r>
          <w:rPr>
            <w:webHidden/>
          </w:rPr>
          <w:tab/>
        </w:r>
        <w:r>
          <w:rPr>
            <w:webHidden/>
          </w:rPr>
          <w:fldChar w:fldCharType="begin"/>
        </w:r>
        <w:r>
          <w:rPr>
            <w:webHidden/>
          </w:rPr>
          <w:instrText xml:space="preserve"> PAGEREF _Toc173155288 \h </w:instrText>
        </w:r>
        <w:r>
          <w:rPr>
            <w:webHidden/>
          </w:rPr>
        </w:r>
        <w:r>
          <w:rPr>
            <w:webHidden/>
          </w:rPr>
          <w:fldChar w:fldCharType="separate"/>
        </w:r>
        <w:r w:rsidR="00FA0A35">
          <w:rPr>
            <w:webHidden/>
          </w:rPr>
          <w:t>23</w:t>
        </w:r>
        <w:r>
          <w:rPr>
            <w:webHidden/>
          </w:rPr>
          <w:fldChar w:fldCharType="end"/>
        </w:r>
      </w:hyperlink>
    </w:p>
    <w:p w14:paraId="1AE6C555" w14:textId="11083C75"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89" w:history="1">
        <w:r w:rsidRPr="005267EA">
          <w:rPr>
            <w:rStyle w:val="Hyperlink"/>
            <w:lang w:val="en-GB"/>
          </w:rPr>
          <w:t>3.10</w:t>
        </w:r>
        <w:r>
          <w:rPr>
            <w:rFonts w:asciiTheme="minorHAnsi" w:eastAsiaTheme="minorEastAsia" w:hAnsiTheme="minorHAnsi" w:cstheme="minorBidi"/>
            <w:kern w:val="2"/>
            <w:sz w:val="24"/>
            <w:szCs w:val="24"/>
            <w:lang/>
            <w14:ligatures w14:val="standardContextual"/>
          </w:rPr>
          <w:tab/>
        </w:r>
        <w:r w:rsidRPr="005267EA">
          <w:rPr>
            <w:rStyle w:val="Hyperlink"/>
            <w:lang w:val="en-GB"/>
          </w:rPr>
          <w:t>Topographical elements</w:t>
        </w:r>
        <w:r>
          <w:rPr>
            <w:webHidden/>
          </w:rPr>
          <w:tab/>
        </w:r>
        <w:r>
          <w:rPr>
            <w:webHidden/>
          </w:rPr>
          <w:fldChar w:fldCharType="begin"/>
        </w:r>
        <w:r>
          <w:rPr>
            <w:webHidden/>
          </w:rPr>
          <w:instrText xml:space="preserve"> PAGEREF _Toc173155289 \h </w:instrText>
        </w:r>
        <w:r>
          <w:rPr>
            <w:webHidden/>
          </w:rPr>
        </w:r>
        <w:r>
          <w:rPr>
            <w:webHidden/>
          </w:rPr>
          <w:fldChar w:fldCharType="separate"/>
        </w:r>
        <w:r w:rsidR="00FA0A35">
          <w:rPr>
            <w:webHidden/>
          </w:rPr>
          <w:t>23</w:t>
        </w:r>
        <w:r>
          <w:rPr>
            <w:webHidden/>
          </w:rPr>
          <w:fldChar w:fldCharType="end"/>
        </w:r>
      </w:hyperlink>
    </w:p>
    <w:p w14:paraId="222D19DC" w14:textId="292BDFEF" w:rsidR="00723F68" w:rsidRDefault="00723F68">
      <w:pPr>
        <w:pStyle w:val="TOC1"/>
        <w:rPr>
          <w:rFonts w:asciiTheme="minorHAnsi" w:eastAsiaTheme="minorEastAsia" w:hAnsiTheme="minorHAnsi" w:cstheme="minorBidi"/>
          <w:kern w:val="2"/>
          <w:sz w:val="24"/>
          <w:szCs w:val="24"/>
          <w:lang/>
          <w14:ligatures w14:val="standardContextual"/>
        </w:rPr>
      </w:pPr>
      <w:hyperlink w:anchor="_Toc173155290" w:history="1">
        <w:r w:rsidRPr="005267EA">
          <w:rPr>
            <w:rStyle w:val="Hyperlink"/>
            <w:lang w:val="en-GB"/>
          </w:rPr>
          <w:t>4</w:t>
        </w:r>
        <w:r>
          <w:rPr>
            <w:rFonts w:asciiTheme="minorHAnsi" w:eastAsiaTheme="minorEastAsia" w:hAnsiTheme="minorHAnsi" w:cstheme="minorBidi"/>
            <w:kern w:val="2"/>
            <w:sz w:val="24"/>
            <w:szCs w:val="24"/>
            <w:lang/>
            <w14:ligatures w14:val="standardContextual"/>
          </w:rPr>
          <w:tab/>
        </w:r>
        <w:r w:rsidRPr="005267EA">
          <w:rPr>
            <w:rStyle w:val="Hyperlink"/>
            <w:lang w:val="en-GB"/>
          </w:rPr>
          <w:t>DepthDetail and CoverageDetail</w:t>
        </w:r>
        <w:r>
          <w:rPr>
            <w:webHidden/>
          </w:rPr>
          <w:tab/>
        </w:r>
        <w:r>
          <w:rPr>
            <w:webHidden/>
          </w:rPr>
          <w:fldChar w:fldCharType="begin"/>
        </w:r>
        <w:r>
          <w:rPr>
            <w:webHidden/>
          </w:rPr>
          <w:instrText xml:space="preserve"> PAGEREF _Toc173155290 \h </w:instrText>
        </w:r>
        <w:r>
          <w:rPr>
            <w:webHidden/>
          </w:rPr>
        </w:r>
        <w:r>
          <w:rPr>
            <w:webHidden/>
          </w:rPr>
          <w:fldChar w:fldCharType="separate"/>
        </w:r>
        <w:r w:rsidR="00FA0A35">
          <w:rPr>
            <w:webHidden/>
          </w:rPr>
          <w:t>24</w:t>
        </w:r>
        <w:r>
          <w:rPr>
            <w:webHidden/>
          </w:rPr>
          <w:fldChar w:fldCharType="end"/>
        </w:r>
      </w:hyperlink>
    </w:p>
    <w:p w14:paraId="3745C771" w14:textId="4D5BC1F9"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91" w:history="1">
        <w:r w:rsidRPr="005267EA">
          <w:rPr>
            <w:rStyle w:val="Hyperlink"/>
            <w:lang w:val="en-GB"/>
          </w:rPr>
          <w:t>4.1</w:t>
        </w:r>
        <w:r>
          <w:rPr>
            <w:rFonts w:asciiTheme="minorHAnsi" w:eastAsiaTheme="minorEastAsia" w:hAnsiTheme="minorHAnsi" w:cstheme="minorBidi"/>
            <w:kern w:val="2"/>
            <w:sz w:val="24"/>
            <w:szCs w:val="24"/>
            <w:lang/>
            <w14:ligatures w14:val="standardContextual"/>
          </w:rPr>
          <w:tab/>
        </w:r>
        <w:r w:rsidRPr="005267EA">
          <w:rPr>
            <w:rStyle w:val="Hyperlink"/>
            <w:lang w:val="en-GB"/>
          </w:rPr>
          <w:t>DepthDetail vs CoverageDetail</w:t>
        </w:r>
        <w:r>
          <w:rPr>
            <w:webHidden/>
          </w:rPr>
          <w:tab/>
        </w:r>
        <w:r>
          <w:rPr>
            <w:webHidden/>
          </w:rPr>
          <w:fldChar w:fldCharType="begin"/>
        </w:r>
        <w:r>
          <w:rPr>
            <w:webHidden/>
          </w:rPr>
          <w:instrText xml:space="preserve"> PAGEREF _Toc173155291 \h </w:instrText>
        </w:r>
        <w:r>
          <w:rPr>
            <w:webHidden/>
          </w:rPr>
        </w:r>
        <w:r>
          <w:rPr>
            <w:webHidden/>
          </w:rPr>
          <w:fldChar w:fldCharType="separate"/>
        </w:r>
        <w:r w:rsidR="00FA0A35">
          <w:rPr>
            <w:webHidden/>
          </w:rPr>
          <w:t>24</w:t>
        </w:r>
        <w:r>
          <w:rPr>
            <w:webHidden/>
          </w:rPr>
          <w:fldChar w:fldCharType="end"/>
        </w:r>
      </w:hyperlink>
    </w:p>
    <w:p w14:paraId="0B010E93" w14:textId="67C763C5"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92" w:history="1">
        <w:r w:rsidRPr="005267EA">
          <w:rPr>
            <w:rStyle w:val="Hyperlink"/>
            <w:lang w:val="en-GB"/>
          </w:rPr>
          <w:t>4.2</w:t>
        </w:r>
        <w:r>
          <w:rPr>
            <w:rFonts w:asciiTheme="minorHAnsi" w:eastAsiaTheme="minorEastAsia" w:hAnsiTheme="minorHAnsi" w:cstheme="minorBidi"/>
            <w:kern w:val="2"/>
            <w:sz w:val="24"/>
            <w:szCs w:val="24"/>
            <w:lang/>
            <w14:ligatures w14:val="standardContextual"/>
          </w:rPr>
          <w:tab/>
        </w:r>
        <w:r w:rsidRPr="005267EA">
          <w:rPr>
            <w:rStyle w:val="Hyperlink"/>
            <w:lang w:val="en-GB"/>
          </w:rPr>
          <w:t>Overview</w:t>
        </w:r>
        <w:r>
          <w:rPr>
            <w:webHidden/>
          </w:rPr>
          <w:tab/>
        </w:r>
        <w:r>
          <w:rPr>
            <w:webHidden/>
          </w:rPr>
          <w:fldChar w:fldCharType="begin"/>
        </w:r>
        <w:r>
          <w:rPr>
            <w:webHidden/>
          </w:rPr>
          <w:instrText xml:space="preserve"> PAGEREF _Toc173155292 \h </w:instrText>
        </w:r>
        <w:r>
          <w:rPr>
            <w:webHidden/>
          </w:rPr>
        </w:r>
        <w:r>
          <w:rPr>
            <w:webHidden/>
          </w:rPr>
          <w:fldChar w:fldCharType="separate"/>
        </w:r>
        <w:r w:rsidR="00FA0A35">
          <w:rPr>
            <w:webHidden/>
          </w:rPr>
          <w:t>25</w:t>
        </w:r>
        <w:r>
          <w:rPr>
            <w:webHidden/>
          </w:rPr>
          <w:fldChar w:fldCharType="end"/>
        </w:r>
      </w:hyperlink>
    </w:p>
    <w:p w14:paraId="4298CCAF" w14:textId="555A8A9C"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93" w:history="1">
        <w:r w:rsidRPr="005267EA">
          <w:rPr>
            <w:rStyle w:val="Hyperlink"/>
            <w:lang w:val="en-GB"/>
          </w:rPr>
          <w:t>4.3</w:t>
        </w:r>
        <w:r>
          <w:rPr>
            <w:rFonts w:asciiTheme="minorHAnsi" w:eastAsiaTheme="minorEastAsia" w:hAnsiTheme="minorHAnsi" w:cstheme="minorBidi"/>
            <w:kern w:val="2"/>
            <w:sz w:val="24"/>
            <w:szCs w:val="24"/>
            <w:lang/>
            <w14:ligatures w14:val="standardContextual"/>
          </w:rPr>
          <w:tab/>
        </w:r>
        <w:r w:rsidRPr="005267EA">
          <w:rPr>
            <w:rStyle w:val="Hyperlink"/>
            <w:lang w:val="en-GB"/>
          </w:rPr>
          <w:t>depth, height and verticalPosition</w:t>
        </w:r>
        <w:r>
          <w:rPr>
            <w:webHidden/>
          </w:rPr>
          <w:tab/>
        </w:r>
        <w:r>
          <w:rPr>
            <w:webHidden/>
          </w:rPr>
          <w:fldChar w:fldCharType="begin"/>
        </w:r>
        <w:r>
          <w:rPr>
            <w:webHidden/>
          </w:rPr>
          <w:instrText xml:space="preserve"> PAGEREF _Toc173155293 \h </w:instrText>
        </w:r>
        <w:r>
          <w:rPr>
            <w:webHidden/>
          </w:rPr>
        </w:r>
        <w:r>
          <w:rPr>
            <w:webHidden/>
          </w:rPr>
          <w:fldChar w:fldCharType="separate"/>
        </w:r>
        <w:r w:rsidR="00FA0A35">
          <w:rPr>
            <w:webHidden/>
          </w:rPr>
          <w:t>26</w:t>
        </w:r>
        <w:r>
          <w:rPr>
            <w:webHidden/>
          </w:rPr>
          <w:fldChar w:fldCharType="end"/>
        </w:r>
      </w:hyperlink>
    </w:p>
    <w:p w14:paraId="7AF120A6" w14:textId="2A81B7E4"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94" w:history="1">
        <w:r w:rsidRPr="005267EA">
          <w:rPr>
            <w:rStyle w:val="Hyperlink"/>
            <w:lang w:val="en-GB"/>
          </w:rPr>
          <w:t>4.4</w:t>
        </w:r>
        <w:r>
          <w:rPr>
            <w:rFonts w:asciiTheme="minorHAnsi" w:eastAsiaTheme="minorEastAsia" w:hAnsiTheme="minorHAnsi" w:cstheme="minorBidi"/>
            <w:kern w:val="2"/>
            <w:sz w:val="24"/>
            <w:szCs w:val="24"/>
            <w:lang/>
            <w14:ligatures w14:val="standardContextual"/>
          </w:rPr>
          <w:tab/>
        </w:r>
        <w:r w:rsidRPr="005267EA">
          <w:rPr>
            <w:rStyle w:val="Hyperlink"/>
            <w:lang w:val="en-GB"/>
          </w:rPr>
          <w:t>verticalPositionSurvey</w:t>
        </w:r>
        <w:r>
          <w:rPr>
            <w:webHidden/>
          </w:rPr>
          <w:tab/>
        </w:r>
        <w:r>
          <w:rPr>
            <w:webHidden/>
          </w:rPr>
          <w:fldChar w:fldCharType="begin"/>
        </w:r>
        <w:r>
          <w:rPr>
            <w:webHidden/>
          </w:rPr>
          <w:instrText xml:space="preserve"> PAGEREF _Toc173155294 \h </w:instrText>
        </w:r>
        <w:r>
          <w:rPr>
            <w:webHidden/>
          </w:rPr>
        </w:r>
        <w:r>
          <w:rPr>
            <w:webHidden/>
          </w:rPr>
          <w:fldChar w:fldCharType="separate"/>
        </w:r>
        <w:r w:rsidR="00FA0A35">
          <w:rPr>
            <w:webHidden/>
          </w:rPr>
          <w:t>26</w:t>
        </w:r>
        <w:r>
          <w:rPr>
            <w:webHidden/>
          </w:rPr>
          <w:fldChar w:fldCharType="end"/>
        </w:r>
      </w:hyperlink>
    </w:p>
    <w:p w14:paraId="0F7E80A9" w14:textId="22003DB8"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95" w:history="1">
        <w:r w:rsidRPr="005267EA">
          <w:rPr>
            <w:rStyle w:val="Hyperlink"/>
            <w:lang w:val="en-GB"/>
          </w:rPr>
          <w:t>4.5</w:t>
        </w:r>
        <w:r>
          <w:rPr>
            <w:rFonts w:asciiTheme="minorHAnsi" w:eastAsiaTheme="minorEastAsia" w:hAnsiTheme="minorHAnsi" w:cstheme="minorBidi"/>
            <w:kern w:val="2"/>
            <w:sz w:val="24"/>
            <w:szCs w:val="24"/>
            <w:lang/>
            <w14:ligatures w14:val="standardContextual"/>
          </w:rPr>
          <w:tab/>
        </w:r>
        <w:r w:rsidRPr="005267EA">
          <w:rPr>
            <w:rStyle w:val="Hyperlink"/>
            <w:lang w:val="en-GB"/>
          </w:rPr>
          <w:t>referenceSurface</w:t>
        </w:r>
        <w:r>
          <w:rPr>
            <w:webHidden/>
          </w:rPr>
          <w:tab/>
        </w:r>
        <w:r>
          <w:rPr>
            <w:webHidden/>
          </w:rPr>
          <w:fldChar w:fldCharType="begin"/>
        </w:r>
        <w:r>
          <w:rPr>
            <w:webHidden/>
          </w:rPr>
          <w:instrText xml:space="preserve"> PAGEREF _Toc173155295 \h </w:instrText>
        </w:r>
        <w:r>
          <w:rPr>
            <w:webHidden/>
          </w:rPr>
        </w:r>
        <w:r>
          <w:rPr>
            <w:webHidden/>
          </w:rPr>
          <w:fldChar w:fldCharType="separate"/>
        </w:r>
        <w:r w:rsidR="00FA0A35">
          <w:rPr>
            <w:webHidden/>
          </w:rPr>
          <w:t>27</w:t>
        </w:r>
        <w:r>
          <w:rPr>
            <w:webHidden/>
          </w:rPr>
          <w:fldChar w:fldCharType="end"/>
        </w:r>
      </w:hyperlink>
    </w:p>
    <w:p w14:paraId="031A8CB8" w14:textId="57A4B3F3"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96" w:history="1">
        <w:r w:rsidRPr="005267EA">
          <w:rPr>
            <w:rStyle w:val="Hyperlink"/>
            <w:lang w:val="en-GB"/>
          </w:rPr>
          <w:t>4.6</w:t>
        </w:r>
        <w:r>
          <w:rPr>
            <w:rFonts w:asciiTheme="minorHAnsi" w:eastAsiaTheme="minorEastAsia" w:hAnsiTheme="minorHAnsi" w:cstheme="minorBidi"/>
            <w:kern w:val="2"/>
            <w:sz w:val="24"/>
            <w:szCs w:val="24"/>
            <w:lang/>
            <w14:ligatures w14:val="standardContextual"/>
          </w:rPr>
          <w:tab/>
        </w:r>
        <w:r w:rsidRPr="005267EA">
          <w:rPr>
            <w:rStyle w:val="Hyperlink"/>
            <w:lang w:val="en-GB"/>
          </w:rPr>
          <w:t>Associations</w:t>
        </w:r>
        <w:r>
          <w:rPr>
            <w:webHidden/>
          </w:rPr>
          <w:tab/>
        </w:r>
        <w:r>
          <w:rPr>
            <w:webHidden/>
          </w:rPr>
          <w:fldChar w:fldCharType="begin"/>
        </w:r>
        <w:r>
          <w:rPr>
            <w:webHidden/>
          </w:rPr>
          <w:instrText xml:space="preserve"> PAGEREF _Toc173155296 \h </w:instrText>
        </w:r>
        <w:r>
          <w:rPr>
            <w:webHidden/>
          </w:rPr>
        </w:r>
        <w:r>
          <w:rPr>
            <w:webHidden/>
          </w:rPr>
          <w:fldChar w:fldCharType="separate"/>
        </w:r>
        <w:r w:rsidR="00FA0A35">
          <w:rPr>
            <w:webHidden/>
          </w:rPr>
          <w:t>27</w:t>
        </w:r>
        <w:r>
          <w:rPr>
            <w:webHidden/>
          </w:rPr>
          <w:fldChar w:fldCharType="end"/>
        </w:r>
      </w:hyperlink>
    </w:p>
    <w:p w14:paraId="2C952099" w14:textId="415891A4" w:rsidR="00723F68" w:rsidRDefault="00723F68">
      <w:pPr>
        <w:pStyle w:val="TOC1"/>
        <w:rPr>
          <w:rFonts w:asciiTheme="minorHAnsi" w:eastAsiaTheme="minorEastAsia" w:hAnsiTheme="minorHAnsi" w:cstheme="minorBidi"/>
          <w:kern w:val="2"/>
          <w:sz w:val="24"/>
          <w:szCs w:val="24"/>
          <w:lang/>
          <w14:ligatures w14:val="standardContextual"/>
        </w:rPr>
      </w:pPr>
      <w:hyperlink w:anchor="_Toc173155297" w:history="1">
        <w:r w:rsidRPr="005267EA">
          <w:rPr>
            <w:rStyle w:val="Hyperlink"/>
            <w:lang w:val="en-GB"/>
          </w:rPr>
          <w:t>5</w:t>
        </w:r>
        <w:r>
          <w:rPr>
            <w:rFonts w:asciiTheme="minorHAnsi" w:eastAsiaTheme="minorEastAsia" w:hAnsiTheme="minorHAnsi" w:cstheme="minorBidi"/>
            <w:kern w:val="2"/>
            <w:sz w:val="24"/>
            <w:szCs w:val="24"/>
            <w:lang/>
            <w14:ligatures w14:val="standardContextual"/>
          </w:rPr>
          <w:tab/>
        </w:r>
        <w:r w:rsidRPr="005267EA">
          <w:rPr>
            <w:rStyle w:val="Hyperlink"/>
            <w:lang w:val="en-GB"/>
          </w:rPr>
          <w:t>StandardCoverageDetail</w:t>
        </w:r>
        <w:r>
          <w:rPr>
            <w:webHidden/>
          </w:rPr>
          <w:tab/>
        </w:r>
        <w:r>
          <w:rPr>
            <w:webHidden/>
          </w:rPr>
          <w:fldChar w:fldCharType="begin"/>
        </w:r>
        <w:r>
          <w:rPr>
            <w:webHidden/>
          </w:rPr>
          <w:instrText xml:space="preserve"> PAGEREF _Toc173155297 \h </w:instrText>
        </w:r>
        <w:r>
          <w:rPr>
            <w:webHidden/>
          </w:rPr>
        </w:r>
        <w:r>
          <w:rPr>
            <w:webHidden/>
          </w:rPr>
          <w:fldChar w:fldCharType="separate"/>
        </w:r>
        <w:r w:rsidR="00FA0A35">
          <w:rPr>
            <w:webHidden/>
          </w:rPr>
          <w:t>29</w:t>
        </w:r>
        <w:r>
          <w:rPr>
            <w:webHidden/>
          </w:rPr>
          <w:fldChar w:fldCharType="end"/>
        </w:r>
      </w:hyperlink>
    </w:p>
    <w:p w14:paraId="7010586F" w14:textId="64CB1FF1" w:rsidR="00723F68" w:rsidRDefault="00723F68">
      <w:pPr>
        <w:pStyle w:val="TOC1"/>
        <w:rPr>
          <w:rFonts w:asciiTheme="minorHAnsi" w:eastAsiaTheme="minorEastAsia" w:hAnsiTheme="minorHAnsi" w:cstheme="minorBidi"/>
          <w:kern w:val="2"/>
          <w:sz w:val="24"/>
          <w:szCs w:val="24"/>
          <w:lang/>
          <w14:ligatures w14:val="standardContextual"/>
        </w:rPr>
      </w:pPr>
      <w:hyperlink w:anchor="_Toc173155298" w:history="1">
        <w:r w:rsidRPr="005267EA">
          <w:rPr>
            <w:rStyle w:val="Hyperlink"/>
            <w:lang w:val="en-GB"/>
          </w:rPr>
          <w:t>6</w:t>
        </w:r>
        <w:r>
          <w:rPr>
            <w:rFonts w:asciiTheme="minorHAnsi" w:eastAsiaTheme="minorEastAsia" w:hAnsiTheme="minorHAnsi" w:cstheme="minorBidi"/>
            <w:kern w:val="2"/>
            <w:sz w:val="24"/>
            <w:szCs w:val="24"/>
            <w:lang/>
            <w14:ligatures w14:val="standardContextual"/>
          </w:rPr>
          <w:tab/>
        </w:r>
        <w:r w:rsidRPr="005267EA">
          <w:rPr>
            <w:rStyle w:val="Hyperlink"/>
            <w:lang w:val="en-GB"/>
          </w:rPr>
          <w:t>ActivityComplex</w:t>
        </w:r>
        <w:r>
          <w:rPr>
            <w:webHidden/>
          </w:rPr>
          <w:tab/>
        </w:r>
        <w:r>
          <w:rPr>
            <w:webHidden/>
          </w:rPr>
          <w:fldChar w:fldCharType="begin"/>
        </w:r>
        <w:r>
          <w:rPr>
            <w:webHidden/>
          </w:rPr>
          <w:instrText xml:space="preserve"> PAGEREF _Toc173155298 \h </w:instrText>
        </w:r>
        <w:r>
          <w:rPr>
            <w:webHidden/>
          </w:rPr>
        </w:r>
        <w:r>
          <w:rPr>
            <w:webHidden/>
          </w:rPr>
          <w:fldChar w:fldCharType="separate"/>
        </w:r>
        <w:r w:rsidR="00FA0A35">
          <w:rPr>
            <w:webHidden/>
          </w:rPr>
          <w:t>30</w:t>
        </w:r>
        <w:r>
          <w:rPr>
            <w:webHidden/>
          </w:rPr>
          <w:fldChar w:fldCharType="end"/>
        </w:r>
      </w:hyperlink>
    </w:p>
    <w:p w14:paraId="3E1D9CC6" w14:textId="7B835946"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299" w:history="1">
        <w:r w:rsidRPr="005267EA">
          <w:rPr>
            <w:rStyle w:val="Hyperlink"/>
            <w:lang w:val="en-GB"/>
          </w:rPr>
          <w:t>6.1</w:t>
        </w:r>
        <w:r>
          <w:rPr>
            <w:rFonts w:asciiTheme="minorHAnsi" w:eastAsiaTheme="minorEastAsia" w:hAnsiTheme="minorHAnsi" w:cstheme="minorBidi"/>
            <w:kern w:val="2"/>
            <w:sz w:val="24"/>
            <w:szCs w:val="24"/>
            <w:lang/>
            <w14:ligatures w14:val="standardContextual"/>
          </w:rPr>
          <w:tab/>
        </w:r>
        <w:r w:rsidRPr="005267EA">
          <w:rPr>
            <w:rStyle w:val="Hyperlink"/>
            <w:lang w:val="en-GB"/>
          </w:rPr>
          <w:t>Overview</w:t>
        </w:r>
        <w:r>
          <w:rPr>
            <w:webHidden/>
          </w:rPr>
          <w:tab/>
        </w:r>
        <w:r>
          <w:rPr>
            <w:webHidden/>
          </w:rPr>
          <w:fldChar w:fldCharType="begin"/>
        </w:r>
        <w:r>
          <w:rPr>
            <w:webHidden/>
          </w:rPr>
          <w:instrText xml:space="preserve"> PAGEREF _Toc173155299 \h </w:instrText>
        </w:r>
        <w:r>
          <w:rPr>
            <w:webHidden/>
          </w:rPr>
        </w:r>
        <w:r>
          <w:rPr>
            <w:webHidden/>
          </w:rPr>
          <w:fldChar w:fldCharType="separate"/>
        </w:r>
        <w:r w:rsidR="00FA0A35">
          <w:rPr>
            <w:webHidden/>
          </w:rPr>
          <w:t>30</w:t>
        </w:r>
        <w:r>
          <w:rPr>
            <w:webHidden/>
          </w:rPr>
          <w:fldChar w:fldCharType="end"/>
        </w:r>
      </w:hyperlink>
    </w:p>
    <w:p w14:paraId="11143AEA" w14:textId="45A1CA2C"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00" w:history="1">
        <w:r w:rsidRPr="005267EA">
          <w:rPr>
            <w:rStyle w:val="Hyperlink"/>
            <w:lang w:val="en-GB"/>
          </w:rPr>
          <w:t>6.2</w:t>
        </w:r>
        <w:r>
          <w:rPr>
            <w:rFonts w:asciiTheme="minorHAnsi" w:eastAsiaTheme="minorEastAsia" w:hAnsiTheme="minorHAnsi" w:cstheme="minorBidi"/>
            <w:kern w:val="2"/>
            <w:sz w:val="24"/>
            <w:szCs w:val="24"/>
            <w:lang/>
            <w14:ligatures w14:val="standardContextual"/>
          </w:rPr>
          <w:tab/>
        </w:r>
        <w:r w:rsidRPr="005267EA">
          <w:rPr>
            <w:rStyle w:val="Hyperlink"/>
            <w:lang w:val="en-GB"/>
          </w:rPr>
          <w:t>geometrySurvey</w:t>
        </w:r>
        <w:r>
          <w:rPr>
            <w:webHidden/>
          </w:rPr>
          <w:tab/>
        </w:r>
        <w:r>
          <w:rPr>
            <w:webHidden/>
          </w:rPr>
          <w:fldChar w:fldCharType="begin"/>
        </w:r>
        <w:r>
          <w:rPr>
            <w:webHidden/>
          </w:rPr>
          <w:instrText xml:space="preserve"> PAGEREF _Toc173155300 \h </w:instrText>
        </w:r>
        <w:r>
          <w:rPr>
            <w:webHidden/>
          </w:rPr>
        </w:r>
        <w:r>
          <w:rPr>
            <w:webHidden/>
          </w:rPr>
          <w:fldChar w:fldCharType="separate"/>
        </w:r>
        <w:r w:rsidR="00FA0A35">
          <w:rPr>
            <w:webHidden/>
          </w:rPr>
          <w:t>30</w:t>
        </w:r>
        <w:r>
          <w:rPr>
            <w:webHidden/>
          </w:rPr>
          <w:fldChar w:fldCharType="end"/>
        </w:r>
      </w:hyperlink>
    </w:p>
    <w:p w14:paraId="5024D476" w14:textId="286B547B"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01" w:history="1">
        <w:r w:rsidRPr="005267EA">
          <w:rPr>
            <w:rStyle w:val="Hyperlink"/>
            <w:lang w:val="en-GB"/>
          </w:rPr>
          <w:t>6.3</w:t>
        </w:r>
        <w:r>
          <w:rPr>
            <w:rFonts w:asciiTheme="minorHAnsi" w:eastAsiaTheme="minorEastAsia" w:hAnsiTheme="minorHAnsi" w:cstheme="minorBidi"/>
            <w:kern w:val="2"/>
            <w:sz w:val="24"/>
            <w:szCs w:val="24"/>
            <w:lang/>
            <w14:ligatures w14:val="standardContextual"/>
          </w:rPr>
          <w:tab/>
        </w:r>
        <w:r w:rsidRPr="005267EA">
          <w:rPr>
            <w:rStyle w:val="Hyperlink"/>
            <w:lang w:val="en-GB"/>
          </w:rPr>
          <w:t>Associations</w:t>
        </w:r>
        <w:r>
          <w:rPr>
            <w:webHidden/>
          </w:rPr>
          <w:tab/>
        </w:r>
        <w:r>
          <w:rPr>
            <w:webHidden/>
          </w:rPr>
          <w:fldChar w:fldCharType="begin"/>
        </w:r>
        <w:r>
          <w:rPr>
            <w:webHidden/>
          </w:rPr>
          <w:instrText xml:space="preserve"> PAGEREF _Toc173155301 \h </w:instrText>
        </w:r>
        <w:r>
          <w:rPr>
            <w:webHidden/>
          </w:rPr>
        </w:r>
        <w:r>
          <w:rPr>
            <w:webHidden/>
          </w:rPr>
          <w:fldChar w:fldCharType="separate"/>
        </w:r>
        <w:r w:rsidR="00FA0A35">
          <w:rPr>
            <w:webHidden/>
          </w:rPr>
          <w:t>31</w:t>
        </w:r>
        <w:r>
          <w:rPr>
            <w:webHidden/>
          </w:rPr>
          <w:fldChar w:fldCharType="end"/>
        </w:r>
      </w:hyperlink>
    </w:p>
    <w:p w14:paraId="2FF78836" w14:textId="3D4F1B2F" w:rsidR="00723F68" w:rsidRDefault="00723F68">
      <w:pPr>
        <w:pStyle w:val="TOC1"/>
        <w:rPr>
          <w:rFonts w:asciiTheme="minorHAnsi" w:eastAsiaTheme="minorEastAsia" w:hAnsiTheme="minorHAnsi" w:cstheme="minorBidi"/>
          <w:kern w:val="2"/>
          <w:sz w:val="24"/>
          <w:szCs w:val="24"/>
          <w:lang/>
          <w14:ligatures w14:val="standardContextual"/>
        </w:rPr>
      </w:pPr>
      <w:hyperlink w:anchor="_Toc173155302" w:history="1">
        <w:r w:rsidRPr="005267EA">
          <w:rPr>
            <w:rStyle w:val="Hyperlink"/>
            <w:lang w:val="en-GB"/>
          </w:rPr>
          <w:t>7</w:t>
        </w:r>
        <w:r>
          <w:rPr>
            <w:rFonts w:asciiTheme="minorHAnsi" w:eastAsiaTheme="minorEastAsia" w:hAnsiTheme="minorHAnsi" w:cstheme="minorBidi"/>
            <w:kern w:val="2"/>
            <w:sz w:val="24"/>
            <w:szCs w:val="24"/>
            <w:lang/>
            <w14:ligatures w14:val="standardContextual"/>
          </w:rPr>
          <w:tab/>
        </w:r>
        <w:r w:rsidRPr="005267EA">
          <w:rPr>
            <w:rStyle w:val="Hyperlink"/>
            <w:lang w:val="en-GB"/>
          </w:rPr>
          <w:t>TopographicalElement</w:t>
        </w:r>
        <w:r>
          <w:rPr>
            <w:webHidden/>
          </w:rPr>
          <w:tab/>
        </w:r>
        <w:r>
          <w:rPr>
            <w:webHidden/>
          </w:rPr>
          <w:fldChar w:fldCharType="begin"/>
        </w:r>
        <w:r>
          <w:rPr>
            <w:webHidden/>
          </w:rPr>
          <w:instrText xml:space="preserve"> PAGEREF _Toc173155302 \h </w:instrText>
        </w:r>
        <w:r>
          <w:rPr>
            <w:webHidden/>
          </w:rPr>
        </w:r>
        <w:r>
          <w:rPr>
            <w:webHidden/>
          </w:rPr>
          <w:fldChar w:fldCharType="separate"/>
        </w:r>
        <w:r w:rsidR="00FA0A35">
          <w:rPr>
            <w:webHidden/>
          </w:rPr>
          <w:t>32</w:t>
        </w:r>
        <w:r>
          <w:rPr>
            <w:webHidden/>
          </w:rPr>
          <w:fldChar w:fldCharType="end"/>
        </w:r>
      </w:hyperlink>
    </w:p>
    <w:p w14:paraId="4631552F" w14:textId="1213C34A"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03" w:history="1">
        <w:r w:rsidRPr="005267EA">
          <w:rPr>
            <w:rStyle w:val="Hyperlink"/>
            <w:lang w:val="en-GB"/>
          </w:rPr>
          <w:t>7.1</w:t>
        </w:r>
        <w:r>
          <w:rPr>
            <w:rFonts w:asciiTheme="minorHAnsi" w:eastAsiaTheme="minorEastAsia" w:hAnsiTheme="minorHAnsi" w:cstheme="minorBidi"/>
            <w:kern w:val="2"/>
            <w:sz w:val="24"/>
            <w:szCs w:val="24"/>
            <w:lang/>
            <w14:ligatures w14:val="standardContextual"/>
          </w:rPr>
          <w:tab/>
        </w:r>
        <w:r w:rsidRPr="005267EA">
          <w:rPr>
            <w:rStyle w:val="Hyperlink"/>
            <w:lang w:val="en-GB"/>
          </w:rPr>
          <w:t>Overview</w:t>
        </w:r>
        <w:r>
          <w:rPr>
            <w:webHidden/>
          </w:rPr>
          <w:tab/>
        </w:r>
        <w:r>
          <w:rPr>
            <w:webHidden/>
          </w:rPr>
          <w:fldChar w:fldCharType="begin"/>
        </w:r>
        <w:r>
          <w:rPr>
            <w:webHidden/>
          </w:rPr>
          <w:instrText xml:space="preserve"> PAGEREF _Toc173155303 \h </w:instrText>
        </w:r>
        <w:r>
          <w:rPr>
            <w:webHidden/>
          </w:rPr>
        </w:r>
        <w:r>
          <w:rPr>
            <w:webHidden/>
          </w:rPr>
          <w:fldChar w:fldCharType="separate"/>
        </w:r>
        <w:r w:rsidR="00FA0A35">
          <w:rPr>
            <w:webHidden/>
          </w:rPr>
          <w:t>32</w:t>
        </w:r>
        <w:r>
          <w:rPr>
            <w:webHidden/>
          </w:rPr>
          <w:fldChar w:fldCharType="end"/>
        </w:r>
      </w:hyperlink>
    </w:p>
    <w:p w14:paraId="6D9DD68B" w14:textId="41B18706"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04" w:history="1">
        <w:r w:rsidRPr="005267EA">
          <w:rPr>
            <w:rStyle w:val="Hyperlink"/>
            <w:lang w:val="en-GB"/>
          </w:rPr>
          <w:t>7.2</w:t>
        </w:r>
        <w:r>
          <w:rPr>
            <w:rFonts w:asciiTheme="minorHAnsi" w:eastAsiaTheme="minorEastAsia" w:hAnsiTheme="minorHAnsi" w:cstheme="minorBidi"/>
            <w:kern w:val="2"/>
            <w:sz w:val="24"/>
            <w:szCs w:val="24"/>
            <w:lang/>
            <w14:ligatures w14:val="standardContextual"/>
          </w:rPr>
          <w:tab/>
        </w:r>
        <w:r w:rsidRPr="005267EA">
          <w:rPr>
            <w:rStyle w:val="Hyperlink"/>
            <w:lang w:val="en-GB"/>
          </w:rPr>
          <w:t>locationSurvey</w:t>
        </w:r>
        <w:r>
          <w:rPr>
            <w:webHidden/>
          </w:rPr>
          <w:tab/>
        </w:r>
        <w:r>
          <w:rPr>
            <w:webHidden/>
          </w:rPr>
          <w:fldChar w:fldCharType="begin"/>
        </w:r>
        <w:r>
          <w:rPr>
            <w:webHidden/>
          </w:rPr>
          <w:instrText xml:space="preserve"> PAGEREF _Toc173155304 \h </w:instrText>
        </w:r>
        <w:r>
          <w:rPr>
            <w:webHidden/>
          </w:rPr>
        </w:r>
        <w:r>
          <w:rPr>
            <w:webHidden/>
          </w:rPr>
          <w:fldChar w:fldCharType="separate"/>
        </w:r>
        <w:r w:rsidR="00FA0A35">
          <w:rPr>
            <w:webHidden/>
          </w:rPr>
          <w:t>32</w:t>
        </w:r>
        <w:r>
          <w:rPr>
            <w:webHidden/>
          </w:rPr>
          <w:fldChar w:fldCharType="end"/>
        </w:r>
      </w:hyperlink>
    </w:p>
    <w:p w14:paraId="5B3C96F8" w14:textId="56809D29"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05" w:history="1">
        <w:r w:rsidRPr="005267EA">
          <w:rPr>
            <w:rStyle w:val="Hyperlink"/>
            <w:lang w:val="en-GB"/>
          </w:rPr>
          <w:t>7.3</w:t>
        </w:r>
        <w:r>
          <w:rPr>
            <w:rFonts w:asciiTheme="minorHAnsi" w:eastAsiaTheme="minorEastAsia" w:hAnsiTheme="minorHAnsi" w:cstheme="minorBidi"/>
            <w:kern w:val="2"/>
            <w:sz w:val="24"/>
            <w:szCs w:val="24"/>
            <w:lang/>
            <w14:ligatures w14:val="standardContextual"/>
          </w:rPr>
          <w:tab/>
        </w:r>
        <w:r w:rsidRPr="005267EA">
          <w:rPr>
            <w:rStyle w:val="Hyperlink"/>
            <w:lang w:val="en-GB"/>
          </w:rPr>
          <w:t>extraTopografieType</w:t>
        </w:r>
        <w:r>
          <w:rPr>
            <w:webHidden/>
          </w:rPr>
          <w:tab/>
        </w:r>
        <w:r>
          <w:rPr>
            <w:webHidden/>
          </w:rPr>
          <w:fldChar w:fldCharType="begin"/>
        </w:r>
        <w:r>
          <w:rPr>
            <w:webHidden/>
          </w:rPr>
          <w:instrText xml:space="preserve"> PAGEREF _Toc173155305 \h </w:instrText>
        </w:r>
        <w:r>
          <w:rPr>
            <w:webHidden/>
          </w:rPr>
        </w:r>
        <w:r>
          <w:rPr>
            <w:webHidden/>
          </w:rPr>
          <w:fldChar w:fldCharType="separate"/>
        </w:r>
        <w:r w:rsidR="00FA0A35">
          <w:rPr>
            <w:webHidden/>
          </w:rPr>
          <w:t>33</w:t>
        </w:r>
        <w:r>
          <w:rPr>
            <w:webHidden/>
          </w:rPr>
          <w:fldChar w:fldCharType="end"/>
        </w:r>
      </w:hyperlink>
    </w:p>
    <w:p w14:paraId="3E788754" w14:textId="479E66D4"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06" w:history="1">
        <w:r w:rsidRPr="005267EA">
          <w:rPr>
            <w:rStyle w:val="Hyperlink"/>
            <w:lang w:val="en-GB"/>
          </w:rPr>
          <w:t>7.4</w:t>
        </w:r>
        <w:r>
          <w:rPr>
            <w:rFonts w:asciiTheme="minorHAnsi" w:eastAsiaTheme="minorEastAsia" w:hAnsiTheme="minorHAnsi" w:cstheme="minorBidi"/>
            <w:kern w:val="2"/>
            <w:sz w:val="24"/>
            <w:szCs w:val="24"/>
            <w:lang/>
            <w14:ligatures w14:val="standardContextual"/>
          </w:rPr>
          <w:tab/>
        </w:r>
        <w:r w:rsidRPr="005267EA">
          <w:rPr>
            <w:rStyle w:val="Hyperlink"/>
            <w:lang w:val="en-GB"/>
          </w:rPr>
          <w:t>Associations</w:t>
        </w:r>
        <w:r>
          <w:rPr>
            <w:webHidden/>
          </w:rPr>
          <w:tab/>
        </w:r>
        <w:r>
          <w:rPr>
            <w:webHidden/>
          </w:rPr>
          <w:fldChar w:fldCharType="begin"/>
        </w:r>
        <w:r>
          <w:rPr>
            <w:webHidden/>
          </w:rPr>
          <w:instrText xml:space="preserve"> PAGEREF _Toc173155306 \h </w:instrText>
        </w:r>
        <w:r>
          <w:rPr>
            <w:webHidden/>
          </w:rPr>
        </w:r>
        <w:r>
          <w:rPr>
            <w:webHidden/>
          </w:rPr>
          <w:fldChar w:fldCharType="separate"/>
        </w:r>
        <w:r w:rsidR="00FA0A35">
          <w:rPr>
            <w:webHidden/>
          </w:rPr>
          <w:t>33</w:t>
        </w:r>
        <w:r>
          <w:rPr>
            <w:webHidden/>
          </w:rPr>
          <w:fldChar w:fldCharType="end"/>
        </w:r>
      </w:hyperlink>
    </w:p>
    <w:p w14:paraId="30EC7630" w14:textId="5E60F7CD" w:rsidR="00723F68" w:rsidRDefault="00723F68">
      <w:pPr>
        <w:pStyle w:val="TOC1"/>
        <w:rPr>
          <w:rFonts w:asciiTheme="minorHAnsi" w:eastAsiaTheme="minorEastAsia" w:hAnsiTheme="minorHAnsi" w:cstheme="minorBidi"/>
          <w:kern w:val="2"/>
          <w:sz w:val="24"/>
          <w:szCs w:val="24"/>
          <w:lang/>
          <w14:ligatures w14:val="standardContextual"/>
        </w:rPr>
      </w:pPr>
      <w:hyperlink w:anchor="_Toc173155307" w:history="1">
        <w:r w:rsidRPr="005267EA">
          <w:rPr>
            <w:rStyle w:val="Hyperlink"/>
            <w:lang w:val="en-GB"/>
          </w:rPr>
          <w:t>8</w:t>
        </w:r>
        <w:r>
          <w:rPr>
            <w:rFonts w:asciiTheme="minorHAnsi" w:eastAsiaTheme="minorEastAsia" w:hAnsiTheme="minorHAnsi" w:cstheme="minorBidi"/>
            <w:kern w:val="2"/>
            <w:sz w:val="24"/>
            <w:szCs w:val="24"/>
            <w:lang/>
            <w14:ligatures w14:val="standardContextual"/>
          </w:rPr>
          <w:tab/>
        </w:r>
        <w:r w:rsidRPr="005267EA">
          <w:rPr>
            <w:rStyle w:val="Hyperlink"/>
            <w:lang w:val="en-GB"/>
          </w:rPr>
          <w:t>ProtectedArea</w:t>
        </w:r>
        <w:r>
          <w:rPr>
            <w:webHidden/>
          </w:rPr>
          <w:tab/>
        </w:r>
        <w:r>
          <w:rPr>
            <w:webHidden/>
          </w:rPr>
          <w:fldChar w:fldCharType="begin"/>
        </w:r>
        <w:r>
          <w:rPr>
            <w:webHidden/>
          </w:rPr>
          <w:instrText xml:space="preserve"> PAGEREF _Toc173155307 \h </w:instrText>
        </w:r>
        <w:r>
          <w:rPr>
            <w:webHidden/>
          </w:rPr>
        </w:r>
        <w:r>
          <w:rPr>
            <w:webHidden/>
          </w:rPr>
          <w:fldChar w:fldCharType="separate"/>
        </w:r>
        <w:r w:rsidR="00FA0A35">
          <w:rPr>
            <w:webHidden/>
          </w:rPr>
          <w:t>34</w:t>
        </w:r>
        <w:r>
          <w:rPr>
            <w:webHidden/>
          </w:rPr>
          <w:fldChar w:fldCharType="end"/>
        </w:r>
      </w:hyperlink>
    </w:p>
    <w:p w14:paraId="7A7ECCA7" w14:textId="6D602D59"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08" w:history="1">
        <w:r w:rsidRPr="005267EA">
          <w:rPr>
            <w:rStyle w:val="Hyperlink"/>
            <w:lang w:val="en-GB"/>
          </w:rPr>
          <w:t>8.1</w:t>
        </w:r>
        <w:r>
          <w:rPr>
            <w:rFonts w:asciiTheme="minorHAnsi" w:eastAsiaTheme="minorEastAsia" w:hAnsiTheme="minorHAnsi" w:cstheme="minorBidi"/>
            <w:kern w:val="2"/>
            <w:sz w:val="24"/>
            <w:szCs w:val="24"/>
            <w:lang/>
            <w14:ligatures w14:val="standardContextual"/>
          </w:rPr>
          <w:tab/>
        </w:r>
        <w:r w:rsidRPr="005267EA">
          <w:rPr>
            <w:rStyle w:val="Hyperlink"/>
            <w:lang w:val="en-GB"/>
          </w:rPr>
          <w:t>Overview</w:t>
        </w:r>
        <w:r>
          <w:rPr>
            <w:webHidden/>
          </w:rPr>
          <w:tab/>
        </w:r>
        <w:r>
          <w:rPr>
            <w:webHidden/>
          </w:rPr>
          <w:fldChar w:fldCharType="begin"/>
        </w:r>
        <w:r>
          <w:rPr>
            <w:webHidden/>
          </w:rPr>
          <w:instrText xml:space="preserve"> PAGEREF _Toc173155308 \h </w:instrText>
        </w:r>
        <w:r>
          <w:rPr>
            <w:webHidden/>
          </w:rPr>
        </w:r>
        <w:r>
          <w:rPr>
            <w:webHidden/>
          </w:rPr>
          <w:fldChar w:fldCharType="separate"/>
        </w:r>
        <w:r w:rsidR="00FA0A35">
          <w:rPr>
            <w:webHidden/>
          </w:rPr>
          <w:t>34</w:t>
        </w:r>
        <w:r>
          <w:rPr>
            <w:webHidden/>
          </w:rPr>
          <w:fldChar w:fldCharType="end"/>
        </w:r>
      </w:hyperlink>
    </w:p>
    <w:p w14:paraId="6D7E0BDD" w14:textId="51A0279A"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09" w:history="1">
        <w:r w:rsidRPr="005267EA">
          <w:rPr>
            <w:rStyle w:val="Hyperlink"/>
            <w:lang w:val="en-GB"/>
          </w:rPr>
          <w:t>8.2</w:t>
        </w:r>
        <w:r>
          <w:rPr>
            <w:rFonts w:asciiTheme="minorHAnsi" w:eastAsiaTheme="minorEastAsia" w:hAnsiTheme="minorHAnsi" w:cstheme="minorBidi"/>
            <w:kern w:val="2"/>
            <w:sz w:val="24"/>
            <w:szCs w:val="24"/>
            <w:lang/>
            <w14:ligatures w14:val="standardContextual"/>
          </w:rPr>
          <w:tab/>
        </w:r>
        <w:r w:rsidRPr="005267EA">
          <w:rPr>
            <w:rStyle w:val="Hyperlink"/>
            <w:lang w:val="en-GB"/>
          </w:rPr>
          <w:t>geometrySurvey</w:t>
        </w:r>
        <w:r>
          <w:rPr>
            <w:webHidden/>
          </w:rPr>
          <w:tab/>
        </w:r>
        <w:r>
          <w:rPr>
            <w:webHidden/>
          </w:rPr>
          <w:fldChar w:fldCharType="begin"/>
        </w:r>
        <w:r>
          <w:rPr>
            <w:webHidden/>
          </w:rPr>
          <w:instrText xml:space="preserve"> PAGEREF _Toc173155309 \h </w:instrText>
        </w:r>
        <w:r>
          <w:rPr>
            <w:webHidden/>
          </w:rPr>
        </w:r>
        <w:r>
          <w:rPr>
            <w:webHidden/>
          </w:rPr>
          <w:fldChar w:fldCharType="separate"/>
        </w:r>
        <w:r w:rsidR="00FA0A35">
          <w:rPr>
            <w:webHidden/>
          </w:rPr>
          <w:t>34</w:t>
        </w:r>
        <w:r>
          <w:rPr>
            <w:webHidden/>
          </w:rPr>
          <w:fldChar w:fldCharType="end"/>
        </w:r>
      </w:hyperlink>
    </w:p>
    <w:p w14:paraId="179A1E64" w14:textId="397102DF"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10" w:history="1">
        <w:r w:rsidRPr="005267EA">
          <w:rPr>
            <w:rStyle w:val="Hyperlink"/>
            <w:lang w:val="en-GB"/>
          </w:rPr>
          <w:t>8.3</w:t>
        </w:r>
        <w:r>
          <w:rPr>
            <w:rFonts w:asciiTheme="minorHAnsi" w:eastAsiaTheme="minorEastAsia" w:hAnsiTheme="minorHAnsi" w:cstheme="minorBidi"/>
            <w:kern w:val="2"/>
            <w:sz w:val="24"/>
            <w:szCs w:val="24"/>
            <w:lang/>
            <w14:ligatures w14:val="standardContextual"/>
          </w:rPr>
          <w:tab/>
        </w:r>
        <w:r w:rsidRPr="005267EA">
          <w:rPr>
            <w:rStyle w:val="Hyperlink"/>
            <w:lang w:val="en-GB"/>
          </w:rPr>
          <w:t>protectedAreaType</w:t>
        </w:r>
        <w:r>
          <w:rPr>
            <w:webHidden/>
          </w:rPr>
          <w:tab/>
        </w:r>
        <w:r>
          <w:rPr>
            <w:webHidden/>
          </w:rPr>
          <w:fldChar w:fldCharType="begin"/>
        </w:r>
        <w:r>
          <w:rPr>
            <w:webHidden/>
          </w:rPr>
          <w:instrText xml:space="preserve"> PAGEREF _Toc173155310 \h </w:instrText>
        </w:r>
        <w:r>
          <w:rPr>
            <w:webHidden/>
          </w:rPr>
        </w:r>
        <w:r>
          <w:rPr>
            <w:webHidden/>
          </w:rPr>
          <w:fldChar w:fldCharType="separate"/>
        </w:r>
        <w:r w:rsidR="00FA0A35">
          <w:rPr>
            <w:webHidden/>
          </w:rPr>
          <w:t>34</w:t>
        </w:r>
        <w:r>
          <w:rPr>
            <w:webHidden/>
          </w:rPr>
          <w:fldChar w:fldCharType="end"/>
        </w:r>
      </w:hyperlink>
    </w:p>
    <w:p w14:paraId="0E8C949C" w14:textId="602BD8A6" w:rsidR="00723F68" w:rsidRDefault="00723F68">
      <w:pPr>
        <w:pStyle w:val="TOC1"/>
        <w:rPr>
          <w:rFonts w:asciiTheme="minorHAnsi" w:eastAsiaTheme="minorEastAsia" w:hAnsiTheme="minorHAnsi" w:cstheme="minorBidi"/>
          <w:kern w:val="2"/>
          <w:sz w:val="24"/>
          <w:szCs w:val="24"/>
          <w:lang/>
          <w14:ligatures w14:val="standardContextual"/>
        </w:rPr>
      </w:pPr>
      <w:hyperlink w:anchor="_Toc173155311" w:history="1">
        <w:r w:rsidRPr="005267EA">
          <w:rPr>
            <w:rStyle w:val="Hyperlink"/>
            <w:lang w:val="en-GB"/>
          </w:rPr>
          <w:t>9</w:t>
        </w:r>
        <w:r>
          <w:rPr>
            <w:rFonts w:asciiTheme="minorHAnsi" w:eastAsiaTheme="minorEastAsia" w:hAnsiTheme="minorHAnsi" w:cstheme="minorBidi"/>
            <w:kern w:val="2"/>
            <w:sz w:val="24"/>
            <w:szCs w:val="24"/>
            <w:lang/>
            <w14:ligatures w14:val="standardContextual"/>
          </w:rPr>
          <w:tab/>
        </w:r>
        <w:r w:rsidRPr="005267EA">
          <w:rPr>
            <w:rStyle w:val="Hyperlink"/>
            <w:lang w:val="en-GB"/>
          </w:rPr>
          <w:t>Document and ExtraPlan</w:t>
        </w:r>
        <w:r>
          <w:rPr>
            <w:webHidden/>
          </w:rPr>
          <w:tab/>
        </w:r>
        <w:r>
          <w:rPr>
            <w:webHidden/>
          </w:rPr>
          <w:fldChar w:fldCharType="begin"/>
        </w:r>
        <w:r>
          <w:rPr>
            <w:webHidden/>
          </w:rPr>
          <w:instrText xml:space="preserve"> PAGEREF _Toc173155311 \h </w:instrText>
        </w:r>
        <w:r>
          <w:rPr>
            <w:webHidden/>
          </w:rPr>
        </w:r>
        <w:r>
          <w:rPr>
            <w:webHidden/>
          </w:rPr>
          <w:fldChar w:fldCharType="separate"/>
        </w:r>
        <w:r w:rsidR="00FA0A35">
          <w:rPr>
            <w:webHidden/>
          </w:rPr>
          <w:t>35</w:t>
        </w:r>
        <w:r>
          <w:rPr>
            <w:webHidden/>
          </w:rPr>
          <w:fldChar w:fldCharType="end"/>
        </w:r>
      </w:hyperlink>
    </w:p>
    <w:p w14:paraId="422DD394" w14:textId="1D2A45E1"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12" w:history="1">
        <w:r w:rsidRPr="005267EA">
          <w:rPr>
            <w:rStyle w:val="Hyperlink"/>
            <w:lang w:val="en-GB"/>
          </w:rPr>
          <w:t>9.1</w:t>
        </w:r>
        <w:r>
          <w:rPr>
            <w:rFonts w:asciiTheme="minorHAnsi" w:eastAsiaTheme="minorEastAsia" w:hAnsiTheme="minorHAnsi" w:cstheme="minorBidi"/>
            <w:kern w:val="2"/>
            <w:sz w:val="24"/>
            <w:szCs w:val="24"/>
            <w:lang/>
            <w14:ligatures w14:val="standardContextual"/>
          </w:rPr>
          <w:tab/>
        </w:r>
        <w:r w:rsidRPr="005267EA">
          <w:rPr>
            <w:rStyle w:val="Hyperlink"/>
            <w:lang w:val="en-GB"/>
          </w:rPr>
          <w:t>Overview</w:t>
        </w:r>
        <w:r>
          <w:rPr>
            <w:webHidden/>
          </w:rPr>
          <w:tab/>
        </w:r>
        <w:r>
          <w:rPr>
            <w:webHidden/>
          </w:rPr>
          <w:fldChar w:fldCharType="begin"/>
        </w:r>
        <w:r>
          <w:rPr>
            <w:webHidden/>
          </w:rPr>
          <w:instrText xml:space="preserve"> PAGEREF _Toc173155312 \h </w:instrText>
        </w:r>
        <w:r>
          <w:rPr>
            <w:webHidden/>
          </w:rPr>
        </w:r>
        <w:r>
          <w:rPr>
            <w:webHidden/>
          </w:rPr>
          <w:fldChar w:fldCharType="separate"/>
        </w:r>
        <w:r w:rsidR="00FA0A35">
          <w:rPr>
            <w:webHidden/>
          </w:rPr>
          <w:t>35</w:t>
        </w:r>
        <w:r>
          <w:rPr>
            <w:webHidden/>
          </w:rPr>
          <w:fldChar w:fldCharType="end"/>
        </w:r>
      </w:hyperlink>
    </w:p>
    <w:p w14:paraId="731AA35D" w14:textId="7725A26E"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13" w:history="1">
        <w:r w:rsidRPr="005267EA">
          <w:rPr>
            <w:rStyle w:val="Hyperlink"/>
            <w:lang w:val="en-GB"/>
          </w:rPr>
          <w:t>9.2</w:t>
        </w:r>
        <w:r>
          <w:rPr>
            <w:rFonts w:asciiTheme="minorHAnsi" w:eastAsiaTheme="minorEastAsia" w:hAnsiTheme="minorHAnsi" w:cstheme="minorBidi"/>
            <w:kern w:val="2"/>
            <w:sz w:val="24"/>
            <w:szCs w:val="24"/>
            <w:lang/>
            <w14:ligatures w14:val="standardContextual"/>
          </w:rPr>
          <w:tab/>
        </w:r>
        <w:r w:rsidRPr="005267EA">
          <w:rPr>
            <w:rStyle w:val="Hyperlink"/>
            <w:lang w:val="en-GB"/>
          </w:rPr>
          <w:t>bestandIdentificator</w:t>
        </w:r>
        <w:r>
          <w:rPr>
            <w:webHidden/>
          </w:rPr>
          <w:tab/>
        </w:r>
        <w:r>
          <w:rPr>
            <w:webHidden/>
          </w:rPr>
          <w:fldChar w:fldCharType="begin"/>
        </w:r>
        <w:r>
          <w:rPr>
            <w:webHidden/>
          </w:rPr>
          <w:instrText xml:space="preserve"> PAGEREF _Toc173155313 \h </w:instrText>
        </w:r>
        <w:r>
          <w:rPr>
            <w:webHidden/>
          </w:rPr>
        </w:r>
        <w:r>
          <w:rPr>
            <w:webHidden/>
          </w:rPr>
          <w:fldChar w:fldCharType="separate"/>
        </w:r>
        <w:r w:rsidR="00FA0A35">
          <w:rPr>
            <w:webHidden/>
          </w:rPr>
          <w:t>36</w:t>
        </w:r>
        <w:r>
          <w:rPr>
            <w:webHidden/>
          </w:rPr>
          <w:fldChar w:fldCharType="end"/>
        </w:r>
      </w:hyperlink>
    </w:p>
    <w:p w14:paraId="5FFA1561" w14:textId="0896982A"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14" w:history="1">
        <w:r w:rsidRPr="005267EA">
          <w:rPr>
            <w:rStyle w:val="Hyperlink"/>
            <w:lang w:val="en-GB"/>
          </w:rPr>
          <w:t>9.3</w:t>
        </w:r>
        <w:r>
          <w:rPr>
            <w:rFonts w:asciiTheme="minorHAnsi" w:eastAsiaTheme="minorEastAsia" w:hAnsiTheme="minorHAnsi" w:cstheme="minorBidi"/>
            <w:kern w:val="2"/>
            <w:sz w:val="24"/>
            <w:szCs w:val="24"/>
            <w:lang/>
            <w14:ligatures w14:val="standardContextual"/>
          </w:rPr>
          <w:tab/>
        </w:r>
        <w:r w:rsidRPr="005267EA">
          <w:rPr>
            <w:rStyle w:val="Hyperlink"/>
            <w:lang w:val="en-GB"/>
          </w:rPr>
          <w:t>locationSurvey</w:t>
        </w:r>
        <w:r>
          <w:rPr>
            <w:webHidden/>
          </w:rPr>
          <w:tab/>
        </w:r>
        <w:r>
          <w:rPr>
            <w:webHidden/>
          </w:rPr>
          <w:fldChar w:fldCharType="begin"/>
        </w:r>
        <w:r>
          <w:rPr>
            <w:webHidden/>
          </w:rPr>
          <w:instrText xml:space="preserve"> PAGEREF _Toc173155314 \h </w:instrText>
        </w:r>
        <w:r>
          <w:rPr>
            <w:webHidden/>
          </w:rPr>
        </w:r>
        <w:r>
          <w:rPr>
            <w:webHidden/>
          </w:rPr>
          <w:fldChar w:fldCharType="separate"/>
        </w:r>
        <w:r w:rsidR="00FA0A35">
          <w:rPr>
            <w:webHidden/>
          </w:rPr>
          <w:t>36</w:t>
        </w:r>
        <w:r>
          <w:rPr>
            <w:webHidden/>
          </w:rPr>
          <w:fldChar w:fldCharType="end"/>
        </w:r>
      </w:hyperlink>
    </w:p>
    <w:p w14:paraId="181307FA" w14:textId="161EE8A5"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15" w:history="1">
        <w:r w:rsidRPr="005267EA">
          <w:rPr>
            <w:rStyle w:val="Hyperlink"/>
            <w:lang w:val="en-GB"/>
          </w:rPr>
          <w:t>9.4</w:t>
        </w:r>
        <w:r>
          <w:rPr>
            <w:rFonts w:asciiTheme="minorHAnsi" w:eastAsiaTheme="minorEastAsia" w:hAnsiTheme="minorHAnsi" w:cstheme="minorBidi"/>
            <w:kern w:val="2"/>
            <w:sz w:val="24"/>
            <w:szCs w:val="24"/>
            <w:lang/>
            <w14:ligatures w14:val="standardContextual"/>
          </w:rPr>
          <w:tab/>
        </w:r>
        <w:r w:rsidRPr="005267EA">
          <w:rPr>
            <w:rStyle w:val="Hyperlink"/>
            <w:lang w:val="en-GB"/>
          </w:rPr>
          <w:t>Associations</w:t>
        </w:r>
        <w:r>
          <w:rPr>
            <w:webHidden/>
          </w:rPr>
          <w:tab/>
        </w:r>
        <w:r>
          <w:rPr>
            <w:webHidden/>
          </w:rPr>
          <w:fldChar w:fldCharType="begin"/>
        </w:r>
        <w:r>
          <w:rPr>
            <w:webHidden/>
          </w:rPr>
          <w:instrText xml:space="preserve"> PAGEREF _Toc173155315 \h </w:instrText>
        </w:r>
        <w:r>
          <w:rPr>
            <w:webHidden/>
          </w:rPr>
        </w:r>
        <w:r>
          <w:rPr>
            <w:webHidden/>
          </w:rPr>
          <w:fldChar w:fldCharType="separate"/>
        </w:r>
        <w:r w:rsidR="00FA0A35">
          <w:rPr>
            <w:webHidden/>
          </w:rPr>
          <w:t>37</w:t>
        </w:r>
        <w:r>
          <w:rPr>
            <w:webHidden/>
          </w:rPr>
          <w:fldChar w:fldCharType="end"/>
        </w:r>
      </w:hyperlink>
    </w:p>
    <w:p w14:paraId="2D25BE37" w14:textId="50667966" w:rsidR="00723F68" w:rsidRDefault="00723F68">
      <w:pPr>
        <w:pStyle w:val="TOC1"/>
        <w:rPr>
          <w:rFonts w:asciiTheme="minorHAnsi" w:eastAsiaTheme="minorEastAsia" w:hAnsiTheme="minorHAnsi" w:cstheme="minorBidi"/>
          <w:kern w:val="2"/>
          <w:sz w:val="24"/>
          <w:szCs w:val="24"/>
          <w:lang/>
          <w14:ligatures w14:val="standardContextual"/>
        </w:rPr>
      </w:pPr>
      <w:hyperlink w:anchor="_Toc173155316" w:history="1">
        <w:r w:rsidRPr="005267EA">
          <w:rPr>
            <w:rStyle w:val="Hyperlink"/>
            <w:lang w:val="en-GB"/>
          </w:rPr>
          <w:t>10</w:t>
        </w:r>
        <w:r>
          <w:rPr>
            <w:rFonts w:asciiTheme="minorHAnsi" w:eastAsiaTheme="minorEastAsia" w:hAnsiTheme="minorHAnsi" w:cstheme="minorBidi"/>
            <w:kern w:val="2"/>
            <w:sz w:val="24"/>
            <w:szCs w:val="24"/>
            <w:lang/>
            <w14:ligatures w14:val="standardContextual"/>
          </w:rPr>
          <w:tab/>
        </w:r>
        <w:r w:rsidRPr="005267EA">
          <w:rPr>
            <w:rStyle w:val="Hyperlink"/>
            <w:lang w:val="en-GB"/>
          </w:rPr>
          <w:t>Annotation</w:t>
        </w:r>
        <w:r>
          <w:rPr>
            <w:webHidden/>
          </w:rPr>
          <w:tab/>
        </w:r>
        <w:r>
          <w:rPr>
            <w:webHidden/>
          </w:rPr>
          <w:fldChar w:fldCharType="begin"/>
        </w:r>
        <w:r>
          <w:rPr>
            <w:webHidden/>
          </w:rPr>
          <w:instrText xml:space="preserve"> PAGEREF _Toc173155316 \h </w:instrText>
        </w:r>
        <w:r>
          <w:rPr>
            <w:webHidden/>
          </w:rPr>
        </w:r>
        <w:r>
          <w:rPr>
            <w:webHidden/>
          </w:rPr>
          <w:fldChar w:fldCharType="separate"/>
        </w:r>
        <w:r w:rsidR="00FA0A35">
          <w:rPr>
            <w:webHidden/>
          </w:rPr>
          <w:t>38</w:t>
        </w:r>
        <w:r>
          <w:rPr>
            <w:webHidden/>
          </w:rPr>
          <w:fldChar w:fldCharType="end"/>
        </w:r>
      </w:hyperlink>
    </w:p>
    <w:p w14:paraId="1BFF06E5" w14:textId="33DB1439"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17" w:history="1">
        <w:r w:rsidRPr="005267EA">
          <w:rPr>
            <w:rStyle w:val="Hyperlink"/>
            <w:lang w:val="en-GB"/>
          </w:rPr>
          <w:t>10.1</w:t>
        </w:r>
        <w:r>
          <w:rPr>
            <w:rFonts w:asciiTheme="minorHAnsi" w:eastAsiaTheme="minorEastAsia" w:hAnsiTheme="minorHAnsi" w:cstheme="minorBidi"/>
            <w:kern w:val="2"/>
            <w:sz w:val="24"/>
            <w:szCs w:val="24"/>
            <w:lang/>
            <w14:ligatures w14:val="standardContextual"/>
          </w:rPr>
          <w:tab/>
        </w:r>
        <w:r w:rsidRPr="005267EA">
          <w:rPr>
            <w:rStyle w:val="Hyperlink"/>
            <w:lang w:val="en-GB"/>
          </w:rPr>
          <w:t>Overview</w:t>
        </w:r>
        <w:r>
          <w:rPr>
            <w:webHidden/>
          </w:rPr>
          <w:tab/>
        </w:r>
        <w:r>
          <w:rPr>
            <w:webHidden/>
          </w:rPr>
          <w:fldChar w:fldCharType="begin"/>
        </w:r>
        <w:r>
          <w:rPr>
            <w:webHidden/>
          </w:rPr>
          <w:instrText xml:space="preserve"> PAGEREF _Toc173155317 \h </w:instrText>
        </w:r>
        <w:r>
          <w:rPr>
            <w:webHidden/>
          </w:rPr>
        </w:r>
        <w:r>
          <w:rPr>
            <w:webHidden/>
          </w:rPr>
          <w:fldChar w:fldCharType="separate"/>
        </w:r>
        <w:r w:rsidR="00FA0A35">
          <w:rPr>
            <w:webHidden/>
          </w:rPr>
          <w:t>38</w:t>
        </w:r>
        <w:r>
          <w:rPr>
            <w:webHidden/>
          </w:rPr>
          <w:fldChar w:fldCharType="end"/>
        </w:r>
      </w:hyperlink>
    </w:p>
    <w:p w14:paraId="21B83A89" w14:textId="7C107C5C"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18" w:history="1">
        <w:r w:rsidRPr="005267EA">
          <w:rPr>
            <w:rStyle w:val="Hyperlink"/>
            <w:lang w:val="en-GB"/>
          </w:rPr>
          <w:t>10.2</w:t>
        </w:r>
        <w:r>
          <w:rPr>
            <w:rFonts w:asciiTheme="minorHAnsi" w:eastAsiaTheme="minorEastAsia" w:hAnsiTheme="minorHAnsi" w:cstheme="minorBidi"/>
            <w:kern w:val="2"/>
            <w:sz w:val="24"/>
            <w:szCs w:val="24"/>
            <w:lang/>
            <w14:ligatures w14:val="standardContextual"/>
          </w:rPr>
          <w:tab/>
        </w:r>
        <w:r w:rsidRPr="005267EA">
          <w:rPr>
            <w:rStyle w:val="Hyperlink"/>
            <w:lang w:val="en-GB"/>
          </w:rPr>
          <w:t>Associations</w:t>
        </w:r>
        <w:r>
          <w:rPr>
            <w:webHidden/>
          </w:rPr>
          <w:tab/>
        </w:r>
        <w:r>
          <w:rPr>
            <w:webHidden/>
          </w:rPr>
          <w:fldChar w:fldCharType="begin"/>
        </w:r>
        <w:r>
          <w:rPr>
            <w:webHidden/>
          </w:rPr>
          <w:instrText xml:space="preserve"> PAGEREF _Toc173155318 \h </w:instrText>
        </w:r>
        <w:r>
          <w:rPr>
            <w:webHidden/>
          </w:rPr>
        </w:r>
        <w:r>
          <w:rPr>
            <w:webHidden/>
          </w:rPr>
          <w:fldChar w:fldCharType="separate"/>
        </w:r>
        <w:r w:rsidR="00FA0A35">
          <w:rPr>
            <w:webHidden/>
          </w:rPr>
          <w:t>39</w:t>
        </w:r>
        <w:r>
          <w:rPr>
            <w:webHidden/>
          </w:rPr>
          <w:fldChar w:fldCharType="end"/>
        </w:r>
      </w:hyperlink>
    </w:p>
    <w:p w14:paraId="33AA6E37" w14:textId="06A627B4" w:rsidR="00723F68" w:rsidRDefault="00723F68">
      <w:pPr>
        <w:pStyle w:val="TOC1"/>
        <w:rPr>
          <w:rFonts w:asciiTheme="minorHAnsi" w:eastAsiaTheme="minorEastAsia" w:hAnsiTheme="minorHAnsi" w:cstheme="minorBidi"/>
          <w:kern w:val="2"/>
          <w:sz w:val="24"/>
          <w:szCs w:val="24"/>
          <w:lang/>
          <w14:ligatures w14:val="standardContextual"/>
        </w:rPr>
      </w:pPr>
      <w:hyperlink w:anchor="_Toc173155319" w:history="1">
        <w:r w:rsidRPr="005267EA">
          <w:rPr>
            <w:rStyle w:val="Hyperlink"/>
            <w:lang w:val="en-GB"/>
          </w:rPr>
          <w:t>11</w:t>
        </w:r>
        <w:r>
          <w:rPr>
            <w:rFonts w:asciiTheme="minorHAnsi" w:eastAsiaTheme="minorEastAsia" w:hAnsiTheme="minorHAnsi" w:cstheme="minorBidi"/>
            <w:kern w:val="2"/>
            <w:sz w:val="24"/>
            <w:szCs w:val="24"/>
            <w:lang/>
            <w14:ligatures w14:val="standardContextual"/>
          </w:rPr>
          <w:tab/>
        </w:r>
        <w:r w:rsidRPr="005267EA">
          <w:rPr>
            <w:rStyle w:val="Hyperlink"/>
            <w:lang w:val="en-GB"/>
          </w:rPr>
          <w:t>Appurtenance</w:t>
        </w:r>
        <w:r>
          <w:rPr>
            <w:webHidden/>
          </w:rPr>
          <w:tab/>
        </w:r>
        <w:r>
          <w:rPr>
            <w:webHidden/>
          </w:rPr>
          <w:fldChar w:fldCharType="begin"/>
        </w:r>
        <w:r>
          <w:rPr>
            <w:webHidden/>
          </w:rPr>
          <w:instrText xml:space="preserve"> PAGEREF _Toc173155319 \h </w:instrText>
        </w:r>
        <w:r>
          <w:rPr>
            <w:webHidden/>
          </w:rPr>
        </w:r>
        <w:r>
          <w:rPr>
            <w:webHidden/>
          </w:rPr>
          <w:fldChar w:fldCharType="separate"/>
        </w:r>
        <w:r w:rsidR="00FA0A35">
          <w:rPr>
            <w:webHidden/>
          </w:rPr>
          <w:t>40</w:t>
        </w:r>
        <w:r>
          <w:rPr>
            <w:webHidden/>
          </w:rPr>
          <w:fldChar w:fldCharType="end"/>
        </w:r>
      </w:hyperlink>
    </w:p>
    <w:p w14:paraId="2C5302A8" w14:textId="57A459BA"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20" w:history="1">
        <w:r w:rsidRPr="005267EA">
          <w:rPr>
            <w:rStyle w:val="Hyperlink"/>
            <w:lang w:val="en-GB"/>
          </w:rPr>
          <w:t>11.1</w:t>
        </w:r>
        <w:r>
          <w:rPr>
            <w:rFonts w:asciiTheme="minorHAnsi" w:eastAsiaTheme="minorEastAsia" w:hAnsiTheme="minorHAnsi" w:cstheme="minorBidi"/>
            <w:kern w:val="2"/>
            <w:sz w:val="24"/>
            <w:szCs w:val="24"/>
            <w:lang/>
            <w14:ligatures w14:val="standardContextual"/>
          </w:rPr>
          <w:tab/>
        </w:r>
        <w:r w:rsidRPr="005267EA">
          <w:rPr>
            <w:rStyle w:val="Hyperlink"/>
            <w:lang w:val="en-GB"/>
          </w:rPr>
          <w:t>Overview</w:t>
        </w:r>
        <w:r>
          <w:rPr>
            <w:webHidden/>
          </w:rPr>
          <w:tab/>
        </w:r>
        <w:r>
          <w:rPr>
            <w:webHidden/>
          </w:rPr>
          <w:fldChar w:fldCharType="begin"/>
        </w:r>
        <w:r>
          <w:rPr>
            <w:webHidden/>
          </w:rPr>
          <w:instrText xml:space="preserve"> PAGEREF _Toc173155320 \h </w:instrText>
        </w:r>
        <w:r>
          <w:rPr>
            <w:webHidden/>
          </w:rPr>
        </w:r>
        <w:r>
          <w:rPr>
            <w:webHidden/>
          </w:rPr>
          <w:fldChar w:fldCharType="separate"/>
        </w:r>
        <w:r w:rsidR="00FA0A35">
          <w:rPr>
            <w:webHidden/>
          </w:rPr>
          <w:t>40</w:t>
        </w:r>
        <w:r>
          <w:rPr>
            <w:webHidden/>
          </w:rPr>
          <w:fldChar w:fldCharType="end"/>
        </w:r>
      </w:hyperlink>
    </w:p>
    <w:p w14:paraId="0799B63C" w14:textId="10F185C2"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21" w:history="1">
        <w:r w:rsidRPr="005267EA">
          <w:rPr>
            <w:rStyle w:val="Hyperlink"/>
            <w:lang w:val="en-GB"/>
          </w:rPr>
          <w:t>11.2</w:t>
        </w:r>
        <w:r>
          <w:rPr>
            <w:rFonts w:asciiTheme="minorHAnsi" w:eastAsiaTheme="minorEastAsia" w:hAnsiTheme="minorHAnsi" w:cstheme="minorBidi"/>
            <w:kern w:val="2"/>
            <w:sz w:val="24"/>
            <w:szCs w:val="24"/>
            <w:lang/>
            <w14:ligatures w14:val="standardContextual"/>
          </w:rPr>
          <w:tab/>
        </w:r>
        <w:r w:rsidRPr="005267EA">
          <w:rPr>
            <w:rStyle w:val="Hyperlink"/>
            <w:lang w:val="en-GB"/>
          </w:rPr>
          <w:t>geometrySurvey</w:t>
        </w:r>
        <w:r>
          <w:rPr>
            <w:webHidden/>
          </w:rPr>
          <w:tab/>
        </w:r>
        <w:r>
          <w:rPr>
            <w:webHidden/>
          </w:rPr>
          <w:fldChar w:fldCharType="begin"/>
        </w:r>
        <w:r>
          <w:rPr>
            <w:webHidden/>
          </w:rPr>
          <w:instrText xml:space="preserve"> PAGEREF _Toc173155321 \h </w:instrText>
        </w:r>
        <w:r>
          <w:rPr>
            <w:webHidden/>
          </w:rPr>
        </w:r>
        <w:r>
          <w:rPr>
            <w:webHidden/>
          </w:rPr>
          <w:fldChar w:fldCharType="separate"/>
        </w:r>
        <w:r w:rsidR="00FA0A35">
          <w:rPr>
            <w:webHidden/>
          </w:rPr>
          <w:t>40</w:t>
        </w:r>
        <w:r>
          <w:rPr>
            <w:webHidden/>
          </w:rPr>
          <w:fldChar w:fldCharType="end"/>
        </w:r>
      </w:hyperlink>
    </w:p>
    <w:p w14:paraId="2EF0CF0D" w14:textId="07E0D89D"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22" w:history="1">
        <w:r w:rsidRPr="005267EA">
          <w:rPr>
            <w:rStyle w:val="Hyperlink"/>
            <w:lang w:val="en-GB"/>
          </w:rPr>
          <w:t>11.3</w:t>
        </w:r>
        <w:r>
          <w:rPr>
            <w:rFonts w:asciiTheme="minorHAnsi" w:eastAsiaTheme="minorEastAsia" w:hAnsiTheme="minorHAnsi" w:cstheme="minorBidi"/>
            <w:kern w:val="2"/>
            <w:sz w:val="24"/>
            <w:szCs w:val="24"/>
            <w:lang/>
            <w14:ligatures w14:val="standardContextual"/>
          </w:rPr>
          <w:tab/>
        </w:r>
        <w:r w:rsidRPr="005267EA">
          <w:rPr>
            <w:rStyle w:val="Hyperlink"/>
            <w:lang w:val="en-GB"/>
          </w:rPr>
          <w:t>elevatedRisk</w:t>
        </w:r>
        <w:r>
          <w:rPr>
            <w:webHidden/>
          </w:rPr>
          <w:tab/>
        </w:r>
        <w:r>
          <w:rPr>
            <w:webHidden/>
          </w:rPr>
          <w:fldChar w:fldCharType="begin"/>
        </w:r>
        <w:r>
          <w:rPr>
            <w:webHidden/>
          </w:rPr>
          <w:instrText xml:space="preserve"> PAGEREF _Toc173155322 \h </w:instrText>
        </w:r>
        <w:r>
          <w:rPr>
            <w:webHidden/>
          </w:rPr>
        </w:r>
        <w:r>
          <w:rPr>
            <w:webHidden/>
          </w:rPr>
          <w:fldChar w:fldCharType="separate"/>
        </w:r>
        <w:r w:rsidR="00FA0A35">
          <w:rPr>
            <w:webHidden/>
          </w:rPr>
          <w:t>41</w:t>
        </w:r>
        <w:r>
          <w:rPr>
            <w:webHidden/>
          </w:rPr>
          <w:fldChar w:fldCharType="end"/>
        </w:r>
      </w:hyperlink>
    </w:p>
    <w:p w14:paraId="6743E27D" w14:textId="2EF57C9E"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23" w:history="1">
        <w:r w:rsidRPr="005267EA">
          <w:rPr>
            <w:rStyle w:val="Hyperlink"/>
            <w:lang w:val="en-GB"/>
          </w:rPr>
          <w:t>11.4</w:t>
        </w:r>
        <w:r>
          <w:rPr>
            <w:rFonts w:asciiTheme="minorHAnsi" w:eastAsiaTheme="minorEastAsia" w:hAnsiTheme="minorHAnsi" w:cstheme="minorBidi"/>
            <w:kern w:val="2"/>
            <w:sz w:val="24"/>
            <w:szCs w:val="24"/>
            <w:lang/>
            <w14:ligatures w14:val="standardContextual"/>
          </w:rPr>
          <w:tab/>
        </w:r>
        <w:r w:rsidRPr="005267EA">
          <w:rPr>
            <w:rStyle w:val="Hyperlink"/>
            <w:lang w:val="en-GB"/>
          </w:rPr>
          <w:t>visibility</w:t>
        </w:r>
        <w:r>
          <w:rPr>
            <w:webHidden/>
          </w:rPr>
          <w:tab/>
        </w:r>
        <w:r>
          <w:rPr>
            <w:webHidden/>
          </w:rPr>
          <w:fldChar w:fldCharType="begin"/>
        </w:r>
        <w:r>
          <w:rPr>
            <w:webHidden/>
          </w:rPr>
          <w:instrText xml:space="preserve"> PAGEREF _Toc173155323 \h </w:instrText>
        </w:r>
        <w:r>
          <w:rPr>
            <w:webHidden/>
          </w:rPr>
        </w:r>
        <w:r>
          <w:rPr>
            <w:webHidden/>
          </w:rPr>
          <w:fldChar w:fldCharType="separate"/>
        </w:r>
        <w:r w:rsidR="00FA0A35">
          <w:rPr>
            <w:webHidden/>
          </w:rPr>
          <w:t>41</w:t>
        </w:r>
        <w:r>
          <w:rPr>
            <w:webHidden/>
          </w:rPr>
          <w:fldChar w:fldCharType="end"/>
        </w:r>
      </w:hyperlink>
    </w:p>
    <w:p w14:paraId="3254BB2A" w14:textId="7F87A12B"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24" w:history="1">
        <w:r w:rsidRPr="005267EA">
          <w:rPr>
            <w:rStyle w:val="Hyperlink"/>
            <w:lang w:val="en-GB"/>
          </w:rPr>
          <w:t>11.5</w:t>
        </w:r>
        <w:r>
          <w:rPr>
            <w:rFonts w:asciiTheme="minorHAnsi" w:eastAsiaTheme="minorEastAsia" w:hAnsiTheme="minorHAnsi" w:cstheme="minorBidi"/>
            <w:kern w:val="2"/>
            <w:sz w:val="24"/>
            <w:szCs w:val="24"/>
            <w:lang/>
            <w14:ligatures w14:val="standardContextual"/>
          </w:rPr>
          <w:tab/>
        </w:r>
        <w:r w:rsidRPr="005267EA">
          <w:rPr>
            <w:rStyle w:val="Hyperlink"/>
            <w:lang w:val="en-GB"/>
          </w:rPr>
          <w:t>appearance</w:t>
        </w:r>
        <w:r>
          <w:rPr>
            <w:webHidden/>
          </w:rPr>
          <w:tab/>
        </w:r>
        <w:r>
          <w:rPr>
            <w:webHidden/>
          </w:rPr>
          <w:fldChar w:fldCharType="begin"/>
        </w:r>
        <w:r>
          <w:rPr>
            <w:webHidden/>
          </w:rPr>
          <w:instrText xml:space="preserve"> PAGEREF _Toc173155324 \h </w:instrText>
        </w:r>
        <w:r>
          <w:rPr>
            <w:webHidden/>
          </w:rPr>
        </w:r>
        <w:r>
          <w:rPr>
            <w:webHidden/>
          </w:rPr>
          <w:fldChar w:fldCharType="separate"/>
        </w:r>
        <w:r w:rsidR="00FA0A35">
          <w:rPr>
            <w:webHidden/>
          </w:rPr>
          <w:t>42</w:t>
        </w:r>
        <w:r>
          <w:rPr>
            <w:webHidden/>
          </w:rPr>
          <w:fldChar w:fldCharType="end"/>
        </w:r>
      </w:hyperlink>
    </w:p>
    <w:p w14:paraId="779D075B" w14:textId="375CBAD1"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25" w:history="1">
        <w:r w:rsidRPr="005267EA">
          <w:rPr>
            <w:rStyle w:val="Hyperlink"/>
            <w:lang w:val="en-GB"/>
          </w:rPr>
          <w:t>11.6</w:t>
        </w:r>
        <w:r>
          <w:rPr>
            <w:rFonts w:asciiTheme="minorHAnsi" w:eastAsiaTheme="minorEastAsia" w:hAnsiTheme="minorHAnsi" w:cstheme="minorBidi"/>
            <w:kern w:val="2"/>
            <w:sz w:val="24"/>
            <w:szCs w:val="24"/>
            <w:lang/>
            <w14:ligatures w14:val="standardContextual"/>
          </w:rPr>
          <w:tab/>
        </w:r>
        <w:r w:rsidRPr="005267EA">
          <w:rPr>
            <w:rStyle w:val="Hyperlink"/>
            <w:lang w:val="en-GB"/>
          </w:rPr>
          <w:t>depthDetail</w:t>
        </w:r>
        <w:r>
          <w:rPr>
            <w:webHidden/>
          </w:rPr>
          <w:tab/>
        </w:r>
        <w:r>
          <w:rPr>
            <w:webHidden/>
          </w:rPr>
          <w:fldChar w:fldCharType="begin"/>
        </w:r>
        <w:r>
          <w:rPr>
            <w:webHidden/>
          </w:rPr>
          <w:instrText xml:space="preserve"> PAGEREF _Toc173155325 \h </w:instrText>
        </w:r>
        <w:r>
          <w:rPr>
            <w:webHidden/>
          </w:rPr>
        </w:r>
        <w:r>
          <w:rPr>
            <w:webHidden/>
          </w:rPr>
          <w:fldChar w:fldCharType="separate"/>
        </w:r>
        <w:r w:rsidR="00FA0A35">
          <w:rPr>
            <w:webHidden/>
          </w:rPr>
          <w:t>43</w:t>
        </w:r>
        <w:r>
          <w:rPr>
            <w:webHidden/>
          </w:rPr>
          <w:fldChar w:fldCharType="end"/>
        </w:r>
      </w:hyperlink>
    </w:p>
    <w:p w14:paraId="5E302ABD" w14:textId="386D9FC5"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26" w:history="1">
        <w:r w:rsidRPr="005267EA">
          <w:rPr>
            <w:rStyle w:val="Hyperlink"/>
            <w:lang w:val="en-GB"/>
          </w:rPr>
          <w:t>11.7</w:t>
        </w:r>
        <w:r>
          <w:rPr>
            <w:rFonts w:asciiTheme="minorHAnsi" w:eastAsiaTheme="minorEastAsia" w:hAnsiTheme="minorHAnsi" w:cstheme="minorBidi"/>
            <w:kern w:val="2"/>
            <w:sz w:val="24"/>
            <w:szCs w:val="24"/>
            <w:lang/>
            <w14:ligatures w14:val="standardContextual"/>
          </w:rPr>
          <w:tab/>
        </w:r>
        <w:r w:rsidRPr="005267EA">
          <w:rPr>
            <w:rStyle w:val="Hyperlink"/>
            <w:lang w:val="en-GB"/>
          </w:rPr>
          <w:t>documentation and annotation</w:t>
        </w:r>
        <w:r>
          <w:rPr>
            <w:webHidden/>
          </w:rPr>
          <w:tab/>
        </w:r>
        <w:r>
          <w:rPr>
            <w:webHidden/>
          </w:rPr>
          <w:fldChar w:fldCharType="begin"/>
        </w:r>
        <w:r>
          <w:rPr>
            <w:webHidden/>
          </w:rPr>
          <w:instrText xml:space="preserve"> PAGEREF _Toc173155326 \h </w:instrText>
        </w:r>
        <w:r>
          <w:rPr>
            <w:webHidden/>
          </w:rPr>
        </w:r>
        <w:r>
          <w:rPr>
            <w:webHidden/>
          </w:rPr>
          <w:fldChar w:fldCharType="separate"/>
        </w:r>
        <w:r w:rsidR="00FA0A35">
          <w:rPr>
            <w:webHidden/>
          </w:rPr>
          <w:t>43</w:t>
        </w:r>
        <w:r>
          <w:rPr>
            <w:webHidden/>
          </w:rPr>
          <w:fldChar w:fldCharType="end"/>
        </w:r>
      </w:hyperlink>
    </w:p>
    <w:p w14:paraId="78E47816" w14:textId="1DFC24E4" w:rsidR="00723F68" w:rsidRDefault="00723F68">
      <w:pPr>
        <w:pStyle w:val="TOC1"/>
        <w:rPr>
          <w:rFonts w:asciiTheme="minorHAnsi" w:eastAsiaTheme="minorEastAsia" w:hAnsiTheme="minorHAnsi" w:cstheme="minorBidi"/>
          <w:kern w:val="2"/>
          <w:sz w:val="24"/>
          <w:szCs w:val="24"/>
          <w:lang/>
          <w14:ligatures w14:val="standardContextual"/>
        </w:rPr>
      </w:pPr>
      <w:hyperlink w:anchor="_Toc173155327" w:history="1">
        <w:r w:rsidRPr="005267EA">
          <w:rPr>
            <w:rStyle w:val="Hyperlink"/>
            <w:lang w:val="en-GB"/>
          </w:rPr>
          <w:t>12</w:t>
        </w:r>
        <w:r>
          <w:rPr>
            <w:rFonts w:asciiTheme="minorHAnsi" w:eastAsiaTheme="minorEastAsia" w:hAnsiTheme="minorHAnsi" w:cstheme="minorBidi"/>
            <w:kern w:val="2"/>
            <w:sz w:val="24"/>
            <w:szCs w:val="24"/>
            <w:lang/>
            <w14:ligatures w14:val="standardContextual"/>
          </w:rPr>
          <w:tab/>
        </w:r>
        <w:r w:rsidRPr="005267EA">
          <w:rPr>
            <w:rStyle w:val="Hyperlink"/>
            <w:lang w:val="en-GB"/>
          </w:rPr>
          <w:t>Connection</w:t>
        </w:r>
        <w:r>
          <w:rPr>
            <w:webHidden/>
          </w:rPr>
          <w:tab/>
        </w:r>
        <w:r>
          <w:rPr>
            <w:webHidden/>
          </w:rPr>
          <w:fldChar w:fldCharType="begin"/>
        </w:r>
        <w:r>
          <w:rPr>
            <w:webHidden/>
          </w:rPr>
          <w:instrText xml:space="preserve"> PAGEREF _Toc173155327 \h </w:instrText>
        </w:r>
        <w:r>
          <w:rPr>
            <w:webHidden/>
          </w:rPr>
        </w:r>
        <w:r>
          <w:rPr>
            <w:webHidden/>
          </w:rPr>
          <w:fldChar w:fldCharType="separate"/>
        </w:r>
        <w:r w:rsidR="00FA0A35">
          <w:rPr>
            <w:webHidden/>
          </w:rPr>
          <w:t>44</w:t>
        </w:r>
        <w:r>
          <w:rPr>
            <w:webHidden/>
          </w:rPr>
          <w:fldChar w:fldCharType="end"/>
        </w:r>
      </w:hyperlink>
    </w:p>
    <w:p w14:paraId="6FDFE59E" w14:textId="000C5014" w:rsidR="00723F68" w:rsidRDefault="00723F68">
      <w:pPr>
        <w:pStyle w:val="TOC1"/>
        <w:rPr>
          <w:rFonts w:asciiTheme="minorHAnsi" w:eastAsiaTheme="minorEastAsia" w:hAnsiTheme="minorHAnsi" w:cstheme="minorBidi"/>
          <w:kern w:val="2"/>
          <w:sz w:val="24"/>
          <w:szCs w:val="24"/>
          <w:lang/>
          <w14:ligatures w14:val="standardContextual"/>
        </w:rPr>
      </w:pPr>
      <w:hyperlink w:anchor="_Toc173155328" w:history="1">
        <w:r w:rsidRPr="005267EA">
          <w:rPr>
            <w:rStyle w:val="Hyperlink"/>
            <w:lang w:val="en-GB"/>
          </w:rPr>
          <w:t>13</w:t>
        </w:r>
        <w:r>
          <w:rPr>
            <w:rFonts w:asciiTheme="minorHAnsi" w:eastAsiaTheme="minorEastAsia" w:hAnsiTheme="minorHAnsi" w:cstheme="minorBidi"/>
            <w:kern w:val="2"/>
            <w:sz w:val="24"/>
            <w:szCs w:val="24"/>
            <w:lang/>
            <w14:ligatures w14:val="standardContextual"/>
          </w:rPr>
          <w:tab/>
        </w:r>
        <w:r w:rsidRPr="005267EA">
          <w:rPr>
            <w:rStyle w:val="Hyperlink"/>
            <w:lang w:val="en-GB"/>
          </w:rPr>
          <w:t>UtilityNodeContainers: Tower, Pole, Manhole and Cabinet</w:t>
        </w:r>
        <w:r>
          <w:rPr>
            <w:webHidden/>
          </w:rPr>
          <w:tab/>
        </w:r>
        <w:r>
          <w:rPr>
            <w:webHidden/>
          </w:rPr>
          <w:fldChar w:fldCharType="begin"/>
        </w:r>
        <w:r>
          <w:rPr>
            <w:webHidden/>
          </w:rPr>
          <w:instrText xml:space="preserve"> PAGEREF _Toc173155328 \h </w:instrText>
        </w:r>
        <w:r>
          <w:rPr>
            <w:webHidden/>
          </w:rPr>
        </w:r>
        <w:r>
          <w:rPr>
            <w:webHidden/>
          </w:rPr>
          <w:fldChar w:fldCharType="separate"/>
        </w:r>
        <w:r w:rsidR="00FA0A35">
          <w:rPr>
            <w:webHidden/>
          </w:rPr>
          <w:t>47</w:t>
        </w:r>
        <w:r>
          <w:rPr>
            <w:webHidden/>
          </w:rPr>
          <w:fldChar w:fldCharType="end"/>
        </w:r>
      </w:hyperlink>
    </w:p>
    <w:p w14:paraId="7B78C186" w14:textId="13CD52AB" w:rsidR="00723F68" w:rsidRDefault="00723F68">
      <w:pPr>
        <w:pStyle w:val="TOC1"/>
        <w:rPr>
          <w:rFonts w:asciiTheme="minorHAnsi" w:eastAsiaTheme="minorEastAsia" w:hAnsiTheme="minorHAnsi" w:cstheme="minorBidi"/>
          <w:kern w:val="2"/>
          <w:sz w:val="24"/>
          <w:szCs w:val="24"/>
          <w:lang/>
          <w14:ligatures w14:val="standardContextual"/>
        </w:rPr>
      </w:pPr>
      <w:hyperlink w:anchor="_Toc173155329" w:history="1">
        <w:r w:rsidRPr="005267EA">
          <w:rPr>
            <w:rStyle w:val="Hyperlink"/>
            <w:lang w:val="en-GB"/>
          </w:rPr>
          <w:t>14</w:t>
        </w:r>
        <w:r>
          <w:rPr>
            <w:rFonts w:asciiTheme="minorHAnsi" w:eastAsiaTheme="minorEastAsia" w:hAnsiTheme="minorHAnsi" w:cstheme="minorBidi"/>
            <w:kern w:val="2"/>
            <w:sz w:val="24"/>
            <w:szCs w:val="24"/>
            <w:lang/>
            <w14:ligatures w14:val="standardContextual"/>
          </w:rPr>
          <w:tab/>
        </w:r>
        <w:r w:rsidRPr="005267EA">
          <w:rPr>
            <w:rStyle w:val="Hyperlink"/>
            <w:lang w:val="en-GB"/>
          </w:rPr>
          <w:t>Cables: ElectricityCable and TelecommunicationsCable</w:t>
        </w:r>
        <w:r>
          <w:rPr>
            <w:webHidden/>
          </w:rPr>
          <w:tab/>
        </w:r>
        <w:r>
          <w:rPr>
            <w:webHidden/>
          </w:rPr>
          <w:fldChar w:fldCharType="begin"/>
        </w:r>
        <w:r>
          <w:rPr>
            <w:webHidden/>
          </w:rPr>
          <w:instrText xml:space="preserve"> PAGEREF _Toc173155329 \h </w:instrText>
        </w:r>
        <w:r>
          <w:rPr>
            <w:webHidden/>
          </w:rPr>
        </w:r>
        <w:r>
          <w:rPr>
            <w:webHidden/>
          </w:rPr>
          <w:fldChar w:fldCharType="separate"/>
        </w:r>
        <w:r w:rsidR="00FA0A35">
          <w:rPr>
            <w:webHidden/>
          </w:rPr>
          <w:t>48</w:t>
        </w:r>
        <w:r>
          <w:rPr>
            <w:webHidden/>
          </w:rPr>
          <w:fldChar w:fldCharType="end"/>
        </w:r>
      </w:hyperlink>
    </w:p>
    <w:p w14:paraId="62A53DDE" w14:textId="77D68B9D"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30" w:history="1">
        <w:r w:rsidRPr="005267EA">
          <w:rPr>
            <w:rStyle w:val="Hyperlink"/>
            <w:lang w:val="en-GB"/>
          </w:rPr>
          <w:t>14.1</w:t>
        </w:r>
        <w:r>
          <w:rPr>
            <w:rFonts w:asciiTheme="minorHAnsi" w:eastAsiaTheme="minorEastAsia" w:hAnsiTheme="minorHAnsi" w:cstheme="minorBidi"/>
            <w:kern w:val="2"/>
            <w:sz w:val="24"/>
            <w:szCs w:val="24"/>
            <w:lang/>
            <w14:ligatures w14:val="standardContextual"/>
          </w:rPr>
          <w:tab/>
        </w:r>
        <w:r w:rsidRPr="005267EA">
          <w:rPr>
            <w:rStyle w:val="Hyperlink"/>
            <w:lang w:val="en-GB"/>
          </w:rPr>
          <w:t>Overview</w:t>
        </w:r>
        <w:r>
          <w:rPr>
            <w:webHidden/>
          </w:rPr>
          <w:tab/>
        </w:r>
        <w:r>
          <w:rPr>
            <w:webHidden/>
          </w:rPr>
          <w:fldChar w:fldCharType="begin"/>
        </w:r>
        <w:r>
          <w:rPr>
            <w:webHidden/>
          </w:rPr>
          <w:instrText xml:space="preserve"> PAGEREF _Toc173155330 \h </w:instrText>
        </w:r>
        <w:r>
          <w:rPr>
            <w:webHidden/>
          </w:rPr>
        </w:r>
        <w:r>
          <w:rPr>
            <w:webHidden/>
          </w:rPr>
          <w:fldChar w:fldCharType="separate"/>
        </w:r>
        <w:r w:rsidR="00FA0A35">
          <w:rPr>
            <w:webHidden/>
          </w:rPr>
          <w:t>48</w:t>
        </w:r>
        <w:r>
          <w:rPr>
            <w:webHidden/>
          </w:rPr>
          <w:fldChar w:fldCharType="end"/>
        </w:r>
      </w:hyperlink>
    </w:p>
    <w:p w14:paraId="78436827" w14:textId="13353265"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31" w:history="1">
        <w:r w:rsidRPr="005267EA">
          <w:rPr>
            <w:rStyle w:val="Hyperlink"/>
            <w:lang w:val="en-GB"/>
          </w:rPr>
          <w:t>14.2</w:t>
        </w:r>
        <w:r>
          <w:rPr>
            <w:rFonts w:asciiTheme="minorHAnsi" w:eastAsiaTheme="minorEastAsia" w:hAnsiTheme="minorHAnsi" w:cstheme="minorBidi"/>
            <w:kern w:val="2"/>
            <w:sz w:val="24"/>
            <w:szCs w:val="24"/>
            <w:lang/>
            <w14:ligatures w14:val="standardContextual"/>
          </w:rPr>
          <w:tab/>
        </w:r>
        <w:r w:rsidRPr="005267EA">
          <w:rPr>
            <w:rStyle w:val="Hyperlink"/>
            <w:lang w:val="en-GB"/>
          </w:rPr>
          <w:t>coverageDetail</w:t>
        </w:r>
        <w:r>
          <w:rPr>
            <w:webHidden/>
          </w:rPr>
          <w:tab/>
        </w:r>
        <w:r>
          <w:rPr>
            <w:webHidden/>
          </w:rPr>
          <w:fldChar w:fldCharType="begin"/>
        </w:r>
        <w:r>
          <w:rPr>
            <w:webHidden/>
          </w:rPr>
          <w:instrText xml:space="preserve"> PAGEREF _Toc173155331 \h </w:instrText>
        </w:r>
        <w:r>
          <w:rPr>
            <w:webHidden/>
          </w:rPr>
        </w:r>
        <w:r>
          <w:rPr>
            <w:webHidden/>
          </w:rPr>
          <w:fldChar w:fldCharType="separate"/>
        </w:r>
        <w:r w:rsidR="00FA0A35">
          <w:rPr>
            <w:webHidden/>
          </w:rPr>
          <w:t>49</w:t>
        </w:r>
        <w:r>
          <w:rPr>
            <w:webHidden/>
          </w:rPr>
          <w:fldChar w:fldCharType="end"/>
        </w:r>
      </w:hyperlink>
    </w:p>
    <w:p w14:paraId="4CFF9FB2" w14:textId="3FCD35D8"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32" w:history="1">
        <w:r w:rsidRPr="005267EA">
          <w:rPr>
            <w:rStyle w:val="Hyperlink"/>
            <w:lang w:val="en-GB"/>
          </w:rPr>
          <w:t>14.3</w:t>
        </w:r>
        <w:r>
          <w:rPr>
            <w:rFonts w:asciiTheme="minorHAnsi" w:eastAsiaTheme="minorEastAsia" w:hAnsiTheme="minorHAnsi" w:cstheme="minorBidi"/>
            <w:kern w:val="2"/>
            <w:sz w:val="24"/>
            <w:szCs w:val="24"/>
            <w:lang/>
            <w14:ligatures w14:val="standardContextual"/>
          </w:rPr>
          <w:tab/>
        </w:r>
        <w:r w:rsidRPr="005267EA">
          <w:rPr>
            <w:rStyle w:val="Hyperlink"/>
            <w:lang w:val="en-GB"/>
          </w:rPr>
          <w:t>pipeDiameterAccuracy</w:t>
        </w:r>
        <w:r>
          <w:rPr>
            <w:webHidden/>
          </w:rPr>
          <w:tab/>
        </w:r>
        <w:r>
          <w:rPr>
            <w:webHidden/>
          </w:rPr>
          <w:fldChar w:fldCharType="begin"/>
        </w:r>
        <w:r>
          <w:rPr>
            <w:webHidden/>
          </w:rPr>
          <w:instrText xml:space="preserve"> PAGEREF _Toc173155332 \h </w:instrText>
        </w:r>
        <w:r>
          <w:rPr>
            <w:webHidden/>
          </w:rPr>
        </w:r>
        <w:r>
          <w:rPr>
            <w:webHidden/>
          </w:rPr>
          <w:fldChar w:fldCharType="separate"/>
        </w:r>
        <w:r w:rsidR="00FA0A35">
          <w:rPr>
            <w:webHidden/>
          </w:rPr>
          <w:t>49</w:t>
        </w:r>
        <w:r>
          <w:rPr>
            <w:webHidden/>
          </w:rPr>
          <w:fldChar w:fldCharType="end"/>
        </w:r>
      </w:hyperlink>
    </w:p>
    <w:p w14:paraId="059E4F80" w14:textId="530D2945"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33" w:history="1">
        <w:r w:rsidRPr="005267EA">
          <w:rPr>
            <w:rStyle w:val="Hyperlink"/>
            <w:lang w:val="en-GB"/>
          </w:rPr>
          <w:t>14.4</w:t>
        </w:r>
        <w:r>
          <w:rPr>
            <w:rFonts w:asciiTheme="minorHAnsi" w:eastAsiaTheme="minorEastAsia" w:hAnsiTheme="minorHAnsi" w:cstheme="minorBidi"/>
            <w:kern w:val="2"/>
            <w:sz w:val="24"/>
            <w:szCs w:val="24"/>
            <w:lang/>
            <w14:ligatures w14:val="standardContextual"/>
          </w:rPr>
          <w:tab/>
        </w:r>
        <w:r w:rsidRPr="005267EA">
          <w:rPr>
            <w:rStyle w:val="Hyperlink"/>
            <w:lang w:val="en-GB"/>
          </w:rPr>
          <w:t>constructionTechnique</w:t>
        </w:r>
        <w:r>
          <w:rPr>
            <w:webHidden/>
          </w:rPr>
          <w:tab/>
        </w:r>
        <w:r>
          <w:rPr>
            <w:webHidden/>
          </w:rPr>
          <w:fldChar w:fldCharType="begin"/>
        </w:r>
        <w:r>
          <w:rPr>
            <w:webHidden/>
          </w:rPr>
          <w:instrText xml:space="preserve"> PAGEREF _Toc173155333 \h </w:instrText>
        </w:r>
        <w:r>
          <w:rPr>
            <w:webHidden/>
          </w:rPr>
        </w:r>
        <w:r>
          <w:rPr>
            <w:webHidden/>
          </w:rPr>
          <w:fldChar w:fldCharType="separate"/>
        </w:r>
        <w:r w:rsidR="00FA0A35">
          <w:rPr>
            <w:webHidden/>
          </w:rPr>
          <w:t>49</w:t>
        </w:r>
        <w:r>
          <w:rPr>
            <w:webHidden/>
          </w:rPr>
          <w:fldChar w:fldCharType="end"/>
        </w:r>
      </w:hyperlink>
    </w:p>
    <w:p w14:paraId="255CA131" w14:textId="66987F7D" w:rsidR="00723F68" w:rsidRDefault="00723F68">
      <w:pPr>
        <w:pStyle w:val="TOC1"/>
        <w:rPr>
          <w:rFonts w:asciiTheme="minorHAnsi" w:eastAsiaTheme="minorEastAsia" w:hAnsiTheme="minorHAnsi" w:cstheme="minorBidi"/>
          <w:kern w:val="2"/>
          <w:sz w:val="24"/>
          <w:szCs w:val="24"/>
          <w:lang/>
          <w14:ligatures w14:val="standardContextual"/>
        </w:rPr>
      </w:pPr>
      <w:hyperlink w:anchor="_Toc173155334" w:history="1">
        <w:r w:rsidRPr="005267EA">
          <w:rPr>
            <w:rStyle w:val="Hyperlink"/>
            <w:lang w:val="en-GB"/>
          </w:rPr>
          <w:t>15</w:t>
        </w:r>
        <w:r>
          <w:rPr>
            <w:rFonts w:asciiTheme="minorHAnsi" w:eastAsiaTheme="minorEastAsia" w:hAnsiTheme="minorHAnsi" w:cstheme="minorBidi"/>
            <w:kern w:val="2"/>
            <w:sz w:val="24"/>
            <w:szCs w:val="24"/>
            <w:lang/>
            <w14:ligatures w14:val="standardContextual"/>
          </w:rPr>
          <w:tab/>
        </w:r>
        <w:r w:rsidRPr="005267EA">
          <w:rPr>
            <w:rStyle w:val="Hyperlink"/>
            <w:lang w:val="en-GB"/>
          </w:rPr>
          <w:t>Pipes and Ducts</w:t>
        </w:r>
        <w:r>
          <w:rPr>
            <w:webHidden/>
          </w:rPr>
          <w:tab/>
        </w:r>
        <w:r>
          <w:rPr>
            <w:webHidden/>
          </w:rPr>
          <w:fldChar w:fldCharType="begin"/>
        </w:r>
        <w:r>
          <w:rPr>
            <w:webHidden/>
          </w:rPr>
          <w:instrText xml:space="preserve"> PAGEREF _Toc173155334 \h </w:instrText>
        </w:r>
        <w:r>
          <w:rPr>
            <w:webHidden/>
          </w:rPr>
        </w:r>
        <w:r>
          <w:rPr>
            <w:webHidden/>
          </w:rPr>
          <w:fldChar w:fldCharType="separate"/>
        </w:r>
        <w:r w:rsidR="00FA0A35">
          <w:rPr>
            <w:webHidden/>
          </w:rPr>
          <w:t>51</w:t>
        </w:r>
        <w:r>
          <w:rPr>
            <w:webHidden/>
          </w:rPr>
          <w:fldChar w:fldCharType="end"/>
        </w:r>
      </w:hyperlink>
    </w:p>
    <w:p w14:paraId="6DA09769" w14:textId="0A9F3BC1" w:rsidR="00723F68" w:rsidRDefault="00723F68">
      <w:pPr>
        <w:pStyle w:val="TOC1"/>
        <w:rPr>
          <w:rFonts w:asciiTheme="minorHAnsi" w:eastAsiaTheme="minorEastAsia" w:hAnsiTheme="minorHAnsi" w:cstheme="minorBidi"/>
          <w:kern w:val="2"/>
          <w:sz w:val="24"/>
          <w:szCs w:val="24"/>
          <w:lang/>
          <w14:ligatures w14:val="standardContextual"/>
        </w:rPr>
      </w:pPr>
      <w:hyperlink w:anchor="_Toc173155335" w:history="1">
        <w:r w:rsidRPr="005267EA">
          <w:rPr>
            <w:rStyle w:val="Hyperlink"/>
            <w:lang w:val="en-GB"/>
          </w:rPr>
          <w:t>16</w:t>
        </w:r>
        <w:r>
          <w:rPr>
            <w:rFonts w:asciiTheme="minorHAnsi" w:eastAsiaTheme="minorEastAsia" w:hAnsiTheme="minorHAnsi" w:cstheme="minorBidi"/>
            <w:kern w:val="2"/>
            <w:sz w:val="24"/>
            <w:szCs w:val="24"/>
            <w:lang/>
            <w14:ligatures w14:val="standardContextual"/>
          </w:rPr>
          <w:tab/>
        </w:r>
        <w:r w:rsidRPr="005267EA">
          <w:rPr>
            <w:rStyle w:val="Hyperlink"/>
            <w:lang w:val="en-GB"/>
          </w:rPr>
          <w:t>Entity-Relationship Diagrams</w:t>
        </w:r>
        <w:r>
          <w:rPr>
            <w:webHidden/>
          </w:rPr>
          <w:tab/>
        </w:r>
        <w:r>
          <w:rPr>
            <w:webHidden/>
          </w:rPr>
          <w:fldChar w:fldCharType="begin"/>
        </w:r>
        <w:r>
          <w:rPr>
            <w:webHidden/>
          </w:rPr>
          <w:instrText xml:space="preserve"> PAGEREF _Toc173155335 \h </w:instrText>
        </w:r>
        <w:r>
          <w:rPr>
            <w:webHidden/>
          </w:rPr>
        </w:r>
        <w:r>
          <w:rPr>
            <w:webHidden/>
          </w:rPr>
          <w:fldChar w:fldCharType="separate"/>
        </w:r>
        <w:r w:rsidR="00FA0A35">
          <w:rPr>
            <w:webHidden/>
          </w:rPr>
          <w:t>53</w:t>
        </w:r>
        <w:r>
          <w:rPr>
            <w:webHidden/>
          </w:rPr>
          <w:fldChar w:fldCharType="end"/>
        </w:r>
      </w:hyperlink>
    </w:p>
    <w:p w14:paraId="44DD8357" w14:textId="0FAA5CF7"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36" w:history="1">
        <w:r w:rsidRPr="005267EA">
          <w:rPr>
            <w:rStyle w:val="Hyperlink"/>
            <w:lang w:val="en-GB"/>
          </w:rPr>
          <w:t>16.1</w:t>
        </w:r>
        <w:r>
          <w:rPr>
            <w:rFonts w:asciiTheme="minorHAnsi" w:eastAsiaTheme="minorEastAsia" w:hAnsiTheme="minorHAnsi" w:cstheme="minorBidi"/>
            <w:kern w:val="2"/>
            <w:sz w:val="24"/>
            <w:szCs w:val="24"/>
            <w:lang/>
            <w14:ligatures w14:val="standardContextual"/>
          </w:rPr>
          <w:tab/>
        </w:r>
        <w:r w:rsidRPr="005267EA">
          <w:rPr>
            <w:rStyle w:val="Hyperlink"/>
            <w:lang w:val="en-GB"/>
          </w:rPr>
          <w:t>Overview</w:t>
        </w:r>
        <w:r>
          <w:rPr>
            <w:webHidden/>
          </w:rPr>
          <w:tab/>
        </w:r>
        <w:r>
          <w:rPr>
            <w:webHidden/>
          </w:rPr>
          <w:fldChar w:fldCharType="begin"/>
        </w:r>
        <w:r>
          <w:rPr>
            <w:webHidden/>
          </w:rPr>
          <w:instrText xml:space="preserve"> PAGEREF _Toc173155336 \h </w:instrText>
        </w:r>
        <w:r>
          <w:rPr>
            <w:webHidden/>
          </w:rPr>
        </w:r>
        <w:r>
          <w:rPr>
            <w:webHidden/>
          </w:rPr>
          <w:fldChar w:fldCharType="separate"/>
        </w:r>
        <w:r w:rsidR="00FA0A35">
          <w:rPr>
            <w:webHidden/>
          </w:rPr>
          <w:t>53</w:t>
        </w:r>
        <w:r>
          <w:rPr>
            <w:webHidden/>
          </w:rPr>
          <w:fldChar w:fldCharType="end"/>
        </w:r>
      </w:hyperlink>
    </w:p>
    <w:p w14:paraId="0104858A" w14:textId="13C2FC84"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37" w:history="1">
        <w:r w:rsidRPr="005267EA">
          <w:rPr>
            <w:rStyle w:val="Hyperlink"/>
            <w:lang w:val="en-GB"/>
          </w:rPr>
          <w:t>16.2</w:t>
        </w:r>
        <w:r>
          <w:rPr>
            <w:rFonts w:asciiTheme="minorHAnsi" w:eastAsiaTheme="minorEastAsia" w:hAnsiTheme="minorHAnsi" w:cstheme="minorBidi"/>
            <w:kern w:val="2"/>
            <w:sz w:val="24"/>
            <w:szCs w:val="24"/>
            <w:lang/>
            <w14:ligatures w14:val="standardContextual"/>
          </w:rPr>
          <w:tab/>
        </w:r>
        <w:r w:rsidRPr="005267EA">
          <w:rPr>
            <w:rStyle w:val="Hyperlink"/>
            <w:lang w:val="en-GB"/>
          </w:rPr>
          <w:t>UtilityNetwork</w:t>
        </w:r>
        <w:r>
          <w:rPr>
            <w:webHidden/>
          </w:rPr>
          <w:tab/>
        </w:r>
        <w:r>
          <w:rPr>
            <w:webHidden/>
          </w:rPr>
          <w:fldChar w:fldCharType="begin"/>
        </w:r>
        <w:r>
          <w:rPr>
            <w:webHidden/>
          </w:rPr>
          <w:instrText xml:space="preserve"> PAGEREF _Toc173155337 \h </w:instrText>
        </w:r>
        <w:r>
          <w:rPr>
            <w:webHidden/>
          </w:rPr>
        </w:r>
        <w:r>
          <w:rPr>
            <w:webHidden/>
          </w:rPr>
          <w:fldChar w:fldCharType="separate"/>
        </w:r>
        <w:r w:rsidR="00FA0A35">
          <w:rPr>
            <w:webHidden/>
          </w:rPr>
          <w:t>54</w:t>
        </w:r>
        <w:r>
          <w:rPr>
            <w:webHidden/>
          </w:rPr>
          <w:fldChar w:fldCharType="end"/>
        </w:r>
      </w:hyperlink>
    </w:p>
    <w:p w14:paraId="2583A5F3" w14:textId="45190F94"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38" w:history="1">
        <w:r w:rsidRPr="005267EA">
          <w:rPr>
            <w:rStyle w:val="Hyperlink"/>
            <w:lang w:val="en-GB"/>
          </w:rPr>
          <w:t>16.3</w:t>
        </w:r>
        <w:r>
          <w:rPr>
            <w:rFonts w:asciiTheme="minorHAnsi" w:eastAsiaTheme="minorEastAsia" w:hAnsiTheme="minorHAnsi" w:cstheme="minorBidi"/>
            <w:kern w:val="2"/>
            <w:sz w:val="24"/>
            <w:szCs w:val="24"/>
            <w:lang/>
            <w14:ligatures w14:val="standardContextual"/>
          </w:rPr>
          <w:tab/>
        </w:r>
        <w:r w:rsidRPr="005267EA">
          <w:rPr>
            <w:rStyle w:val="Hyperlink"/>
            <w:lang w:val="en-GB"/>
          </w:rPr>
          <w:t>ActivityComplex</w:t>
        </w:r>
        <w:r>
          <w:rPr>
            <w:webHidden/>
          </w:rPr>
          <w:tab/>
        </w:r>
        <w:r>
          <w:rPr>
            <w:webHidden/>
          </w:rPr>
          <w:fldChar w:fldCharType="begin"/>
        </w:r>
        <w:r>
          <w:rPr>
            <w:webHidden/>
          </w:rPr>
          <w:instrText xml:space="preserve"> PAGEREF _Toc173155338 \h </w:instrText>
        </w:r>
        <w:r>
          <w:rPr>
            <w:webHidden/>
          </w:rPr>
        </w:r>
        <w:r>
          <w:rPr>
            <w:webHidden/>
          </w:rPr>
          <w:fldChar w:fldCharType="separate"/>
        </w:r>
        <w:r w:rsidR="00FA0A35">
          <w:rPr>
            <w:webHidden/>
          </w:rPr>
          <w:t>55</w:t>
        </w:r>
        <w:r>
          <w:rPr>
            <w:webHidden/>
          </w:rPr>
          <w:fldChar w:fldCharType="end"/>
        </w:r>
      </w:hyperlink>
    </w:p>
    <w:p w14:paraId="46821233" w14:textId="1E593EF2"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39" w:history="1">
        <w:r w:rsidRPr="005267EA">
          <w:rPr>
            <w:rStyle w:val="Hyperlink"/>
            <w:lang w:val="en-GB"/>
          </w:rPr>
          <w:t>16.4</w:t>
        </w:r>
        <w:r>
          <w:rPr>
            <w:rFonts w:asciiTheme="minorHAnsi" w:eastAsiaTheme="minorEastAsia" w:hAnsiTheme="minorHAnsi" w:cstheme="minorBidi"/>
            <w:kern w:val="2"/>
            <w:sz w:val="24"/>
            <w:szCs w:val="24"/>
            <w:lang/>
            <w14:ligatures w14:val="standardContextual"/>
          </w:rPr>
          <w:tab/>
        </w:r>
        <w:r w:rsidRPr="005267EA">
          <w:rPr>
            <w:rStyle w:val="Hyperlink"/>
            <w:lang w:val="en-GB"/>
          </w:rPr>
          <w:t>Appurtenance</w:t>
        </w:r>
        <w:r>
          <w:rPr>
            <w:webHidden/>
          </w:rPr>
          <w:tab/>
        </w:r>
        <w:r>
          <w:rPr>
            <w:webHidden/>
          </w:rPr>
          <w:fldChar w:fldCharType="begin"/>
        </w:r>
        <w:r>
          <w:rPr>
            <w:webHidden/>
          </w:rPr>
          <w:instrText xml:space="preserve"> PAGEREF _Toc173155339 \h </w:instrText>
        </w:r>
        <w:r>
          <w:rPr>
            <w:webHidden/>
          </w:rPr>
        </w:r>
        <w:r>
          <w:rPr>
            <w:webHidden/>
          </w:rPr>
          <w:fldChar w:fldCharType="separate"/>
        </w:r>
        <w:r w:rsidR="00FA0A35">
          <w:rPr>
            <w:webHidden/>
          </w:rPr>
          <w:t>56</w:t>
        </w:r>
        <w:r>
          <w:rPr>
            <w:webHidden/>
          </w:rPr>
          <w:fldChar w:fldCharType="end"/>
        </w:r>
      </w:hyperlink>
    </w:p>
    <w:p w14:paraId="07011957" w14:textId="3A9DA909"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40" w:history="1">
        <w:r w:rsidRPr="005267EA">
          <w:rPr>
            <w:rStyle w:val="Hyperlink"/>
            <w:lang w:val="en-GB"/>
          </w:rPr>
          <w:t>16.5</w:t>
        </w:r>
        <w:r>
          <w:rPr>
            <w:rFonts w:asciiTheme="minorHAnsi" w:eastAsiaTheme="minorEastAsia" w:hAnsiTheme="minorHAnsi" w:cstheme="minorBidi"/>
            <w:kern w:val="2"/>
            <w:sz w:val="24"/>
            <w:szCs w:val="24"/>
            <w:lang/>
            <w14:ligatures w14:val="standardContextual"/>
          </w:rPr>
          <w:tab/>
        </w:r>
        <w:r w:rsidRPr="005267EA">
          <w:rPr>
            <w:rStyle w:val="Hyperlink"/>
            <w:lang w:val="en-GB"/>
          </w:rPr>
          <w:t>Connection</w:t>
        </w:r>
        <w:r>
          <w:rPr>
            <w:webHidden/>
          </w:rPr>
          <w:tab/>
        </w:r>
        <w:r>
          <w:rPr>
            <w:webHidden/>
          </w:rPr>
          <w:fldChar w:fldCharType="begin"/>
        </w:r>
        <w:r>
          <w:rPr>
            <w:webHidden/>
          </w:rPr>
          <w:instrText xml:space="preserve"> PAGEREF _Toc173155340 \h </w:instrText>
        </w:r>
        <w:r>
          <w:rPr>
            <w:webHidden/>
          </w:rPr>
        </w:r>
        <w:r>
          <w:rPr>
            <w:webHidden/>
          </w:rPr>
          <w:fldChar w:fldCharType="separate"/>
        </w:r>
        <w:r w:rsidR="00FA0A35">
          <w:rPr>
            <w:webHidden/>
          </w:rPr>
          <w:t>57</w:t>
        </w:r>
        <w:r>
          <w:rPr>
            <w:webHidden/>
          </w:rPr>
          <w:fldChar w:fldCharType="end"/>
        </w:r>
      </w:hyperlink>
    </w:p>
    <w:p w14:paraId="5035E27D" w14:textId="09D3A475"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41" w:history="1">
        <w:r w:rsidRPr="005267EA">
          <w:rPr>
            <w:rStyle w:val="Hyperlink"/>
            <w:lang w:val="en-GB"/>
          </w:rPr>
          <w:t>16.6</w:t>
        </w:r>
        <w:r>
          <w:rPr>
            <w:rFonts w:asciiTheme="minorHAnsi" w:eastAsiaTheme="minorEastAsia" w:hAnsiTheme="minorHAnsi" w:cstheme="minorBidi"/>
            <w:kern w:val="2"/>
            <w:sz w:val="24"/>
            <w:szCs w:val="24"/>
            <w:lang/>
            <w14:ligatures w14:val="standardContextual"/>
          </w:rPr>
          <w:tab/>
        </w:r>
        <w:r w:rsidRPr="005267EA">
          <w:rPr>
            <w:rStyle w:val="Hyperlink"/>
            <w:lang w:val="en-GB"/>
          </w:rPr>
          <w:t>Tower</w:t>
        </w:r>
        <w:r>
          <w:rPr>
            <w:webHidden/>
          </w:rPr>
          <w:tab/>
        </w:r>
        <w:r>
          <w:rPr>
            <w:webHidden/>
          </w:rPr>
          <w:fldChar w:fldCharType="begin"/>
        </w:r>
        <w:r>
          <w:rPr>
            <w:webHidden/>
          </w:rPr>
          <w:instrText xml:space="preserve"> PAGEREF _Toc173155341 \h </w:instrText>
        </w:r>
        <w:r>
          <w:rPr>
            <w:webHidden/>
          </w:rPr>
        </w:r>
        <w:r>
          <w:rPr>
            <w:webHidden/>
          </w:rPr>
          <w:fldChar w:fldCharType="separate"/>
        </w:r>
        <w:r w:rsidR="00FA0A35">
          <w:rPr>
            <w:webHidden/>
          </w:rPr>
          <w:t>58</w:t>
        </w:r>
        <w:r>
          <w:rPr>
            <w:webHidden/>
          </w:rPr>
          <w:fldChar w:fldCharType="end"/>
        </w:r>
      </w:hyperlink>
    </w:p>
    <w:p w14:paraId="3E3EC4FB" w14:textId="4391B47A"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42" w:history="1">
        <w:r w:rsidRPr="005267EA">
          <w:rPr>
            <w:rStyle w:val="Hyperlink"/>
            <w:lang w:val="en-GB"/>
          </w:rPr>
          <w:t>16.7</w:t>
        </w:r>
        <w:r>
          <w:rPr>
            <w:rFonts w:asciiTheme="minorHAnsi" w:eastAsiaTheme="minorEastAsia" w:hAnsiTheme="minorHAnsi" w:cstheme="minorBidi"/>
            <w:kern w:val="2"/>
            <w:sz w:val="24"/>
            <w:szCs w:val="24"/>
            <w:lang/>
            <w14:ligatures w14:val="standardContextual"/>
          </w:rPr>
          <w:tab/>
        </w:r>
        <w:r w:rsidRPr="005267EA">
          <w:rPr>
            <w:rStyle w:val="Hyperlink"/>
            <w:lang w:val="en-GB"/>
          </w:rPr>
          <w:t>Pole</w:t>
        </w:r>
        <w:r>
          <w:rPr>
            <w:webHidden/>
          </w:rPr>
          <w:tab/>
        </w:r>
        <w:r>
          <w:rPr>
            <w:webHidden/>
          </w:rPr>
          <w:fldChar w:fldCharType="begin"/>
        </w:r>
        <w:r>
          <w:rPr>
            <w:webHidden/>
          </w:rPr>
          <w:instrText xml:space="preserve"> PAGEREF _Toc173155342 \h </w:instrText>
        </w:r>
        <w:r>
          <w:rPr>
            <w:webHidden/>
          </w:rPr>
        </w:r>
        <w:r>
          <w:rPr>
            <w:webHidden/>
          </w:rPr>
          <w:fldChar w:fldCharType="separate"/>
        </w:r>
        <w:r w:rsidR="00FA0A35">
          <w:rPr>
            <w:webHidden/>
          </w:rPr>
          <w:t>59</w:t>
        </w:r>
        <w:r>
          <w:rPr>
            <w:webHidden/>
          </w:rPr>
          <w:fldChar w:fldCharType="end"/>
        </w:r>
      </w:hyperlink>
    </w:p>
    <w:p w14:paraId="0917966C" w14:textId="0259464F"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43" w:history="1">
        <w:r w:rsidRPr="005267EA">
          <w:rPr>
            <w:rStyle w:val="Hyperlink"/>
            <w:lang w:val="en-GB"/>
          </w:rPr>
          <w:t>16.8</w:t>
        </w:r>
        <w:r>
          <w:rPr>
            <w:rFonts w:asciiTheme="minorHAnsi" w:eastAsiaTheme="minorEastAsia" w:hAnsiTheme="minorHAnsi" w:cstheme="minorBidi"/>
            <w:kern w:val="2"/>
            <w:sz w:val="24"/>
            <w:szCs w:val="24"/>
            <w:lang/>
            <w14:ligatures w14:val="standardContextual"/>
          </w:rPr>
          <w:tab/>
        </w:r>
        <w:r w:rsidRPr="005267EA">
          <w:rPr>
            <w:rStyle w:val="Hyperlink"/>
            <w:lang w:val="en-GB"/>
          </w:rPr>
          <w:t>Manhole</w:t>
        </w:r>
        <w:r>
          <w:rPr>
            <w:webHidden/>
          </w:rPr>
          <w:tab/>
        </w:r>
        <w:r>
          <w:rPr>
            <w:webHidden/>
          </w:rPr>
          <w:fldChar w:fldCharType="begin"/>
        </w:r>
        <w:r>
          <w:rPr>
            <w:webHidden/>
          </w:rPr>
          <w:instrText xml:space="preserve"> PAGEREF _Toc173155343 \h </w:instrText>
        </w:r>
        <w:r>
          <w:rPr>
            <w:webHidden/>
          </w:rPr>
        </w:r>
        <w:r>
          <w:rPr>
            <w:webHidden/>
          </w:rPr>
          <w:fldChar w:fldCharType="separate"/>
        </w:r>
        <w:r w:rsidR="00FA0A35">
          <w:rPr>
            <w:webHidden/>
          </w:rPr>
          <w:t>60</w:t>
        </w:r>
        <w:r>
          <w:rPr>
            <w:webHidden/>
          </w:rPr>
          <w:fldChar w:fldCharType="end"/>
        </w:r>
      </w:hyperlink>
    </w:p>
    <w:p w14:paraId="68F25A6A" w14:textId="116531DB"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44" w:history="1">
        <w:r w:rsidRPr="005267EA">
          <w:rPr>
            <w:rStyle w:val="Hyperlink"/>
            <w:lang w:val="en-GB"/>
          </w:rPr>
          <w:t>16.9</w:t>
        </w:r>
        <w:r>
          <w:rPr>
            <w:rFonts w:asciiTheme="minorHAnsi" w:eastAsiaTheme="minorEastAsia" w:hAnsiTheme="minorHAnsi" w:cstheme="minorBidi"/>
            <w:kern w:val="2"/>
            <w:sz w:val="24"/>
            <w:szCs w:val="24"/>
            <w:lang/>
            <w14:ligatures w14:val="standardContextual"/>
          </w:rPr>
          <w:tab/>
        </w:r>
        <w:r w:rsidRPr="005267EA">
          <w:rPr>
            <w:rStyle w:val="Hyperlink"/>
            <w:lang w:val="en-GB"/>
          </w:rPr>
          <w:t>Cabinet</w:t>
        </w:r>
        <w:r>
          <w:rPr>
            <w:webHidden/>
          </w:rPr>
          <w:tab/>
        </w:r>
        <w:r>
          <w:rPr>
            <w:webHidden/>
          </w:rPr>
          <w:fldChar w:fldCharType="begin"/>
        </w:r>
        <w:r>
          <w:rPr>
            <w:webHidden/>
          </w:rPr>
          <w:instrText xml:space="preserve"> PAGEREF _Toc173155344 \h </w:instrText>
        </w:r>
        <w:r>
          <w:rPr>
            <w:webHidden/>
          </w:rPr>
        </w:r>
        <w:r>
          <w:rPr>
            <w:webHidden/>
          </w:rPr>
          <w:fldChar w:fldCharType="separate"/>
        </w:r>
        <w:r w:rsidR="00FA0A35">
          <w:rPr>
            <w:webHidden/>
          </w:rPr>
          <w:t>61</w:t>
        </w:r>
        <w:r>
          <w:rPr>
            <w:webHidden/>
          </w:rPr>
          <w:fldChar w:fldCharType="end"/>
        </w:r>
      </w:hyperlink>
    </w:p>
    <w:p w14:paraId="348382A7" w14:textId="2788E55E"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45" w:history="1">
        <w:r w:rsidRPr="005267EA">
          <w:rPr>
            <w:rStyle w:val="Hyperlink"/>
            <w:lang w:val="en-GB"/>
          </w:rPr>
          <w:t>16.10</w:t>
        </w:r>
        <w:r>
          <w:rPr>
            <w:rFonts w:asciiTheme="minorHAnsi" w:eastAsiaTheme="minorEastAsia" w:hAnsiTheme="minorHAnsi" w:cstheme="minorBidi"/>
            <w:kern w:val="2"/>
            <w:sz w:val="24"/>
            <w:szCs w:val="24"/>
            <w:lang/>
            <w14:ligatures w14:val="standardContextual"/>
          </w:rPr>
          <w:tab/>
        </w:r>
        <w:r w:rsidRPr="005267EA">
          <w:rPr>
            <w:rStyle w:val="Hyperlink"/>
            <w:lang w:val="en-GB"/>
          </w:rPr>
          <w:t>ElectricityCable</w:t>
        </w:r>
        <w:r>
          <w:rPr>
            <w:webHidden/>
          </w:rPr>
          <w:tab/>
        </w:r>
        <w:r>
          <w:rPr>
            <w:webHidden/>
          </w:rPr>
          <w:fldChar w:fldCharType="begin"/>
        </w:r>
        <w:r>
          <w:rPr>
            <w:webHidden/>
          </w:rPr>
          <w:instrText xml:space="preserve"> PAGEREF _Toc173155345 \h </w:instrText>
        </w:r>
        <w:r>
          <w:rPr>
            <w:webHidden/>
          </w:rPr>
        </w:r>
        <w:r>
          <w:rPr>
            <w:webHidden/>
          </w:rPr>
          <w:fldChar w:fldCharType="separate"/>
        </w:r>
        <w:r w:rsidR="00FA0A35">
          <w:rPr>
            <w:webHidden/>
          </w:rPr>
          <w:t>62</w:t>
        </w:r>
        <w:r>
          <w:rPr>
            <w:webHidden/>
          </w:rPr>
          <w:fldChar w:fldCharType="end"/>
        </w:r>
      </w:hyperlink>
    </w:p>
    <w:p w14:paraId="34381AF5" w14:textId="67E5F3E5"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46" w:history="1">
        <w:r w:rsidRPr="005267EA">
          <w:rPr>
            <w:rStyle w:val="Hyperlink"/>
            <w:lang w:val="en-GB"/>
          </w:rPr>
          <w:t>16.11</w:t>
        </w:r>
        <w:r>
          <w:rPr>
            <w:rFonts w:asciiTheme="minorHAnsi" w:eastAsiaTheme="minorEastAsia" w:hAnsiTheme="minorHAnsi" w:cstheme="minorBidi"/>
            <w:kern w:val="2"/>
            <w:sz w:val="24"/>
            <w:szCs w:val="24"/>
            <w:lang/>
            <w14:ligatures w14:val="standardContextual"/>
          </w:rPr>
          <w:tab/>
        </w:r>
        <w:r w:rsidRPr="005267EA">
          <w:rPr>
            <w:rStyle w:val="Hyperlink"/>
            <w:lang w:val="en-GB"/>
          </w:rPr>
          <w:t>TelecommunicationsCable</w:t>
        </w:r>
        <w:r>
          <w:rPr>
            <w:webHidden/>
          </w:rPr>
          <w:tab/>
        </w:r>
        <w:r>
          <w:rPr>
            <w:webHidden/>
          </w:rPr>
          <w:fldChar w:fldCharType="begin"/>
        </w:r>
        <w:r>
          <w:rPr>
            <w:webHidden/>
          </w:rPr>
          <w:instrText xml:space="preserve"> PAGEREF _Toc173155346 \h </w:instrText>
        </w:r>
        <w:r>
          <w:rPr>
            <w:webHidden/>
          </w:rPr>
        </w:r>
        <w:r>
          <w:rPr>
            <w:webHidden/>
          </w:rPr>
          <w:fldChar w:fldCharType="separate"/>
        </w:r>
        <w:r w:rsidR="00FA0A35">
          <w:rPr>
            <w:webHidden/>
          </w:rPr>
          <w:t>63</w:t>
        </w:r>
        <w:r>
          <w:rPr>
            <w:webHidden/>
          </w:rPr>
          <w:fldChar w:fldCharType="end"/>
        </w:r>
      </w:hyperlink>
    </w:p>
    <w:p w14:paraId="676EFE1F" w14:textId="2193A26C"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47" w:history="1">
        <w:r w:rsidRPr="005267EA">
          <w:rPr>
            <w:rStyle w:val="Hyperlink"/>
            <w:lang w:val="en-GB"/>
          </w:rPr>
          <w:t>16.12</w:t>
        </w:r>
        <w:r>
          <w:rPr>
            <w:rFonts w:asciiTheme="minorHAnsi" w:eastAsiaTheme="minorEastAsia" w:hAnsiTheme="minorHAnsi" w:cstheme="minorBidi"/>
            <w:kern w:val="2"/>
            <w:sz w:val="24"/>
            <w:szCs w:val="24"/>
            <w:lang/>
            <w14:ligatures w14:val="standardContextual"/>
          </w:rPr>
          <w:tab/>
        </w:r>
        <w:r w:rsidRPr="005267EA">
          <w:rPr>
            <w:rStyle w:val="Hyperlink"/>
            <w:lang w:val="en-GB"/>
          </w:rPr>
          <w:t>Pipe</w:t>
        </w:r>
        <w:r>
          <w:rPr>
            <w:webHidden/>
          </w:rPr>
          <w:tab/>
        </w:r>
        <w:r>
          <w:rPr>
            <w:webHidden/>
          </w:rPr>
          <w:fldChar w:fldCharType="begin"/>
        </w:r>
        <w:r>
          <w:rPr>
            <w:webHidden/>
          </w:rPr>
          <w:instrText xml:space="preserve"> PAGEREF _Toc173155347 \h </w:instrText>
        </w:r>
        <w:r>
          <w:rPr>
            <w:webHidden/>
          </w:rPr>
        </w:r>
        <w:r>
          <w:rPr>
            <w:webHidden/>
          </w:rPr>
          <w:fldChar w:fldCharType="separate"/>
        </w:r>
        <w:r w:rsidR="00FA0A35">
          <w:rPr>
            <w:webHidden/>
          </w:rPr>
          <w:t>64</w:t>
        </w:r>
        <w:r>
          <w:rPr>
            <w:webHidden/>
          </w:rPr>
          <w:fldChar w:fldCharType="end"/>
        </w:r>
      </w:hyperlink>
    </w:p>
    <w:p w14:paraId="2817D24A" w14:textId="7CD528D0"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48" w:history="1">
        <w:r w:rsidRPr="005267EA">
          <w:rPr>
            <w:rStyle w:val="Hyperlink"/>
            <w:lang w:val="en-GB"/>
          </w:rPr>
          <w:t>16.13</w:t>
        </w:r>
        <w:r>
          <w:rPr>
            <w:rFonts w:asciiTheme="minorHAnsi" w:eastAsiaTheme="minorEastAsia" w:hAnsiTheme="minorHAnsi" w:cstheme="minorBidi"/>
            <w:kern w:val="2"/>
            <w:sz w:val="24"/>
            <w:szCs w:val="24"/>
            <w:lang/>
            <w14:ligatures w14:val="standardContextual"/>
          </w:rPr>
          <w:tab/>
        </w:r>
        <w:r w:rsidRPr="005267EA">
          <w:rPr>
            <w:rStyle w:val="Hyperlink"/>
            <w:lang w:val="en-GB"/>
          </w:rPr>
          <w:t>OilGasChemicalsPipe</w:t>
        </w:r>
        <w:r>
          <w:rPr>
            <w:webHidden/>
          </w:rPr>
          <w:tab/>
        </w:r>
        <w:r>
          <w:rPr>
            <w:webHidden/>
          </w:rPr>
          <w:fldChar w:fldCharType="begin"/>
        </w:r>
        <w:r>
          <w:rPr>
            <w:webHidden/>
          </w:rPr>
          <w:instrText xml:space="preserve"> PAGEREF _Toc173155348 \h </w:instrText>
        </w:r>
        <w:r>
          <w:rPr>
            <w:webHidden/>
          </w:rPr>
        </w:r>
        <w:r>
          <w:rPr>
            <w:webHidden/>
          </w:rPr>
          <w:fldChar w:fldCharType="separate"/>
        </w:r>
        <w:r w:rsidR="00FA0A35">
          <w:rPr>
            <w:webHidden/>
          </w:rPr>
          <w:t>65</w:t>
        </w:r>
        <w:r>
          <w:rPr>
            <w:webHidden/>
          </w:rPr>
          <w:fldChar w:fldCharType="end"/>
        </w:r>
      </w:hyperlink>
    </w:p>
    <w:p w14:paraId="34EB315B" w14:textId="4281F7B1"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49" w:history="1">
        <w:r w:rsidRPr="005267EA">
          <w:rPr>
            <w:rStyle w:val="Hyperlink"/>
            <w:lang w:val="en-GB"/>
          </w:rPr>
          <w:t>16.14</w:t>
        </w:r>
        <w:r>
          <w:rPr>
            <w:rFonts w:asciiTheme="minorHAnsi" w:eastAsiaTheme="minorEastAsia" w:hAnsiTheme="minorHAnsi" w:cstheme="minorBidi"/>
            <w:kern w:val="2"/>
            <w:sz w:val="24"/>
            <w:szCs w:val="24"/>
            <w:lang/>
            <w14:ligatures w14:val="standardContextual"/>
          </w:rPr>
          <w:tab/>
        </w:r>
        <w:r w:rsidRPr="005267EA">
          <w:rPr>
            <w:rStyle w:val="Hyperlink"/>
            <w:lang w:val="en-GB"/>
          </w:rPr>
          <w:t>SewerPipe</w:t>
        </w:r>
        <w:r>
          <w:rPr>
            <w:webHidden/>
          </w:rPr>
          <w:tab/>
        </w:r>
        <w:r>
          <w:rPr>
            <w:webHidden/>
          </w:rPr>
          <w:fldChar w:fldCharType="begin"/>
        </w:r>
        <w:r>
          <w:rPr>
            <w:webHidden/>
          </w:rPr>
          <w:instrText xml:space="preserve"> PAGEREF _Toc173155349 \h </w:instrText>
        </w:r>
        <w:r>
          <w:rPr>
            <w:webHidden/>
          </w:rPr>
        </w:r>
        <w:r>
          <w:rPr>
            <w:webHidden/>
          </w:rPr>
          <w:fldChar w:fldCharType="separate"/>
        </w:r>
        <w:r w:rsidR="00FA0A35">
          <w:rPr>
            <w:webHidden/>
          </w:rPr>
          <w:t>66</w:t>
        </w:r>
        <w:r>
          <w:rPr>
            <w:webHidden/>
          </w:rPr>
          <w:fldChar w:fldCharType="end"/>
        </w:r>
      </w:hyperlink>
    </w:p>
    <w:p w14:paraId="3DD14D0C" w14:textId="44C3E8B9"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50" w:history="1">
        <w:r w:rsidRPr="005267EA">
          <w:rPr>
            <w:rStyle w:val="Hyperlink"/>
            <w:lang w:val="en-GB"/>
          </w:rPr>
          <w:t>16.15</w:t>
        </w:r>
        <w:r>
          <w:rPr>
            <w:rFonts w:asciiTheme="minorHAnsi" w:eastAsiaTheme="minorEastAsia" w:hAnsiTheme="minorHAnsi" w:cstheme="minorBidi"/>
            <w:kern w:val="2"/>
            <w:sz w:val="24"/>
            <w:szCs w:val="24"/>
            <w:lang/>
            <w14:ligatures w14:val="standardContextual"/>
          </w:rPr>
          <w:tab/>
        </w:r>
        <w:r w:rsidRPr="005267EA">
          <w:rPr>
            <w:rStyle w:val="Hyperlink"/>
            <w:lang w:val="en-GB"/>
          </w:rPr>
          <w:t>WaterPipe</w:t>
        </w:r>
        <w:r>
          <w:rPr>
            <w:webHidden/>
          </w:rPr>
          <w:tab/>
        </w:r>
        <w:r>
          <w:rPr>
            <w:webHidden/>
          </w:rPr>
          <w:fldChar w:fldCharType="begin"/>
        </w:r>
        <w:r>
          <w:rPr>
            <w:webHidden/>
          </w:rPr>
          <w:instrText xml:space="preserve"> PAGEREF _Toc173155350 \h </w:instrText>
        </w:r>
        <w:r>
          <w:rPr>
            <w:webHidden/>
          </w:rPr>
        </w:r>
        <w:r>
          <w:rPr>
            <w:webHidden/>
          </w:rPr>
          <w:fldChar w:fldCharType="separate"/>
        </w:r>
        <w:r w:rsidR="00FA0A35">
          <w:rPr>
            <w:webHidden/>
          </w:rPr>
          <w:t>67</w:t>
        </w:r>
        <w:r>
          <w:rPr>
            <w:webHidden/>
          </w:rPr>
          <w:fldChar w:fldCharType="end"/>
        </w:r>
      </w:hyperlink>
    </w:p>
    <w:p w14:paraId="218588CC" w14:textId="395AAEA4"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51" w:history="1">
        <w:r w:rsidRPr="005267EA">
          <w:rPr>
            <w:rStyle w:val="Hyperlink"/>
            <w:lang w:val="en-GB"/>
          </w:rPr>
          <w:t>16.16</w:t>
        </w:r>
        <w:r>
          <w:rPr>
            <w:rFonts w:asciiTheme="minorHAnsi" w:eastAsiaTheme="minorEastAsia" w:hAnsiTheme="minorHAnsi" w:cstheme="minorBidi"/>
            <w:kern w:val="2"/>
            <w:sz w:val="24"/>
            <w:szCs w:val="24"/>
            <w:lang/>
            <w14:ligatures w14:val="standardContextual"/>
          </w:rPr>
          <w:tab/>
        </w:r>
        <w:r w:rsidRPr="005267EA">
          <w:rPr>
            <w:rStyle w:val="Hyperlink"/>
            <w:lang w:val="en-GB"/>
          </w:rPr>
          <w:t>ThermalPipe</w:t>
        </w:r>
        <w:r>
          <w:rPr>
            <w:webHidden/>
          </w:rPr>
          <w:tab/>
        </w:r>
        <w:r>
          <w:rPr>
            <w:webHidden/>
          </w:rPr>
          <w:fldChar w:fldCharType="begin"/>
        </w:r>
        <w:r>
          <w:rPr>
            <w:webHidden/>
          </w:rPr>
          <w:instrText xml:space="preserve"> PAGEREF _Toc173155351 \h </w:instrText>
        </w:r>
        <w:r>
          <w:rPr>
            <w:webHidden/>
          </w:rPr>
        </w:r>
        <w:r>
          <w:rPr>
            <w:webHidden/>
          </w:rPr>
          <w:fldChar w:fldCharType="separate"/>
        </w:r>
        <w:r w:rsidR="00FA0A35">
          <w:rPr>
            <w:webHidden/>
          </w:rPr>
          <w:t>68</w:t>
        </w:r>
        <w:r>
          <w:rPr>
            <w:webHidden/>
          </w:rPr>
          <w:fldChar w:fldCharType="end"/>
        </w:r>
      </w:hyperlink>
    </w:p>
    <w:p w14:paraId="1ADDBFDF" w14:textId="5113827C"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52" w:history="1">
        <w:r w:rsidRPr="005267EA">
          <w:rPr>
            <w:rStyle w:val="Hyperlink"/>
            <w:lang w:val="en-GB"/>
          </w:rPr>
          <w:t>16.17</w:t>
        </w:r>
        <w:r>
          <w:rPr>
            <w:rFonts w:asciiTheme="minorHAnsi" w:eastAsiaTheme="minorEastAsia" w:hAnsiTheme="minorHAnsi" w:cstheme="minorBidi"/>
            <w:kern w:val="2"/>
            <w:sz w:val="24"/>
            <w:szCs w:val="24"/>
            <w:lang/>
            <w14:ligatures w14:val="standardContextual"/>
          </w:rPr>
          <w:tab/>
        </w:r>
        <w:r w:rsidRPr="005267EA">
          <w:rPr>
            <w:rStyle w:val="Hyperlink"/>
            <w:lang w:val="en-GB"/>
          </w:rPr>
          <w:t>Duct</w:t>
        </w:r>
        <w:r>
          <w:rPr>
            <w:webHidden/>
          </w:rPr>
          <w:tab/>
        </w:r>
        <w:r>
          <w:rPr>
            <w:webHidden/>
          </w:rPr>
          <w:fldChar w:fldCharType="begin"/>
        </w:r>
        <w:r>
          <w:rPr>
            <w:webHidden/>
          </w:rPr>
          <w:instrText xml:space="preserve"> PAGEREF _Toc173155352 \h </w:instrText>
        </w:r>
        <w:r>
          <w:rPr>
            <w:webHidden/>
          </w:rPr>
        </w:r>
        <w:r>
          <w:rPr>
            <w:webHidden/>
          </w:rPr>
          <w:fldChar w:fldCharType="separate"/>
        </w:r>
        <w:r w:rsidR="00FA0A35">
          <w:rPr>
            <w:webHidden/>
          </w:rPr>
          <w:t>69</w:t>
        </w:r>
        <w:r>
          <w:rPr>
            <w:webHidden/>
          </w:rPr>
          <w:fldChar w:fldCharType="end"/>
        </w:r>
      </w:hyperlink>
    </w:p>
    <w:p w14:paraId="4816859C" w14:textId="2D91FA21"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53" w:history="1">
        <w:r w:rsidRPr="005267EA">
          <w:rPr>
            <w:rStyle w:val="Hyperlink"/>
            <w:lang w:val="en-GB"/>
          </w:rPr>
          <w:t>16.18</w:t>
        </w:r>
        <w:r>
          <w:rPr>
            <w:rFonts w:asciiTheme="minorHAnsi" w:eastAsiaTheme="minorEastAsia" w:hAnsiTheme="minorHAnsi" w:cstheme="minorBidi"/>
            <w:kern w:val="2"/>
            <w:sz w:val="24"/>
            <w:szCs w:val="24"/>
            <w:lang/>
            <w14:ligatures w14:val="standardContextual"/>
          </w:rPr>
          <w:tab/>
        </w:r>
        <w:r w:rsidRPr="005267EA">
          <w:rPr>
            <w:rStyle w:val="Hyperlink"/>
            <w:lang w:val="en-GB"/>
          </w:rPr>
          <w:t>Document, ExtraPlan and Annotation</w:t>
        </w:r>
        <w:r>
          <w:rPr>
            <w:webHidden/>
          </w:rPr>
          <w:tab/>
        </w:r>
        <w:r>
          <w:rPr>
            <w:webHidden/>
          </w:rPr>
          <w:fldChar w:fldCharType="begin"/>
        </w:r>
        <w:r>
          <w:rPr>
            <w:webHidden/>
          </w:rPr>
          <w:instrText xml:space="preserve"> PAGEREF _Toc173155353 \h </w:instrText>
        </w:r>
        <w:r>
          <w:rPr>
            <w:webHidden/>
          </w:rPr>
        </w:r>
        <w:r>
          <w:rPr>
            <w:webHidden/>
          </w:rPr>
          <w:fldChar w:fldCharType="separate"/>
        </w:r>
        <w:r w:rsidR="00FA0A35">
          <w:rPr>
            <w:webHidden/>
          </w:rPr>
          <w:t>70</w:t>
        </w:r>
        <w:r>
          <w:rPr>
            <w:webHidden/>
          </w:rPr>
          <w:fldChar w:fldCharType="end"/>
        </w:r>
      </w:hyperlink>
    </w:p>
    <w:p w14:paraId="231082F9" w14:textId="26007631"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54" w:history="1">
        <w:r w:rsidRPr="005267EA">
          <w:rPr>
            <w:rStyle w:val="Hyperlink"/>
            <w:lang w:val="en-GB"/>
          </w:rPr>
          <w:t>16.19</w:t>
        </w:r>
        <w:r>
          <w:rPr>
            <w:rFonts w:asciiTheme="minorHAnsi" w:eastAsiaTheme="minorEastAsia" w:hAnsiTheme="minorHAnsi" w:cstheme="minorBidi"/>
            <w:kern w:val="2"/>
            <w:sz w:val="24"/>
            <w:szCs w:val="24"/>
            <w:lang/>
            <w14:ligatures w14:val="standardContextual"/>
          </w:rPr>
          <w:tab/>
        </w:r>
        <w:r w:rsidRPr="005267EA">
          <w:rPr>
            <w:rStyle w:val="Hyperlink"/>
            <w:lang w:val="en-GB"/>
          </w:rPr>
          <w:t>TopographicalElement</w:t>
        </w:r>
        <w:r>
          <w:rPr>
            <w:webHidden/>
          </w:rPr>
          <w:tab/>
        </w:r>
        <w:r>
          <w:rPr>
            <w:webHidden/>
          </w:rPr>
          <w:fldChar w:fldCharType="begin"/>
        </w:r>
        <w:r>
          <w:rPr>
            <w:webHidden/>
          </w:rPr>
          <w:instrText xml:space="preserve"> PAGEREF _Toc173155354 \h </w:instrText>
        </w:r>
        <w:r>
          <w:rPr>
            <w:webHidden/>
          </w:rPr>
        </w:r>
        <w:r>
          <w:rPr>
            <w:webHidden/>
          </w:rPr>
          <w:fldChar w:fldCharType="separate"/>
        </w:r>
        <w:r w:rsidR="00FA0A35">
          <w:rPr>
            <w:webHidden/>
          </w:rPr>
          <w:t>70</w:t>
        </w:r>
        <w:r>
          <w:rPr>
            <w:webHidden/>
          </w:rPr>
          <w:fldChar w:fldCharType="end"/>
        </w:r>
      </w:hyperlink>
    </w:p>
    <w:p w14:paraId="4B7D4101" w14:textId="26646D76" w:rsidR="00723F68" w:rsidRDefault="00723F68">
      <w:pPr>
        <w:pStyle w:val="TOC2"/>
        <w:rPr>
          <w:rFonts w:asciiTheme="minorHAnsi" w:eastAsiaTheme="minorEastAsia" w:hAnsiTheme="minorHAnsi" w:cstheme="minorBidi"/>
          <w:kern w:val="2"/>
          <w:sz w:val="24"/>
          <w:szCs w:val="24"/>
          <w:lang/>
          <w14:ligatures w14:val="standardContextual"/>
        </w:rPr>
      </w:pPr>
      <w:hyperlink w:anchor="_Toc173155355" w:history="1">
        <w:r w:rsidRPr="005267EA">
          <w:rPr>
            <w:rStyle w:val="Hyperlink"/>
            <w:lang w:val="en-GB"/>
          </w:rPr>
          <w:t>16.20</w:t>
        </w:r>
        <w:r>
          <w:rPr>
            <w:rFonts w:asciiTheme="minorHAnsi" w:eastAsiaTheme="minorEastAsia" w:hAnsiTheme="minorHAnsi" w:cstheme="minorBidi"/>
            <w:kern w:val="2"/>
            <w:sz w:val="24"/>
            <w:szCs w:val="24"/>
            <w:lang/>
            <w14:ligatures w14:val="standardContextual"/>
          </w:rPr>
          <w:tab/>
        </w:r>
        <w:r w:rsidRPr="005267EA">
          <w:rPr>
            <w:rStyle w:val="Hyperlink"/>
            <w:lang w:val="en-GB"/>
          </w:rPr>
          <w:t>Types</w:t>
        </w:r>
        <w:r>
          <w:rPr>
            <w:webHidden/>
          </w:rPr>
          <w:tab/>
        </w:r>
        <w:r>
          <w:rPr>
            <w:webHidden/>
          </w:rPr>
          <w:fldChar w:fldCharType="begin"/>
        </w:r>
        <w:r>
          <w:rPr>
            <w:webHidden/>
          </w:rPr>
          <w:instrText xml:space="preserve"> PAGEREF _Toc173155355 \h </w:instrText>
        </w:r>
        <w:r>
          <w:rPr>
            <w:webHidden/>
          </w:rPr>
        </w:r>
        <w:r>
          <w:rPr>
            <w:webHidden/>
          </w:rPr>
          <w:fldChar w:fldCharType="separate"/>
        </w:r>
        <w:r w:rsidR="00FA0A35">
          <w:rPr>
            <w:webHidden/>
          </w:rPr>
          <w:t>71</w:t>
        </w:r>
        <w:r>
          <w:rPr>
            <w:webHidden/>
          </w:rPr>
          <w:fldChar w:fldCharType="end"/>
        </w:r>
      </w:hyperlink>
    </w:p>
    <w:p w14:paraId="7DD4A458" w14:textId="299E59CB" w:rsidR="00AD5A63" w:rsidRPr="00FA78C2" w:rsidRDefault="00B22A24" w:rsidP="008332E8">
      <w:pPr>
        <w:rPr>
          <w:lang w:val="en-GB"/>
        </w:rPr>
      </w:pPr>
      <w:r w:rsidRPr="00FA78C2">
        <w:rPr>
          <w:noProof/>
          <w:lang w:val="en-GB"/>
        </w:rPr>
        <w:fldChar w:fldCharType="end"/>
      </w:r>
    </w:p>
    <w:p w14:paraId="61B1C8F7" w14:textId="77777777" w:rsidR="00AD5A63" w:rsidRPr="00FA78C2" w:rsidRDefault="00AD5A63" w:rsidP="008332E8">
      <w:pPr>
        <w:rPr>
          <w:lang w:val="en-GB"/>
        </w:rPr>
        <w:sectPr w:rsidR="00AD5A63" w:rsidRPr="00FA78C2" w:rsidSect="00EA400E">
          <w:headerReference w:type="even" r:id="rId14"/>
          <w:headerReference w:type="default" r:id="rId15"/>
          <w:footerReference w:type="even" r:id="rId16"/>
          <w:footerReference w:type="default" r:id="rId17"/>
          <w:headerReference w:type="first" r:id="rId18"/>
          <w:footerReference w:type="first" r:id="rId19"/>
          <w:pgSz w:w="11906" w:h="16838" w:code="9"/>
          <w:pgMar w:top="2268" w:right="1418" w:bottom="2552" w:left="1418" w:header="851" w:footer="851" w:gutter="0"/>
          <w:cols w:space="708"/>
          <w:formProt w:val="0"/>
          <w:titlePg/>
          <w:docGrid w:linePitch="360"/>
        </w:sectPr>
      </w:pPr>
    </w:p>
    <w:p w14:paraId="1DFDD01A" w14:textId="1C762777" w:rsidR="00C73044" w:rsidRPr="00FA78C2" w:rsidRDefault="004F6155" w:rsidP="00C73044">
      <w:pPr>
        <w:pStyle w:val="Heading1"/>
        <w:rPr>
          <w:lang w:val="en-GB"/>
        </w:rPr>
      </w:pPr>
      <w:bookmarkStart w:id="4" w:name="_Toc173155256"/>
      <w:r>
        <w:rPr>
          <w:lang w:val="en-GB"/>
        </w:rPr>
        <w:lastRenderedPageBreak/>
        <w:t>General</w:t>
      </w:r>
      <w:r w:rsidR="00BF1A77" w:rsidRPr="00FA78C2">
        <w:rPr>
          <w:lang w:val="en-GB"/>
        </w:rPr>
        <w:t xml:space="preserve"> changes</w:t>
      </w:r>
      <w:bookmarkEnd w:id="4"/>
    </w:p>
    <w:p w14:paraId="49890979" w14:textId="0D4DA4C2" w:rsidR="00AD5A63" w:rsidRPr="00FA78C2" w:rsidRDefault="00BF1A77" w:rsidP="00402B1F">
      <w:pPr>
        <w:pStyle w:val="Heading2"/>
        <w:rPr>
          <w:lang w:val="en-GB"/>
        </w:rPr>
      </w:pPr>
      <w:bookmarkStart w:id="5" w:name="_Toc173155257"/>
      <w:r w:rsidRPr="00FA78C2">
        <w:rPr>
          <w:lang w:val="en-GB"/>
        </w:rPr>
        <w:t>Introduction</w:t>
      </w:r>
      <w:bookmarkEnd w:id="5"/>
    </w:p>
    <w:p w14:paraId="1F1F563B" w14:textId="5E95E2AA" w:rsidR="00BF1A77" w:rsidRPr="00FA78C2" w:rsidRDefault="00BF1A77" w:rsidP="00402B1F">
      <w:pPr>
        <w:rPr>
          <w:lang w:val="en-GB"/>
        </w:rPr>
      </w:pPr>
      <w:r w:rsidRPr="0035221D">
        <w:rPr>
          <w:lang w:val="en-GB"/>
        </w:rPr>
        <w:t xml:space="preserve">Several changes that have been made in IMKL 3 impact various </w:t>
      </w:r>
      <w:r w:rsidR="00E706A8">
        <w:rPr>
          <w:lang w:val="en-GB"/>
        </w:rPr>
        <w:t>entities</w:t>
      </w:r>
      <w:r w:rsidRPr="0035221D">
        <w:rPr>
          <w:lang w:val="en-GB"/>
        </w:rPr>
        <w:t xml:space="preserve">. </w:t>
      </w:r>
      <w:r w:rsidRPr="00FA78C2">
        <w:rPr>
          <w:lang w:val="en-GB"/>
        </w:rPr>
        <w:t>In this chapter these general changes are explained.</w:t>
      </w:r>
    </w:p>
    <w:p w14:paraId="4BDD6F38" w14:textId="69A1CCDD" w:rsidR="00402B1F" w:rsidRDefault="006D587E" w:rsidP="00402B1F">
      <w:pPr>
        <w:pStyle w:val="Heading2"/>
        <w:rPr>
          <w:lang w:val="en-GB"/>
        </w:rPr>
      </w:pPr>
      <w:bookmarkStart w:id="6" w:name="_Toc173155258"/>
      <w:r>
        <w:rPr>
          <w:lang w:val="en-GB"/>
        </w:rPr>
        <w:t>IMKL n</w:t>
      </w:r>
      <w:r w:rsidR="00402B1F" w:rsidRPr="00FA78C2">
        <w:rPr>
          <w:lang w:val="en-GB"/>
        </w:rPr>
        <w:t>amespace</w:t>
      </w:r>
      <w:r w:rsidR="00E842D2">
        <w:rPr>
          <w:lang w:val="en-GB"/>
        </w:rPr>
        <w:t xml:space="preserve"> and dependencies</w:t>
      </w:r>
      <w:bookmarkEnd w:id="6"/>
    </w:p>
    <w:p w14:paraId="693093A5" w14:textId="72B930AC" w:rsidR="00E842D2" w:rsidRPr="00E842D2" w:rsidRDefault="00E842D2" w:rsidP="00E842D2">
      <w:pPr>
        <w:pStyle w:val="Heading3"/>
        <w:rPr>
          <w:lang w:val="en-GB"/>
        </w:rPr>
      </w:pPr>
      <w:bookmarkStart w:id="7" w:name="_Toc173155259"/>
      <w:r>
        <w:rPr>
          <w:lang w:val="en-GB"/>
        </w:rPr>
        <w:t>Schema imports</w:t>
      </w:r>
      <w:bookmarkEnd w:id="7"/>
    </w:p>
    <w:p w14:paraId="090369AD" w14:textId="56F6E29A" w:rsidR="00274973" w:rsidRDefault="00274973" w:rsidP="00987562">
      <w:pPr>
        <w:rPr>
          <w:lang w:val="en-GB"/>
        </w:rPr>
      </w:pPr>
      <w:r>
        <w:rPr>
          <w:lang w:val="en-GB"/>
        </w:rPr>
        <w:t>To be able to use the IMKL 3 XSD and other required XSDs</w:t>
      </w:r>
      <w:r w:rsidR="00A9750C">
        <w:rPr>
          <w:lang w:val="en-GB"/>
        </w:rPr>
        <w:t>,</w:t>
      </w:r>
      <w:r>
        <w:rPr>
          <w:lang w:val="en-GB"/>
        </w:rPr>
        <w:t xml:space="preserve"> they must be </w:t>
      </w:r>
      <w:r w:rsidR="00EE2904">
        <w:rPr>
          <w:lang w:val="en-GB"/>
        </w:rPr>
        <w:t>defined</w:t>
      </w:r>
      <w:r>
        <w:rPr>
          <w:lang w:val="en-GB"/>
        </w:rPr>
        <w:t xml:space="preserve"> in the XML</w:t>
      </w:r>
      <w:r w:rsidR="00C01989">
        <w:rPr>
          <w:lang w:val="en-GB"/>
        </w:rPr>
        <w:t xml:space="preserve"> that is generated to represent the UtilityNetwork</w:t>
      </w:r>
      <w:r>
        <w:rPr>
          <w:lang w:val="en-GB"/>
        </w:rPr>
        <w:t xml:space="preserve">. This can be done as </w:t>
      </w:r>
      <w:r w:rsidR="0019265B">
        <w:rPr>
          <w:lang w:val="en-GB"/>
        </w:rPr>
        <w:t>demonstrated</w:t>
      </w:r>
      <w:r>
        <w:rPr>
          <w:lang w:val="en-GB"/>
        </w:rPr>
        <w:t xml:space="preserve"> in the example below.</w:t>
      </w:r>
      <w:r w:rsidR="002B41A7">
        <w:rPr>
          <w:lang w:val="en-GB"/>
        </w:rPr>
        <w:t xml:space="preserve"> Schemas that are not </w:t>
      </w:r>
      <w:r w:rsidR="00A9750C">
        <w:rPr>
          <w:lang w:val="en-GB"/>
        </w:rPr>
        <w:t>used</w:t>
      </w:r>
      <w:r w:rsidR="002B41A7">
        <w:rPr>
          <w:lang w:val="en-GB"/>
        </w:rPr>
        <w:t xml:space="preserve"> can be removed from the import.</w:t>
      </w:r>
    </w:p>
    <w:p w14:paraId="4DF97D1B" w14:textId="77777777" w:rsidR="00AC119E" w:rsidRDefault="00AC119E" w:rsidP="00987562">
      <w:pPr>
        <w:rPr>
          <w:lang w:val="en-GB"/>
        </w:rPr>
      </w:pPr>
    </w:p>
    <w:p w14:paraId="41E1B43A" w14:textId="7851F048" w:rsidR="00AC119E" w:rsidRPr="00AC119E" w:rsidRDefault="00AC119E" w:rsidP="00AC119E">
      <w:pPr>
        <w:rPr>
          <w:lang w:val="en-GB"/>
        </w:rPr>
      </w:pPr>
      <w:r w:rsidRPr="00AC119E">
        <w:rPr>
          <w:lang w:val="en-GB"/>
        </w:rPr>
        <w:t>Compared to IMKL 2.3 this means that</w:t>
      </w:r>
      <w:r w:rsidR="006025AB">
        <w:rPr>
          <w:lang w:val="en-GB"/>
        </w:rPr>
        <w:t xml:space="preserve"> in IMKL 3</w:t>
      </w:r>
      <w:r w:rsidRPr="00AC119E">
        <w:rPr>
          <w:lang w:val="en-GB"/>
        </w:rPr>
        <w:t>:</w:t>
      </w:r>
    </w:p>
    <w:p w14:paraId="3846D63E" w14:textId="1783084B" w:rsidR="00AC119E" w:rsidRDefault="00AC119E" w:rsidP="00AC119E">
      <w:pPr>
        <w:pStyle w:val="ListParagraph"/>
        <w:numPr>
          <w:ilvl w:val="0"/>
          <w:numId w:val="37"/>
        </w:numPr>
        <w:rPr>
          <w:lang w:val="en-GB"/>
        </w:rPr>
      </w:pPr>
      <w:r w:rsidRPr="00AC119E">
        <w:rPr>
          <w:lang w:val="en-GB"/>
        </w:rPr>
        <w:t xml:space="preserve">the namespace URI for the </w:t>
      </w:r>
      <w:r w:rsidRPr="00415CCB">
        <w:rPr>
          <w:i/>
          <w:iCs/>
          <w:lang w:val="en-GB"/>
        </w:rPr>
        <w:t>imkl</w:t>
      </w:r>
      <w:r w:rsidRPr="00AC119E">
        <w:rPr>
          <w:lang w:val="en-GB"/>
        </w:rPr>
        <w:t xml:space="preserve"> namespace needs to be updated</w:t>
      </w:r>
      <w:r w:rsidR="007B6761">
        <w:rPr>
          <w:lang w:val="en-GB"/>
        </w:rPr>
        <w:t xml:space="preserve"> (section </w:t>
      </w:r>
      <w:r w:rsidR="007B6761">
        <w:rPr>
          <w:lang w:val="en-GB"/>
        </w:rPr>
        <w:fldChar w:fldCharType="begin"/>
      </w:r>
      <w:r w:rsidR="007B6761">
        <w:rPr>
          <w:lang w:val="en-GB"/>
        </w:rPr>
        <w:instrText xml:space="preserve"> REF _Ref172899834 \r \h </w:instrText>
      </w:r>
      <w:r w:rsidR="007B6761">
        <w:rPr>
          <w:lang w:val="en-GB"/>
        </w:rPr>
      </w:r>
      <w:r w:rsidR="007B6761">
        <w:rPr>
          <w:lang w:val="en-GB"/>
        </w:rPr>
        <w:fldChar w:fldCharType="separate"/>
      </w:r>
      <w:r w:rsidR="00FA0A35">
        <w:rPr>
          <w:lang w:val="en-GB"/>
        </w:rPr>
        <w:t>1.2.2</w:t>
      </w:r>
      <w:r w:rsidR="007B6761">
        <w:rPr>
          <w:lang w:val="en-GB"/>
        </w:rPr>
        <w:fldChar w:fldCharType="end"/>
      </w:r>
      <w:r w:rsidR="007B6761">
        <w:rPr>
          <w:lang w:val="en-GB"/>
        </w:rPr>
        <w:t>)</w:t>
      </w:r>
      <w:r w:rsidRPr="00AC119E">
        <w:rPr>
          <w:lang w:val="en-GB"/>
        </w:rPr>
        <w:t>;</w:t>
      </w:r>
    </w:p>
    <w:p w14:paraId="61D95928" w14:textId="2E016353" w:rsidR="00AC119E" w:rsidRPr="00AC119E" w:rsidRDefault="00AC119E" w:rsidP="00415CCB">
      <w:pPr>
        <w:pStyle w:val="ListParagraph"/>
        <w:numPr>
          <w:ilvl w:val="0"/>
          <w:numId w:val="37"/>
        </w:numPr>
        <w:rPr>
          <w:lang w:val="en-GB"/>
        </w:rPr>
      </w:pPr>
      <w:r w:rsidRPr="00AC119E">
        <w:rPr>
          <w:lang w:val="en-GB"/>
        </w:rPr>
        <w:t xml:space="preserve">the namespace URIs for the </w:t>
      </w:r>
      <w:r w:rsidRPr="00415CCB">
        <w:rPr>
          <w:i/>
          <w:iCs/>
          <w:lang w:val="en-GB"/>
        </w:rPr>
        <w:t>us-net-*</w:t>
      </w:r>
      <w:r w:rsidRPr="00AC119E">
        <w:rPr>
          <w:lang w:val="en-GB"/>
        </w:rPr>
        <w:t xml:space="preserve"> namespaces need to be checked. They should reference the correct 2023.1 version instead of the 2021.1 version</w:t>
      </w:r>
      <w:r w:rsidR="007B6761">
        <w:rPr>
          <w:lang w:val="en-GB"/>
        </w:rPr>
        <w:t xml:space="preserve"> (section </w:t>
      </w:r>
      <w:r w:rsidR="007B6761">
        <w:rPr>
          <w:lang w:val="en-GB"/>
        </w:rPr>
        <w:fldChar w:fldCharType="begin"/>
      </w:r>
      <w:r w:rsidR="007B6761">
        <w:rPr>
          <w:lang w:val="en-GB"/>
        </w:rPr>
        <w:instrText xml:space="preserve"> REF _Ref172899813 \r \h </w:instrText>
      </w:r>
      <w:r w:rsidR="007B6761">
        <w:rPr>
          <w:lang w:val="en-GB"/>
        </w:rPr>
      </w:r>
      <w:r w:rsidR="007B6761">
        <w:rPr>
          <w:lang w:val="en-GB"/>
        </w:rPr>
        <w:fldChar w:fldCharType="separate"/>
      </w:r>
      <w:r w:rsidR="00FA0A35">
        <w:rPr>
          <w:lang w:val="en-GB"/>
        </w:rPr>
        <w:t>1.2.2</w:t>
      </w:r>
      <w:r w:rsidR="007B6761">
        <w:rPr>
          <w:lang w:val="en-GB"/>
        </w:rPr>
        <w:fldChar w:fldCharType="end"/>
      </w:r>
      <w:r w:rsidR="007B6761">
        <w:rPr>
          <w:lang w:val="en-GB"/>
        </w:rPr>
        <w:t>).</w:t>
      </w:r>
    </w:p>
    <w:p w14:paraId="62962BDB" w14:textId="77777777" w:rsidR="008A1FAD" w:rsidRDefault="008A1FAD" w:rsidP="00987562">
      <w:pPr>
        <w:rPr>
          <w:lang w:val="en-GB"/>
        </w:rPr>
      </w:pPr>
    </w:p>
    <w:p w14:paraId="60C175F4" w14:textId="735E3847" w:rsidR="003F65BF" w:rsidRPr="00415CCB" w:rsidRDefault="003F65BF" w:rsidP="00415CCB">
      <w:pPr>
        <w:jc w:val="center"/>
        <w:rPr>
          <w:u w:val="single"/>
          <w:lang w:val="en-GB"/>
        </w:rPr>
      </w:pPr>
      <w:r w:rsidRPr="00415CCB">
        <w:rPr>
          <w:u w:val="single"/>
          <w:lang w:val="en-GB"/>
        </w:rPr>
        <w:t>Example IMKL 3:</w:t>
      </w:r>
    </w:p>
    <w:tbl>
      <w:tblPr>
        <w:tblStyle w:val="TableGrid"/>
        <w:tblW w:w="0" w:type="auto"/>
        <w:tblLook w:val="04A0" w:firstRow="1" w:lastRow="0" w:firstColumn="1" w:lastColumn="0" w:noHBand="0" w:noVBand="1"/>
      </w:tblPr>
      <w:tblGrid>
        <w:gridCol w:w="9060"/>
      </w:tblGrid>
      <w:tr w:rsidR="00274973" w:rsidRPr="00415CCB" w14:paraId="12492857" w14:textId="77777777" w:rsidTr="00274973">
        <w:tc>
          <w:tcPr>
            <w:tcW w:w="9060" w:type="dxa"/>
          </w:tcPr>
          <w:p w14:paraId="696D57AC" w14:textId="77777777" w:rsidR="00274973" w:rsidRPr="0051531C" w:rsidRDefault="00274973" w:rsidP="00274973">
            <w:pPr>
              <w:shd w:val="clear" w:color="auto" w:fill="FFFFFF"/>
              <w:spacing w:before="0" w:after="0" w:line="285" w:lineRule="atLeast"/>
              <w:rPr>
                <w:rFonts w:ascii="Consolas" w:eastAsia="Times New Roman" w:hAnsi="Consolas" w:cs="Times New Roman"/>
                <w:color w:val="000000"/>
                <w:sz w:val="18"/>
                <w:szCs w:val="18"/>
                <w:lang w:val="en-GB"/>
              </w:rPr>
            </w:pPr>
            <w:r w:rsidRPr="0051531C">
              <w:rPr>
                <w:rFonts w:ascii="Consolas" w:eastAsia="Times New Roman" w:hAnsi="Consolas" w:cs="Times New Roman"/>
                <w:color w:val="800000"/>
                <w:sz w:val="18"/>
                <w:szCs w:val="18"/>
                <w:lang w:val="en-GB"/>
              </w:rPr>
              <w:t>&lt;gml:FeatureCollection</w:t>
            </w:r>
          </w:p>
          <w:p w14:paraId="22C94331" w14:textId="77777777" w:rsidR="00274973" w:rsidRPr="0051531C" w:rsidRDefault="00274973" w:rsidP="00274973">
            <w:pPr>
              <w:shd w:val="clear" w:color="auto" w:fill="FFFFFF"/>
              <w:spacing w:before="0" w:after="0" w:line="285" w:lineRule="atLeast"/>
              <w:rPr>
                <w:rFonts w:ascii="Consolas" w:eastAsia="Times New Roman" w:hAnsi="Consolas" w:cs="Times New Roman"/>
                <w:color w:val="000000"/>
                <w:sz w:val="18"/>
                <w:szCs w:val="18"/>
                <w:lang w:val="en-GB"/>
              </w:rPr>
            </w:pPr>
            <w:r w:rsidRPr="0051531C">
              <w:rPr>
                <w:rFonts w:ascii="Consolas" w:eastAsia="Times New Roman" w:hAnsi="Consolas" w:cs="Times New Roman"/>
                <w:color w:val="000000"/>
                <w:sz w:val="18"/>
                <w:szCs w:val="18"/>
                <w:lang w:val="en-GB"/>
              </w:rPr>
              <w:t xml:space="preserve">    </w:t>
            </w:r>
            <w:r w:rsidRPr="0051531C">
              <w:rPr>
                <w:rFonts w:ascii="Consolas" w:eastAsia="Times New Roman" w:hAnsi="Consolas" w:cs="Times New Roman"/>
                <w:color w:val="E50000"/>
                <w:sz w:val="18"/>
                <w:szCs w:val="18"/>
                <w:lang w:val="en-GB"/>
              </w:rPr>
              <w:t>xmlns:xsi</w:t>
            </w:r>
            <w:r w:rsidRPr="0051531C">
              <w:rPr>
                <w:rFonts w:ascii="Consolas" w:eastAsia="Times New Roman" w:hAnsi="Consolas" w:cs="Times New Roman"/>
                <w:color w:val="000000"/>
                <w:sz w:val="18"/>
                <w:szCs w:val="18"/>
                <w:lang w:val="en-GB"/>
              </w:rPr>
              <w:t>=</w:t>
            </w:r>
            <w:r w:rsidRPr="0051531C">
              <w:rPr>
                <w:rFonts w:ascii="Consolas" w:eastAsia="Times New Roman" w:hAnsi="Consolas" w:cs="Times New Roman"/>
                <w:color w:val="0000FF"/>
                <w:sz w:val="18"/>
                <w:szCs w:val="18"/>
                <w:lang w:val="en-GB"/>
              </w:rPr>
              <w:t>"http://www.w3.org/2001/XMLSchema-instance"</w:t>
            </w:r>
          </w:p>
          <w:p w14:paraId="1E23833F" w14:textId="77777777" w:rsidR="00274973" w:rsidRPr="0051531C" w:rsidRDefault="00274973" w:rsidP="00274973">
            <w:pPr>
              <w:shd w:val="clear" w:color="auto" w:fill="FFFFFF"/>
              <w:spacing w:before="0" w:after="0" w:line="285" w:lineRule="atLeast"/>
              <w:rPr>
                <w:rFonts w:ascii="Consolas" w:eastAsia="Times New Roman" w:hAnsi="Consolas" w:cs="Times New Roman"/>
                <w:color w:val="000000"/>
                <w:sz w:val="18"/>
                <w:szCs w:val="18"/>
                <w:lang w:val="en-GB"/>
              </w:rPr>
            </w:pPr>
            <w:r w:rsidRPr="0051531C">
              <w:rPr>
                <w:rFonts w:ascii="Consolas" w:eastAsia="Times New Roman" w:hAnsi="Consolas" w:cs="Times New Roman"/>
                <w:color w:val="000000"/>
                <w:sz w:val="18"/>
                <w:szCs w:val="18"/>
                <w:lang w:val="en-GB"/>
              </w:rPr>
              <w:t xml:space="preserve">    </w:t>
            </w:r>
            <w:r w:rsidRPr="0051531C">
              <w:rPr>
                <w:rFonts w:ascii="Consolas" w:eastAsia="Times New Roman" w:hAnsi="Consolas" w:cs="Times New Roman"/>
                <w:color w:val="E50000"/>
                <w:sz w:val="18"/>
                <w:szCs w:val="18"/>
                <w:lang w:val="en-GB"/>
              </w:rPr>
              <w:t>xmlns:xlink</w:t>
            </w:r>
            <w:r w:rsidRPr="0051531C">
              <w:rPr>
                <w:rFonts w:ascii="Consolas" w:eastAsia="Times New Roman" w:hAnsi="Consolas" w:cs="Times New Roman"/>
                <w:color w:val="000000"/>
                <w:sz w:val="18"/>
                <w:szCs w:val="18"/>
                <w:lang w:val="en-GB"/>
              </w:rPr>
              <w:t>=</w:t>
            </w:r>
            <w:r w:rsidRPr="0051531C">
              <w:rPr>
                <w:rFonts w:ascii="Consolas" w:eastAsia="Times New Roman" w:hAnsi="Consolas" w:cs="Times New Roman"/>
                <w:color w:val="0000FF"/>
                <w:sz w:val="18"/>
                <w:szCs w:val="18"/>
                <w:lang w:val="en-GB"/>
              </w:rPr>
              <w:t>"http://www.w3.org/1999/xlink"</w:t>
            </w:r>
          </w:p>
          <w:p w14:paraId="536ED690" w14:textId="77777777" w:rsidR="00274973" w:rsidRPr="0051531C" w:rsidRDefault="00274973" w:rsidP="00274973">
            <w:pPr>
              <w:shd w:val="clear" w:color="auto" w:fill="FFFFFF"/>
              <w:spacing w:before="0" w:after="0" w:line="285" w:lineRule="atLeast"/>
              <w:rPr>
                <w:rFonts w:ascii="Consolas" w:eastAsia="Times New Roman" w:hAnsi="Consolas" w:cs="Times New Roman"/>
                <w:color w:val="000000"/>
                <w:sz w:val="18"/>
                <w:szCs w:val="18"/>
                <w:lang w:val="en-GB"/>
              </w:rPr>
            </w:pPr>
            <w:r w:rsidRPr="0051531C">
              <w:rPr>
                <w:rFonts w:ascii="Consolas" w:eastAsia="Times New Roman" w:hAnsi="Consolas" w:cs="Times New Roman"/>
                <w:color w:val="000000"/>
                <w:sz w:val="18"/>
                <w:szCs w:val="18"/>
                <w:lang w:val="en-GB"/>
              </w:rPr>
              <w:t xml:space="preserve">    </w:t>
            </w:r>
            <w:r w:rsidRPr="0051531C">
              <w:rPr>
                <w:rFonts w:ascii="Consolas" w:eastAsia="Times New Roman" w:hAnsi="Consolas" w:cs="Times New Roman"/>
                <w:color w:val="E50000"/>
                <w:sz w:val="18"/>
                <w:szCs w:val="18"/>
                <w:lang w:val="en-GB"/>
              </w:rPr>
              <w:t>xmlns:act-core</w:t>
            </w:r>
            <w:r w:rsidRPr="0051531C">
              <w:rPr>
                <w:rFonts w:ascii="Consolas" w:eastAsia="Times New Roman" w:hAnsi="Consolas" w:cs="Times New Roman"/>
                <w:color w:val="000000"/>
                <w:sz w:val="18"/>
                <w:szCs w:val="18"/>
                <w:lang w:val="en-GB"/>
              </w:rPr>
              <w:t>=</w:t>
            </w:r>
            <w:r w:rsidRPr="0051531C">
              <w:rPr>
                <w:rFonts w:ascii="Consolas" w:eastAsia="Times New Roman" w:hAnsi="Consolas" w:cs="Times New Roman"/>
                <w:color w:val="0000FF"/>
                <w:sz w:val="18"/>
                <w:szCs w:val="18"/>
                <w:lang w:val="en-GB"/>
              </w:rPr>
              <w:t>"http://inspire.ec.europa.eu/schemas/act-core/4.0"</w:t>
            </w:r>
          </w:p>
          <w:p w14:paraId="5E2A2183" w14:textId="77777777" w:rsidR="00274973" w:rsidRPr="0051531C" w:rsidRDefault="00274973" w:rsidP="00274973">
            <w:pPr>
              <w:shd w:val="clear" w:color="auto" w:fill="FFFFFF"/>
              <w:spacing w:before="0" w:after="0" w:line="285" w:lineRule="atLeast"/>
              <w:rPr>
                <w:rFonts w:ascii="Consolas" w:eastAsia="Times New Roman" w:hAnsi="Consolas" w:cs="Times New Roman"/>
                <w:color w:val="000000"/>
                <w:sz w:val="18"/>
                <w:szCs w:val="18"/>
                <w:lang w:val="en-GB"/>
              </w:rPr>
            </w:pPr>
            <w:r w:rsidRPr="0051531C">
              <w:rPr>
                <w:rFonts w:ascii="Consolas" w:eastAsia="Times New Roman" w:hAnsi="Consolas" w:cs="Times New Roman"/>
                <w:color w:val="000000"/>
                <w:sz w:val="18"/>
                <w:szCs w:val="18"/>
                <w:lang w:val="en-GB"/>
              </w:rPr>
              <w:t xml:space="preserve">    </w:t>
            </w:r>
            <w:r w:rsidRPr="0051531C">
              <w:rPr>
                <w:rFonts w:ascii="Consolas" w:eastAsia="Times New Roman" w:hAnsi="Consolas" w:cs="Times New Roman"/>
                <w:color w:val="E50000"/>
                <w:sz w:val="18"/>
                <w:szCs w:val="18"/>
                <w:lang w:val="en-GB"/>
              </w:rPr>
              <w:t>xmlns:us-net-common</w:t>
            </w:r>
            <w:r w:rsidRPr="0051531C">
              <w:rPr>
                <w:rFonts w:ascii="Consolas" w:eastAsia="Times New Roman" w:hAnsi="Consolas" w:cs="Times New Roman"/>
                <w:color w:val="000000"/>
                <w:sz w:val="18"/>
                <w:szCs w:val="18"/>
                <w:lang w:val="en-GB"/>
              </w:rPr>
              <w:t>=</w:t>
            </w:r>
            <w:r w:rsidRPr="0051531C">
              <w:rPr>
                <w:rFonts w:ascii="Consolas" w:eastAsia="Times New Roman" w:hAnsi="Consolas" w:cs="Times New Roman"/>
                <w:color w:val="0000FF"/>
                <w:sz w:val="18"/>
                <w:szCs w:val="18"/>
                <w:lang w:val="en-GB"/>
              </w:rPr>
              <w:t>"http://inspire.ec.europa.eu/schemas/us-net-common/4.0"</w:t>
            </w:r>
          </w:p>
          <w:p w14:paraId="11547835" w14:textId="77777777" w:rsidR="00274973" w:rsidRPr="0051531C" w:rsidRDefault="00274973" w:rsidP="00274973">
            <w:pPr>
              <w:shd w:val="clear" w:color="auto" w:fill="FFFFFF"/>
              <w:spacing w:before="0" w:after="0" w:line="285" w:lineRule="atLeast"/>
              <w:rPr>
                <w:rFonts w:ascii="Consolas" w:eastAsia="Times New Roman" w:hAnsi="Consolas" w:cs="Times New Roman"/>
                <w:color w:val="000000"/>
                <w:sz w:val="18"/>
                <w:szCs w:val="18"/>
                <w:lang w:val="en-GB"/>
              </w:rPr>
            </w:pPr>
            <w:r w:rsidRPr="0051531C">
              <w:rPr>
                <w:rFonts w:ascii="Consolas" w:eastAsia="Times New Roman" w:hAnsi="Consolas" w:cs="Times New Roman"/>
                <w:color w:val="000000"/>
                <w:sz w:val="18"/>
                <w:szCs w:val="18"/>
                <w:lang w:val="en-GB"/>
              </w:rPr>
              <w:t xml:space="preserve">    </w:t>
            </w:r>
            <w:r w:rsidRPr="0051531C">
              <w:rPr>
                <w:rFonts w:ascii="Consolas" w:eastAsia="Times New Roman" w:hAnsi="Consolas" w:cs="Times New Roman"/>
                <w:color w:val="E50000"/>
                <w:sz w:val="18"/>
                <w:szCs w:val="18"/>
                <w:lang w:val="en-GB"/>
              </w:rPr>
              <w:t>xmlns:us-net-el</w:t>
            </w:r>
            <w:r w:rsidRPr="0051531C">
              <w:rPr>
                <w:rFonts w:ascii="Consolas" w:eastAsia="Times New Roman" w:hAnsi="Consolas" w:cs="Times New Roman"/>
                <w:color w:val="000000"/>
                <w:sz w:val="18"/>
                <w:szCs w:val="18"/>
                <w:lang w:val="en-GB"/>
              </w:rPr>
              <w:t>=</w:t>
            </w:r>
            <w:r w:rsidRPr="0051531C">
              <w:rPr>
                <w:rFonts w:ascii="Consolas" w:eastAsia="Times New Roman" w:hAnsi="Consolas" w:cs="Times New Roman"/>
                <w:color w:val="0000FF"/>
                <w:sz w:val="18"/>
                <w:szCs w:val="18"/>
                <w:lang w:val="en-GB"/>
              </w:rPr>
              <w:t>"http://inspire.ec.europa.eu/schemas/us-net-el/4.0"</w:t>
            </w:r>
          </w:p>
          <w:p w14:paraId="70944605" w14:textId="77777777" w:rsidR="00274973" w:rsidRPr="0051531C" w:rsidRDefault="00274973" w:rsidP="00274973">
            <w:pPr>
              <w:shd w:val="clear" w:color="auto" w:fill="FFFFFF"/>
              <w:spacing w:before="0" w:after="0" w:line="285" w:lineRule="atLeast"/>
              <w:rPr>
                <w:rFonts w:ascii="Consolas" w:eastAsia="Times New Roman" w:hAnsi="Consolas" w:cs="Times New Roman"/>
                <w:color w:val="000000"/>
                <w:sz w:val="18"/>
                <w:szCs w:val="18"/>
                <w:lang w:val="en-GB"/>
              </w:rPr>
            </w:pPr>
            <w:r w:rsidRPr="0051531C">
              <w:rPr>
                <w:rFonts w:ascii="Consolas" w:eastAsia="Times New Roman" w:hAnsi="Consolas" w:cs="Times New Roman"/>
                <w:color w:val="000000"/>
                <w:sz w:val="18"/>
                <w:szCs w:val="18"/>
                <w:lang w:val="en-GB"/>
              </w:rPr>
              <w:t xml:space="preserve">    </w:t>
            </w:r>
            <w:r w:rsidRPr="0051531C">
              <w:rPr>
                <w:rFonts w:ascii="Consolas" w:eastAsia="Times New Roman" w:hAnsi="Consolas" w:cs="Times New Roman"/>
                <w:color w:val="E50000"/>
                <w:sz w:val="18"/>
                <w:szCs w:val="18"/>
                <w:lang w:val="en-GB"/>
              </w:rPr>
              <w:t>xmlns:us-net-tc</w:t>
            </w:r>
            <w:r w:rsidRPr="0051531C">
              <w:rPr>
                <w:rFonts w:ascii="Consolas" w:eastAsia="Times New Roman" w:hAnsi="Consolas" w:cs="Times New Roman"/>
                <w:color w:val="000000"/>
                <w:sz w:val="18"/>
                <w:szCs w:val="18"/>
                <w:lang w:val="en-GB"/>
              </w:rPr>
              <w:t>=</w:t>
            </w:r>
            <w:r w:rsidRPr="0051531C">
              <w:rPr>
                <w:rFonts w:ascii="Consolas" w:eastAsia="Times New Roman" w:hAnsi="Consolas" w:cs="Times New Roman"/>
                <w:color w:val="0000FF"/>
                <w:sz w:val="18"/>
                <w:szCs w:val="18"/>
                <w:lang w:val="en-GB"/>
              </w:rPr>
              <w:t>"http://inspire.ec.europa.eu/schemas/us-net-tc/4.0"</w:t>
            </w:r>
          </w:p>
          <w:p w14:paraId="034F1393" w14:textId="77777777" w:rsidR="00274973" w:rsidRPr="0051531C" w:rsidRDefault="00274973" w:rsidP="00274973">
            <w:pPr>
              <w:shd w:val="clear" w:color="auto" w:fill="FFFFFF"/>
              <w:spacing w:before="0" w:after="0" w:line="285" w:lineRule="atLeast"/>
              <w:rPr>
                <w:rFonts w:ascii="Consolas" w:eastAsia="Times New Roman" w:hAnsi="Consolas" w:cs="Times New Roman"/>
                <w:color w:val="000000"/>
                <w:sz w:val="18"/>
                <w:szCs w:val="18"/>
                <w:lang w:val="en-GB"/>
              </w:rPr>
            </w:pPr>
            <w:r w:rsidRPr="0051531C">
              <w:rPr>
                <w:rFonts w:ascii="Consolas" w:eastAsia="Times New Roman" w:hAnsi="Consolas" w:cs="Times New Roman"/>
                <w:color w:val="000000"/>
                <w:sz w:val="18"/>
                <w:szCs w:val="18"/>
                <w:lang w:val="en-GB"/>
              </w:rPr>
              <w:t xml:space="preserve">    </w:t>
            </w:r>
            <w:r w:rsidRPr="0051531C">
              <w:rPr>
                <w:rFonts w:ascii="Consolas" w:eastAsia="Times New Roman" w:hAnsi="Consolas" w:cs="Times New Roman"/>
                <w:color w:val="E50000"/>
                <w:sz w:val="18"/>
                <w:szCs w:val="18"/>
                <w:lang w:val="en-GB"/>
              </w:rPr>
              <w:t>xmlns:us-net-ogc</w:t>
            </w:r>
            <w:r w:rsidRPr="0051531C">
              <w:rPr>
                <w:rFonts w:ascii="Consolas" w:eastAsia="Times New Roman" w:hAnsi="Consolas" w:cs="Times New Roman"/>
                <w:color w:val="000000"/>
                <w:sz w:val="18"/>
                <w:szCs w:val="18"/>
                <w:lang w:val="en-GB"/>
              </w:rPr>
              <w:t>=</w:t>
            </w:r>
            <w:r w:rsidRPr="0051531C">
              <w:rPr>
                <w:rFonts w:ascii="Consolas" w:eastAsia="Times New Roman" w:hAnsi="Consolas" w:cs="Times New Roman"/>
                <w:color w:val="0000FF"/>
                <w:sz w:val="18"/>
                <w:szCs w:val="18"/>
                <w:lang w:val="en-GB"/>
              </w:rPr>
              <w:t>"http://inspire.ec.europa.eu/schemas/us-net-ogc/4.0"</w:t>
            </w:r>
          </w:p>
          <w:p w14:paraId="0BAE954B" w14:textId="77777777" w:rsidR="00274973" w:rsidRPr="0051531C" w:rsidRDefault="00274973" w:rsidP="00274973">
            <w:pPr>
              <w:shd w:val="clear" w:color="auto" w:fill="FFFFFF"/>
              <w:spacing w:before="0" w:after="0" w:line="285" w:lineRule="atLeast"/>
              <w:rPr>
                <w:rFonts w:ascii="Consolas" w:eastAsia="Times New Roman" w:hAnsi="Consolas" w:cs="Times New Roman"/>
                <w:color w:val="000000"/>
                <w:sz w:val="18"/>
                <w:szCs w:val="18"/>
                <w:lang w:val="en-GB"/>
              </w:rPr>
            </w:pPr>
            <w:r w:rsidRPr="0051531C">
              <w:rPr>
                <w:rFonts w:ascii="Consolas" w:eastAsia="Times New Roman" w:hAnsi="Consolas" w:cs="Times New Roman"/>
                <w:color w:val="000000"/>
                <w:sz w:val="18"/>
                <w:szCs w:val="18"/>
                <w:lang w:val="en-GB"/>
              </w:rPr>
              <w:t xml:space="preserve">    </w:t>
            </w:r>
            <w:r w:rsidRPr="0051531C">
              <w:rPr>
                <w:rFonts w:ascii="Consolas" w:eastAsia="Times New Roman" w:hAnsi="Consolas" w:cs="Times New Roman"/>
                <w:color w:val="E50000"/>
                <w:sz w:val="18"/>
                <w:szCs w:val="18"/>
                <w:lang w:val="en-GB"/>
              </w:rPr>
              <w:t>xmlns:us-net-sw</w:t>
            </w:r>
            <w:r w:rsidRPr="0051531C">
              <w:rPr>
                <w:rFonts w:ascii="Consolas" w:eastAsia="Times New Roman" w:hAnsi="Consolas" w:cs="Times New Roman"/>
                <w:color w:val="000000"/>
                <w:sz w:val="18"/>
                <w:szCs w:val="18"/>
                <w:lang w:val="en-GB"/>
              </w:rPr>
              <w:t>=</w:t>
            </w:r>
            <w:r w:rsidRPr="0051531C">
              <w:rPr>
                <w:rFonts w:ascii="Consolas" w:eastAsia="Times New Roman" w:hAnsi="Consolas" w:cs="Times New Roman"/>
                <w:color w:val="0000FF"/>
                <w:sz w:val="18"/>
                <w:szCs w:val="18"/>
                <w:lang w:val="en-GB"/>
              </w:rPr>
              <w:t>"http://inspire.ec.europa.eu/schemas/us-net-sw/4.0"</w:t>
            </w:r>
          </w:p>
          <w:p w14:paraId="43A21C24" w14:textId="77777777" w:rsidR="00274973" w:rsidRPr="0051531C" w:rsidRDefault="00274973" w:rsidP="00274973">
            <w:pPr>
              <w:shd w:val="clear" w:color="auto" w:fill="FFFFFF"/>
              <w:spacing w:before="0" w:after="0" w:line="285" w:lineRule="atLeast"/>
              <w:rPr>
                <w:rFonts w:ascii="Consolas" w:eastAsia="Times New Roman" w:hAnsi="Consolas" w:cs="Times New Roman"/>
                <w:color w:val="000000"/>
                <w:sz w:val="18"/>
                <w:szCs w:val="18"/>
                <w:lang w:val="en-GB"/>
              </w:rPr>
            </w:pPr>
            <w:r w:rsidRPr="0051531C">
              <w:rPr>
                <w:rFonts w:ascii="Consolas" w:eastAsia="Times New Roman" w:hAnsi="Consolas" w:cs="Times New Roman"/>
                <w:color w:val="000000"/>
                <w:sz w:val="18"/>
                <w:szCs w:val="18"/>
                <w:lang w:val="en-GB"/>
              </w:rPr>
              <w:t xml:space="preserve">    </w:t>
            </w:r>
            <w:r w:rsidRPr="0051531C">
              <w:rPr>
                <w:rFonts w:ascii="Consolas" w:eastAsia="Times New Roman" w:hAnsi="Consolas" w:cs="Times New Roman"/>
                <w:color w:val="E50000"/>
                <w:sz w:val="18"/>
                <w:szCs w:val="18"/>
                <w:lang w:val="en-GB"/>
              </w:rPr>
              <w:t>xmlns:us-net-wa</w:t>
            </w:r>
            <w:r w:rsidRPr="0051531C">
              <w:rPr>
                <w:rFonts w:ascii="Consolas" w:eastAsia="Times New Roman" w:hAnsi="Consolas" w:cs="Times New Roman"/>
                <w:color w:val="000000"/>
                <w:sz w:val="18"/>
                <w:szCs w:val="18"/>
                <w:lang w:val="en-GB"/>
              </w:rPr>
              <w:t>=</w:t>
            </w:r>
            <w:r w:rsidRPr="0051531C">
              <w:rPr>
                <w:rFonts w:ascii="Consolas" w:eastAsia="Times New Roman" w:hAnsi="Consolas" w:cs="Times New Roman"/>
                <w:color w:val="0000FF"/>
                <w:sz w:val="18"/>
                <w:szCs w:val="18"/>
                <w:lang w:val="en-GB"/>
              </w:rPr>
              <w:t>"http://inspire.ec.europa.eu/schemas/us-net-wa/4.0"</w:t>
            </w:r>
          </w:p>
          <w:p w14:paraId="3D1E5CE6" w14:textId="77777777" w:rsidR="00274973" w:rsidRPr="0051531C" w:rsidRDefault="00274973" w:rsidP="00274973">
            <w:pPr>
              <w:shd w:val="clear" w:color="auto" w:fill="FFFFFF"/>
              <w:spacing w:before="0" w:after="0" w:line="285" w:lineRule="atLeast"/>
              <w:rPr>
                <w:rFonts w:ascii="Consolas" w:eastAsia="Times New Roman" w:hAnsi="Consolas" w:cs="Times New Roman"/>
                <w:color w:val="000000"/>
                <w:sz w:val="18"/>
                <w:szCs w:val="18"/>
                <w:lang w:val="en-GB"/>
              </w:rPr>
            </w:pPr>
            <w:r w:rsidRPr="0051531C">
              <w:rPr>
                <w:rFonts w:ascii="Consolas" w:eastAsia="Times New Roman" w:hAnsi="Consolas" w:cs="Times New Roman"/>
                <w:color w:val="000000"/>
                <w:sz w:val="18"/>
                <w:szCs w:val="18"/>
                <w:lang w:val="en-GB"/>
              </w:rPr>
              <w:t xml:space="preserve">    </w:t>
            </w:r>
            <w:r w:rsidRPr="0051531C">
              <w:rPr>
                <w:rFonts w:ascii="Consolas" w:eastAsia="Times New Roman" w:hAnsi="Consolas" w:cs="Times New Roman"/>
                <w:color w:val="E50000"/>
                <w:sz w:val="18"/>
                <w:szCs w:val="18"/>
                <w:lang w:val="en-GB"/>
              </w:rPr>
              <w:t>xmlns:us-net-th</w:t>
            </w:r>
            <w:r w:rsidRPr="0051531C">
              <w:rPr>
                <w:rFonts w:ascii="Consolas" w:eastAsia="Times New Roman" w:hAnsi="Consolas" w:cs="Times New Roman"/>
                <w:color w:val="000000"/>
                <w:sz w:val="18"/>
                <w:szCs w:val="18"/>
                <w:lang w:val="en-GB"/>
              </w:rPr>
              <w:t>=</w:t>
            </w:r>
            <w:r w:rsidRPr="0051531C">
              <w:rPr>
                <w:rFonts w:ascii="Consolas" w:eastAsia="Times New Roman" w:hAnsi="Consolas" w:cs="Times New Roman"/>
                <w:color w:val="0000FF"/>
                <w:sz w:val="18"/>
                <w:szCs w:val="18"/>
                <w:lang w:val="en-GB"/>
              </w:rPr>
              <w:t>"http://inspire.ec.europa.eu/schemas/us-net-th/4.0"</w:t>
            </w:r>
          </w:p>
          <w:p w14:paraId="50DEA737" w14:textId="77777777" w:rsidR="00274973" w:rsidRPr="0051531C" w:rsidRDefault="00274973" w:rsidP="00274973">
            <w:pPr>
              <w:shd w:val="clear" w:color="auto" w:fill="FFFFFF"/>
              <w:spacing w:before="0" w:after="0" w:line="285" w:lineRule="atLeast"/>
              <w:rPr>
                <w:rFonts w:ascii="Consolas" w:eastAsia="Times New Roman" w:hAnsi="Consolas" w:cs="Times New Roman"/>
                <w:color w:val="000000"/>
                <w:sz w:val="18"/>
                <w:szCs w:val="18"/>
                <w:lang w:val="en-GB"/>
              </w:rPr>
            </w:pPr>
            <w:r w:rsidRPr="0051531C">
              <w:rPr>
                <w:rFonts w:ascii="Consolas" w:eastAsia="Times New Roman" w:hAnsi="Consolas" w:cs="Times New Roman"/>
                <w:color w:val="000000"/>
                <w:sz w:val="18"/>
                <w:szCs w:val="18"/>
                <w:lang w:val="en-GB"/>
              </w:rPr>
              <w:t xml:space="preserve">    </w:t>
            </w:r>
            <w:r w:rsidRPr="0051531C">
              <w:rPr>
                <w:rFonts w:ascii="Consolas" w:eastAsia="Times New Roman" w:hAnsi="Consolas" w:cs="Times New Roman"/>
                <w:color w:val="E50000"/>
                <w:sz w:val="18"/>
                <w:szCs w:val="18"/>
                <w:lang w:val="en-GB"/>
              </w:rPr>
              <w:t>xmlns:net</w:t>
            </w:r>
            <w:r w:rsidRPr="0051531C">
              <w:rPr>
                <w:rFonts w:ascii="Consolas" w:eastAsia="Times New Roman" w:hAnsi="Consolas" w:cs="Times New Roman"/>
                <w:color w:val="000000"/>
                <w:sz w:val="18"/>
                <w:szCs w:val="18"/>
                <w:lang w:val="en-GB"/>
              </w:rPr>
              <w:t>=</w:t>
            </w:r>
            <w:r w:rsidRPr="0051531C">
              <w:rPr>
                <w:rFonts w:ascii="Consolas" w:eastAsia="Times New Roman" w:hAnsi="Consolas" w:cs="Times New Roman"/>
                <w:color w:val="0000FF"/>
                <w:sz w:val="18"/>
                <w:szCs w:val="18"/>
                <w:lang w:val="en-GB"/>
              </w:rPr>
              <w:t>"http://inspire.ec.europa.eu/schemas/net/4.0"</w:t>
            </w:r>
          </w:p>
          <w:p w14:paraId="08C1C3A6" w14:textId="77777777" w:rsidR="00274973" w:rsidRPr="0051531C" w:rsidRDefault="00274973" w:rsidP="00274973">
            <w:pPr>
              <w:shd w:val="clear" w:color="auto" w:fill="FFFFFF"/>
              <w:spacing w:before="0" w:after="0" w:line="285" w:lineRule="atLeast"/>
              <w:rPr>
                <w:rFonts w:ascii="Consolas" w:eastAsia="Times New Roman" w:hAnsi="Consolas" w:cs="Times New Roman"/>
                <w:color w:val="000000"/>
                <w:sz w:val="18"/>
                <w:szCs w:val="18"/>
                <w:lang w:val="en-GB"/>
              </w:rPr>
            </w:pPr>
            <w:r w:rsidRPr="0051531C">
              <w:rPr>
                <w:rFonts w:ascii="Consolas" w:eastAsia="Times New Roman" w:hAnsi="Consolas" w:cs="Times New Roman"/>
                <w:color w:val="000000"/>
                <w:sz w:val="18"/>
                <w:szCs w:val="18"/>
                <w:lang w:val="en-GB"/>
              </w:rPr>
              <w:t xml:space="preserve">    </w:t>
            </w:r>
            <w:r w:rsidRPr="0051531C">
              <w:rPr>
                <w:rFonts w:ascii="Consolas" w:eastAsia="Times New Roman" w:hAnsi="Consolas" w:cs="Times New Roman"/>
                <w:color w:val="E50000"/>
                <w:sz w:val="18"/>
                <w:szCs w:val="18"/>
                <w:lang w:val="en-GB"/>
              </w:rPr>
              <w:t>xmlns:base</w:t>
            </w:r>
            <w:r w:rsidRPr="0051531C">
              <w:rPr>
                <w:rFonts w:ascii="Consolas" w:eastAsia="Times New Roman" w:hAnsi="Consolas" w:cs="Times New Roman"/>
                <w:color w:val="000000"/>
                <w:sz w:val="18"/>
                <w:szCs w:val="18"/>
                <w:lang w:val="en-GB"/>
              </w:rPr>
              <w:t>=</w:t>
            </w:r>
            <w:r w:rsidRPr="0051531C">
              <w:rPr>
                <w:rFonts w:ascii="Consolas" w:eastAsia="Times New Roman" w:hAnsi="Consolas" w:cs="Times New Roman"/>
                <w:color w:val="0000FF"/>
                <w:sz w:val="18"/>
                <w:szCs w:val="18"/>
                <w:lang w:val="en-GB"/>
              </w:rPr>
              <w:t>"http://inspire.ec.europa.eu/schemas/base/3.3"</w:t>
            </w:r>
          </w:p>
          <w:p w14:paraId="0C7B628B" w14:textId="77777777" w:rsidR="00274973" w:rsidRPr="0051531C" w:rsidRDefault="00274973" w:rsidP="00274973">
            <w:pPr>
              <w:shd w:val="clear" w:color="auto" w:fill="FFFFFF"/>
              <w:spacing w:before="0" w:after="0" w:line="285" w:lineRule="atLeast"/>
              <w:rPr>
                <w:rFonts w:ascii="Consolas" w:eastAsia="Times New Roman" w:hAnsi="Consolas" w:cs="Times New Roman"/>
                <w:color w:val="000000"/>
                <w:sz w:val="18"/>
                <w:szCs w:val="18"/>
                <w:lang w:val="en-GB"/>
              </w:rPr>
            </w:pPr>
            <w:r w:rsidRPr="0051531C">
              <w:rPr>
                <w:rFonts w:ascii="Consolas" w:eastAsia="Times New Roman" w:hAnsi="Consolas" w:cs="Times New Roman"/>
                <w:color w:val="000000"/>
                <w:sz w:val="18"/>
                <w:szCs w:val="18"/>
                <w:lang w:val="en-GB"/>
              </w:rPr>
              <w:t xml:space="preserve">    </w:t>
            </w:r>
            <w:r w:rsidRPr="0051531C">
              <w:rPr>
                <w:rFonts w:ascii="Consolas" w:eastAsia="Times New Roman" w:hAnsi="Consolas" w:cs="Times New Roman"/>
                <w:color w:val="E50000"/>
                <w:sz w:val="18"/>
                <w:szCs w:val="18"/>
                <w:lang w:val="en-GB"/>
              </w:rPr>
              <w:t>xmlns:base2</w:t>
            </w:r>
            <w:r w:rsidRPr="0051531C">
              <w:rPr>
                <w:rFonts w:ascii="Consolas" w:eastAsia="Times New Roman" w:hAnsi="Consolas" w:cs="Times New Roman"/>
                <w:color w:val="000000"/>
                <w:sz w:val="18"/>
                <w:szCs w:val="18"/>
                <w:lang w:val="en-GB"/>
              </w:rPr>
              <w:t>=</w:t>
            </w:r>
            <w:r w:rsidRPr="0051531C">
              <w:rPr>
                <w:rFonts w:ascii="Consolas" w:eastAsia="Times New Roman" w:hAnsi="Consolas" w:cs="Times New Roman"/>
                <w:color w:val="0000FF"/>
                <w:sz w:val="18"/>
                <w:szCs w:val="18"/>
                <w:lang w:val="en-GB"/>
              </w:rPr>
              <w:t>"http://inspire.ec.europa.eu/schemas/base2/2.0"</w:t>
            </w:r>
          </w:p>
          <w:p w14:paraId="74801A8D" w14:textId="77777777" w:rsidR="00274973" w:rsidRPr="0051531C" w:rsidRDefault="00274973" w:rsidP="00274973">
            <w:pPr>
              <w:shd w:val="clear" w:color="auto" w:fill="FFFFFF"/>
              <w:spacing w:before="0" w:after="0" w:line="285" w:lineRule="atLeast"/>
              <w:rPr>
                <w:rFonts w:ascii="Consolas" w:eastAsia="Times New Roman" w:hAnsi="Consolas" w:cs="Times New Roman"/>
                <w:color w:val="000000"/>
                <w:sz w:val="18"/>
                <w:szCs w:val="18"/>
                <w:lang w:val="en-GB"/>
              </w:rPr>
            </w:pPr>
            <w:r w:rsidRPr="0051531C">
              <w:rPr>
                <w:rFonts w:ascii="Consolas" w:eastAsia="Times New Roman" w:hAnsi="Consolas" w:cs="Times New Roman"/>
                <w:color w:val="000000"/>
                <w:sz w:val="18"/>
                <w:szCs w:val="18"/>
                <w:lang w:val="en-GB"/>
              </w:rPr>
              <w:t xml:space="preserve">    </w:t>
            </w:r>
            <w:r w:rsidRPr="0051531C">
              <w:rPr>
                <w:rFonts w:ascii="Consolas" w:eastAsia="Times New Roman" w:hAnsi="Consolas" w:cs="Times New Roman"/>
                <w:color w:val="E50000"/>
                <w:sz w:val="18"/>
                <w:szCs w:val="18"/>
                <w:highlight w:val="yellow"/>
                <w:lang w:val="en-GB"/>
              </w:rPr>
              <w:t>xmlns:imkl</w:t>
            </w:r>
            <w:r w:rsidRPr="0051531C">
              <w:rPr>
                <w:rFonts w:ascii="Consolas" w:eastAsia="Times New Roman" w:hAnsi="Consolas" w:cs="Times New Roman"/>
                <w:color w:val="000000"/>
                <w:sz w:val="18"/>
                <w:szCs w:val="18"/>
                <w:highlight w:val="yellow"/>
                <w:lang w:val="en-GB"/>
              </w:rPr>
              <w:t>=</w:t>
            </w:r>
            <w:r w:rsidRPr="0051531C">
              <w:rPr>
                <w:rFonts w:ascii="Consolas" w:eastAsia="Times New Roman" w:hAnsi="Consolas" w:cs="Times New Roman"/>
                <w:color w:val="0000FF"/>
                <w:sz w:val="18"/>
                <w:szCs w:val="18"/>
                <w:highlight w:val="yellow"/>
                <w:lang w:val="en-GB"/>
              </w:rPr>
              <w:t>"http://TODO/imkl3"</w:t>
            </w:r>
          </w:p>
          <w:p w14:paraId="78101B46" w14:textId="77777777" w:rsidR="00274973" w:rsidRPr="0051531C" w:rsidRDefault="00274973" w:rsidP="00274973">
            <w:pPr>
              <w:shd w:val="clear" w:color="auto" w:fill="FFFFFF"/>
              <w:spacing w:before="0" w:after="0" w:line="285" w:lineRule="atLeast"/>
              <w:rPr>
                <w:rFonts w:ascii="Consolas" w:eastAsia="Times New Roman" w:hAnsi="Consolas" w:cs="Times New Roman"/>
                <w:color w:val="000000"/>
                <w:sz w:val="18"/>
                <w:szCs w:val="18"/>
                <w:lang w:val="en-GB"/>
              </w:rPr>
            </w:pPr>
            <w:r w:rsidRPr="0051531C">
              <w:rPr>
                <w:rFonts w:ascii="Consolas" w:eastAsia="Times New Roman" w:hAnsi="Consolas" w:cs="Times New Roman"/>
                <w:color w:val="000000"/>
                <w:sz w:val="18"/>
                <w:szCs w:val="18"/>
                <w:lang w:val="en-GB"/>
              </w:rPr>
              <w:t xml:space="preserve">    </w:t>
            </w:r>
            <w:r w:rsidRPr="0051531C">
              <w:rPr>
                <w:rFonts w:ascii="Consolas" w:eastAsia="Times New Roman" w:hAnsi="Consolas" w:cs="Times New Roman"/>
                <w:color w:val="E50000"/>
                <w:sz w:val="18"/>
                <w:szCs w:val="18"/>
                <w:lang w:val="en-GB"/>
              </w:rPr>
              <w:t>xmlns:gml</w:t>
            </w:r>
            <w:r w:rsidRPr="0051531C">
              <w:rPr>
                <w:rFonts w:ascii="Consolas" w:eastAsia="Times New Roman" w:hAnsi="Consolas" w:cs="Times New Roman"/>
                <w:color w:val="000000"/>
                <w:sz w:val="18"/>
                <w:szCs w:val="18"/>
                <w:lang w:val="en-GB"/>
              </w:rPr>
              <w:t>=</w:t>
            </w:r>
            <w:r w:rsidRPr="0051531C">
              <w:rPr>
                <w:rFonts w:ascii="Consolas" w:eastAsia="Times New Roman" w:hAnsi="Consolas" w:cs="Times New Roman"/>
                <w:color w:val="0000FF"/>
                <w:sz w:val="18"/>
                <w:szCs w:val="18"/>
                <w:lang w:val="en-GB"/>
              </w:rPr>
              <w:t>"http://www.opengis.net/gml/3.2"</w:t>
            </w:r>
          </w:p>
          <w:p w14:paraId="1CF34956" w14:textId="77777777" w:rsidR="00274973" w:rsidRPr="0051531C" w:rsidRDefault="00274973" w:rsidP="00274973">
            <w:pPr>
              <w:shd w:val="clear" w:color="auto" w:fill="FFFFFF"/>
              <w:spacing w:before="0" w:after="0" w:line="285" w:lineRule="atLeast"/>
              <w:rPr>
                <w:rFonts w:ascii="Consolas" w:eastAsia="Times New Roman" w:hAnsi="Consolas" w:cs="Times New Roman"/>
                <w:color w:val="000000"/>
                <w:sz w:val="18"/>
                <w:szCs w:val="18"/>
                <w:lang w:val="en-GB"/>
              </w:rPr>
            </w:pPr>
            <w:r w:rsidRPr="0051531C">
              <w:rPr>
                <w:rFonts w:ascii="Consolas" w:eastAsia="Times New Roman" w:hAnsi="Consolas" w:cs="Times New Roman"/>
                <w:color w:val="000000"/>
                <w:sz w:val="18"/>
                <w:szCs w:val="18"/>
                <w:lang w:val="en-GB"/>
              </w:rPr>
              <w:t xml:space="preserve">    </w:t>
            </w:r>
            <w:r w:rsidRPr="0051531C">
              <w:rPr>
                <w:rFonts w:ascii="Consolas" w:eastAsia="Times New Roman" w:hAnsi="Consolas" w:cs="Times New Roman"/>
                <w:color w:val="E50000"/>
                <w:sz w:val="18"/>
                <w:szCs w:val="18"/>
                <w:lang w:val="en-GB"/>
              </w:rPr>
              <w:t>xmlns:gmd</w:t>
            </w:r>
            <w:r w:rsidRPr="0051531C">
              <w:rPr>
                <w:rFonts w:ascii="Consolas" w:eastAsia="Times New Roman" w:hAnsi="Consolas" w:cs="Times New Roman"/>
                <w:color w:val="000000"/>
                <w:sz w:val="18"/>
                <w:szCs w:val="18"/>
                <w:lang w:val="en-GB"/>
              </w:rPr>
              <w:t>=</w:t>
            </w:r>
            <w:r w:rsidRPr="0051531C">
              <w:rPr>
                <w:rFonts w:ascii="Consolas" w:eastAsia="Times New Roman" w:hAnsi="Consolas" w:cs="Times New Roman"/>
                <w:color w:val="0000FF"/>
                <w:sz w:val="18"/>
                <w:szCs w:val="18"/>
                <w:lang w:val="en-GB"/>
              </w:rPr>
              <w:t>"http://www.isotc211.org/2005/gmd"</w:t>
            </w:r>
            <w:r w:rsidRPr="0051531C">
              <w:rPr>
                <w:rFonts w:ascii="Consolas" w:eastAsia="Times New Roman" w:hAnsi="Consolas" w:cs="Times New Roman"/>
                <w:color w:val="800000"/>
                <w:sz w:val="18"/>
                <w:szCs w:val="18"/>
                <w:lang w:val="en-GB"/>
              </w:rPr>
              <w:t>&gt;</w:t>
            </w:r>
          </w:p>
          <w:p w14:paraId="6944DFC3" w14:textId="77777777" w:rsidR="00274973" w:rsidRPr="0051531C" w:rsidRDefault="00274973" w:rsidP="00987562">
            <w:pPr>
              <w:rPr>
                <w:lang w:val="en-GB"/>
              </w:rPr>
            </w:pPr>
          </w:p>
        </w:tc>
      </w:tr>
    </w:tbl>
    <w:p w14:paraId="4D7BAD5C" w14:textId="79A6A48B" w:rsidR="00987562" w:rsidRPr="0051531C" w:rsidRDefault="00274973" w:rsidP="00987562">
      <w:pPr>
        <w:rPr>
          <w:lang w:val="en-GB"/>
        </w:rPr>
      </w:pPr>
      <w:r w:rsidRPr="0051531C">
        <w:rPr>
          <w:lang w:val="en-GB"/>
        </w:rPr>
        <w:lastRenderedPageBreak/>
        <w:t xml:space="preserve"> </w:t>
      </w:r>
    </w:p>
    <w:p w14:paraId="0FD9F75B" w14:textId="10F311D4" w:rsidR="00E842D2" w:rsidRDefault="00E842D2" w:rsidP="00E842D2">
      <w:pPr>
        <w:pStyle w:val="Heading3"/>
        <w:rPr>
          <w:lang w:val="en-GB"/>
        </w:rPr>
      </w:pPr>
      <w:bookmarkStart w:id="8" w:name="_Ref172899813"/>
      <w:bookmarkStart w:id="9" w:name="_Ref172899834"/>
      <w:bookmarkStart w:id="10" w:name="_Toc173155260"/>
      <w:r>
        <w:rPr>
          <w:lang w:val="en-GB"/>
        </w:rPr>
        <w:t>IMKL 3 namespace</w:t>
      </w:r>
      <w:bookmarkEnd w:id="8"/>
      <w:bookmarkEnd w:id="9"/>
      <w:bookmarkEnd w:id="10"/>
    </w:p>
    <w:p w14:paraId="5217E2F4" w14:textId="111C9056" w:rsidR="00A9750C" w:rsidRDefault="00A9750C" w:rsidP="00987562">
      <w:pPr>
        <w:rPr>
          <w:lang w:val="en-GB"/>
        </w:rPr>
      </w:pPr>
      <w:r w:rsidRPr="00A9750C">
        <w:rPr>
          <w:lang w:val="en-GB"/>
        </w:rPr>
        <w:t xml:space="preserve">With the update from IMKL 2.3 to IMKL 3, the namespace for IMKL has changed. This affects how entities and codelist values are referenced. </w:t>
      </w:r>
      <w:r w:rsidRPr="00A9750C">
        <w:rPr>
          <w:highlight w:val="yellow"/>
          <w:lang w:val="en-GB"/>
        </w:rPr>
        <w:t xml:space="preserve">The new namespace for IMKL 3 is yet to be </w:t>
      </w:r>
      <w:r w:rsidRPr="00AD095A">
        <w:rPr>
          <w:highlight w:val="yellow"/>
          <w:lang w:val="en-GB"/>
        </w:rPr>
        <w:t>defined.</w:t>
      </w:r>
      <w:r w:rsidR="00AD095A" w:rsidRPr="00AD095A">
        <w:rPr>
          <w:highlight w:val="yellow"/>
          <w:lang w:val="en-GB"/>
        </w:rPr>
        <w:t xml:space="preserve"> This document will be updated when the new namespace is known.</w:t>
      </w:r>
    </w:p>
    <w:p w14:paraId="1C9F2382" w14:textId="576ABE05" w:rsidR="00E842D2" w:rsidRDefault="00E842D2" w:rsidP="00E842D2">
      <w:pPr>
        <w:pStyle w:val="Heading3"/>
        <w:rPr>
          <w:lang w:val="en-GB"/>
        </w:rPr>
      </w:pPr>
      <w:bookmarkStart w:id="11" w:name="_Toc173155261"/>
      <w:r>
        <w:rPr>
          <w:lang w:val="en-GB"/>
        </w:rPr>
        <w:t>Updated INSPIRE schemas</w:t>
      </w:r>
      <w:bookmarkEnd w:id="11"/>
    </w:p>
    <w:p w14:paraId="327AD234" w14:textId="77777777" w:rsidR="009912ED" w:rsidRDefault="004D0F48" w:rsidP="004D0F48">
      <w:pPr>
        <w:rPr>
          <w:lang w:val="en-GB"/>
        </w:rPr>
      </w:pPr>
      <w:r w:rsidRPr="004D0F48">
        <w:rPr>
          <w:lang w:val="en-GB"/>
        </w:rPr>
        <w:t xml:space="preserve">IMKL 3 uses the 2023.1 versions of the INSPIRE schemas, whereas IMKL 2.3 utilized the older 2021.1 versions. </w:t>
      </w:r>
    </w:p>
    <w:p w14:paraId="68F274B2" w14:textId="77777777" w:rsidR="00DF11BF" w:rsidRDefault="00DF11BF" w:rsidP="004D0F48">
      <w:pPr>
        <w:rPr>
          <w:lang w:val="en-GB"/>
        </w:rPr>
      </w:pPr>
    </w:p>
    <w:p w14:paraId="0F367514" w14:textId="7170DE95" w:rsidR="00DF11BF" w:rsidRDefault="00DF11BF" w:rsidP="004D0F48">
      <w:pPr>
        <w:rPr>
          <w:lang w:val="en-GB"/>
        </w:rPr>
      </w:pPr>
      <w:r w:rsidRPr="00DF11BF">
        <w:rPr>
          <w:lang w:val="en-GB"/>
        </w:rPr>
        <w:t>In the namespace declarations, you should use the URIs as shown in the example above</w:t>
      </w:r>
      <w:r w:rsidR="00B2449E">
        <w:rPr>
          <w:lang w:val="en-GB"/>
        </w:rPr>
        <w:t>, referencing the latest 4.0 versions</w:t>
      </w:r>
      <w:r w:rsidRPr="00DF11BF">
        <w:rPr>
          <w:lang w:val="en-GB"/>
        </w:rPr>
        <w:t xml:space="preserve">. If you have used the version-specific URIs from 2021.1 (e.g., </w:t>
      </w:r>
      <w:hyperlink r:id="rId20" w:history="1">
        <w:r w:rsidRPr="00860830">
          <w:rPr>
            <w:rStyle w:val="Hyperlink"/>
            <w:rFonts w:ascii="Rubik" w:hAnsi="Rubik"/>
            <w:lang w:val="en-GB"/>
          </w:rPr>
          <w:t>https://inspire.ec.europa.eu/schemas/2021.1/us-net-common/4.0/</w:t>
        </w:r>
      </w:hyperlink>
      <w:r w:rsidRPr="00DF11BF">
        <w:rPr>
          <w:lang w:val="en-GB"/>
        </w:rPr>
        <w:t xml:space="preserve">), they need to be updated. If you used the general URIs (e.g., </w:t>
      </w:r>
      <w:hyperlink r:id="rId21" w:history="1">
        <w:r w:rsidRPr="00860830">
          <w:rPr>
            <w:rStyle w:val="Hyperlink"/>
            <w:rFonts w:ascii="Rubik" w:hAnsi="Rubik"/>
            <w:lang w:val="en-GB"/>
          </w:rPr>
          <w:t>https://inspire.ec.europa.eu/schemas/us-net-common/4.0/</w:t>
        </w:r>
      </w:hyperlink>
      <w:r w:rsidRPr="00DF11BF">
        <w:rPr>
          <w:lang w:val="en-GB"/>
        </w:rPr>
        <w:t>), no update is necessary.</w:t>
      </w:r>
    </w:p>
    <w:p w14:paraId="7FB5AAE3" w14:textId="77777777" w:rsidR="009912ED" w:rsidRDefault="009912ED" w:rsidP="004D0F48">
      <w:pPr>
        <w:rPr>
          <w:lang w:val="en-GB"/>
        </w:rPr>
      </w:pPr>
    </w:p>
    <w:p w14:paraId="7CB4CE01" w14:textId="3E8E9A13" w:rsidR="009912ED" w:rsidRDefault="004D0F48" w:rsidP="004D0F48">
      <w:pPr>
        <w:rPr>
          <w:lang w:val="en-GB"/>
        </w:rPr>
      </w:pPr>
      <w:r w:rsidRPr="004D0F48">
        <w:rPr>
          <w:lang w:val="en-GB"/>
        </w:rPr>
        <w:t xml:space="preserve">One significant update in the 2023.1 versions is the inclusion of an updated </w:t>
      </w:r>
      <w:r w:rsidRPr="009912ED">
        <w:rPr>
          <w:i/>
          <w:iCs/>
          <w:lang w:val="en-GB"/>
        </w:rPr>
        <w:t>ThermalNetwork.xsd</w:t>
      </w:r>
      <w:r w:rsidRPr="004D0F48">
        <w:rPr>
          <w:lang w:val="en-GB"/>
        </w:rPr>
        <w:t xml:space="preserve"> schema, which is now at version 4.0.1 (available at </w:t>
      </w:r>
      <w:hyperlink r:id="rId22" w:history="1">
        <w:r w:rsidRPr="00B30B33">
          <w:rPr>
            <w:rStyle w:val="Hyperlink"/>
            <w:rFonts w:ascii="Rubik" w:hAnsi="Rubik"/>
            <w:lang w:val="en-GB"/>
          </w:rPr>
          <w:t>https://inspire.ec.europa.eu/schemas/us-net-th/4.0</w:t>
        </w:r>
      </w:hyperlink>
      <w:r w:rsidRPr="004D0F48">
        <w:rPr>
          <w:lang w:val="en-GB"/>
        </w:rPr>
        <w:t>).</w:t>
      </w:r>
      <w:r>
        <w:rPr>
          <w:lang w:val="en-GB"/>
        </w:rPr>
        <w:t xml:space="preserve"> </w:t>
      </w:r>
      <w:r w:rsidRPr="004D0F48">
        <w:rPr>
          <w:lang w:val="en-GB"/>
        </w:rPr>
        <w:t xml:space="preserve">The type of the </w:t>
      </w:r>
      <w:r w:rsidRPr="004D0F48">
        <w:rPr>
          <w:i/>
          <w:iCs/>
          <w:lang w:val="en-GB"/>
        </w:rPr>
        <w:t>thermalProductType</w:t>
      </w:r>
      <w:r w:rsidRPr="004D0F48">
        <w:rPr>
          <w:lang w:val="en-GB"/>
        </w:rPr>
        <w:t xml:space="preserve"> element, which was undefined in version 4.0.0, has been added in version 4.0.1.</w:t>
      </w:r>
      <w:r w:rsidR="002C1AFA">
        <w:rPr>
          <w:lang w:val="en-GB"/>
        </w:rPr>
        <w:t xml:space="preserve"> </w:t>
      </w:r>
      <w:r w:rsidR="00A02D61">
        <w:rPr>
          <w:lang w:val="en-GB"/>
        </w:rPr>
        <w:t>However, t</w:t>
      </w:r>
      <w:r w:rsidR="005A1213" w:rsidRPr="005A1213">
        <w:rPr>
          <w:lang w:val="en-GB"/>
        </w:rPr>
        <w:t xml:space="preserve">he method for providing the </w:t>
      </w:r>
      <w:r w:rsidR="005A1213" w:rsidRPr="00415CCB">
        <w:rPr>
          <w:i/>
          <w:iCs/>
          <w:lang w:val="en-GB"/>
        </w:rPr>
        <w:t>thermalProductType</w:t>
      </w:r>
      <w:r w:rsidR="005A1213" w:rsidRPr="005A1213">
        <w:rPr>
          <w:lang w:val="en-GB"/>
        </w:rPr>
        <w:t xml:space="preserve"> remains unchanged from IMKL 2.3</w:t>
      </w:r>
      <w:r w:rsidR="00A02D61">
        <w:rPr>
          <w:lang w:val="en-GB"/>
        </w:rPr>
        <w:t xml:space="preserve"> (see the example below)</w:t>
      </w:r>
      <w:r w:rsidR="005A1213" w:rsidRPr="005A1213">
        <w:rPr>
          <w:lang w:val="en-GB"/>
        </w:rPr>
        <w:t xml:space="preserve">. The XSD was updated to provide a </w:t>
      </w:r>
      <w:r w:rsidR="00E112B0">
        <w:rPr>
          <w:lang w:val="en-GB"/>
        </w:rPr>
        <w:t>correct</w:t>
      </w:r>
      <w:r w:rsidR="005A1213" w:rsidRPr="005A1213">
        <w:rPr>
          <w:lang w:val="en-GB"/>
        </w:rPr>
        <w:t xml:space="preserve"> definition, as </w:t>
      </w:r>
      <w:r w:rsidR="00F76190">
        <w:rPr>
          <w:lang w:val="en-GB"/>
        </w:rPr>
        <w:t xml:space="preserve">the </w:t>
      </w:r>
      <w:r w:rsidR="00F76190">
        <w:rPr>
          <w:i/>
          <w:iCs/>
          <w:lang w:val="en-GB"/>
        </w:rPr>
        <w:t>thermalProductType</w:t>
      </w:r>
      <w:r w:rsidR="005A1213" w:rsidRPr="005A1213">
        <w:rPr>
          <w:lang w:val="en-GB"/>
        </w:rPr>
        <w:t xml:space="preserve"> was not clearly defined before.</w:t>
      </w:r>
    </w:p>
    <w:p w14:paraId="4420FB0E" w14:textId="77777777" w:rsidR="00A02D61" w:rsidRDefault="00A02D61" w:rsidP="004D0F48">
      <w:pPr>
        <w:rPr>
          <w:lang w:val="en-GB"/>
        </w:rPr>
      </w:pPr>
    </w:p>
    <w:p w14:paraId="15162D0A" w14:textId="233BD61D" w:rsidR="00A02D61" w:rsidRDefault="002768E2" w:rsidP="00CC094E">
      <w:pPr>
        <w:jc w:val="center"/>
        <w:rPr>
          <w:u w:val="single"/>
          <w:lang w:val="en-GB"/>
        </w:rPr>
      </w:pPr>
      <w:r>
        <w:rPr>
          <w:u w:val="single"/>
          <w:lang w:val="en-GB"/>
        </w:rPr>
        <w:t xml:space="preserve">Example of </w:t>
      </w:r>
      <w:r w:rsidR="00A02D61" w:rsidRPr="00415CCB">
        <w:rPr>
          <w:u w:val="single"/>
          <w:lang w:val="en-GB"/>
        </w:rPr>
        <w:t>thermalProductType in IMKL 2.3 and IMKL 3:</w:t>
      </w:r>
    </w:p>
    <w:tbl>
      <w:tblPr>
        <w:tblStyle w:val="TableGrid"/>
        <w:tblW w:w="0" w:type="auto"/>
        <w:tblLook w:val="04A0" w:firstRow="1" w:lastRow="0" w:firstColumn="1" w:lastColumn="0" w:noHBand="0" w:noVBand="1"/>
      </w:tblPr>
      <w:tblGrid>
        <w:gridCol w:w="9060"/>
      </w:tblGrid>
      <w:tr w:rsidR="005B41F1" w:rsidRPr="00415CCB" w14:paraId="055F2866" w14:textId="77777777" w:rsidTr="00A02D61">
        <w:tc>
          <w:tcPr>
            <w:tcW w:w="9060" w:type="dxa"/>
          </w:tcPr>
          <w:p w14:paraId="12B691C2" w14:textId="77777777" w:rsidR="002768E2" w:rsidRPr="00415CCB" w:rsidRDefault="002768E2" w:rsidP="002768E2">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800000"/>
                <w:sz w:val="18"/>
                <w:szCs w:val="18"/>
                <w:lang w:val="en-GB"/>
              </w:rPr>
              <w:t>&lt;us-net-th:thermalProductType</w:t>
            </w:r>
          </w:p>
          <w:p w14:paraId="13C10469" w14:textId="68EA2176" w:rsidR="00A02D61" w:rsidRPr="00415CCB" w:rsidRDefault="002768E2" w:rsidP="00415CCB">
            <w:pPr>
              <w:shd w:val="clear" w:color="auto" w:fill="FFFFFF"/>
              <w:spacing w:before="0" w:after="0" w:line="285" w:lineRule="atLeast"/>
              <w:rPr>
                <w:rFonts w:ascii="Consolas" w:eastAsia="Times New Roman" w:hAnsi="Consolas" w:cs="Times New Roman"/>
                <w:color w:val="000000"/>
                <w:sz w:val="21"/>
                <w:szCs w:val="21"/>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E50000"/>
                <w:sz w:val="18"/>
                <w:szCs w:val="18"/>
                <w:lang w:val="en-GB"/>
              </w:rPr>
              <w:t>xlink:href</w:t>
            </w:r>
            <w:r w:rsidRPr="00415CCB">
              <w:rPr>
                <w:rFonts w:ascii="Consolas" w:eastAsia="Times New Roman" w:hAnsi="Consolas" w:cs="Times New Roman"/>
                <w:color w:val="000000"/>
                <w:sz w:val="18"/>
                <w:szCs w:val="18"/>
                <w:lang w:val="en-GB"/>
              </w:rPr>
              <w:t>=</w:t>
            </w:r>
            <w:r w:rsidRPr="00415CCB">
              <w:rPr>
                <w:rFonts w:ascii="Consolas" w:eastAsia="Times New Roman" w:hAnsi="Consolas" w:cs="Times New Roman"/>
                <w:color w:val="0000FF"/>
                <w:sz w:val="18"/>
                <w:szCs w:val="18"/>
                <w:lang w:val="en-GB"/>
              </w:rPr>
              <w:t>"https://inspire.ec.europa.eu/codelist/ThermalProductTypeExtendedValue/heatingSteam"</w:t>
            </w: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/&gt;</w:t>
            </w:r>
          </w:p>
        </w:tc>
      </w:tr>
    </w:tbl>
    <w:p w14:paraId="76FE6202" w14:textId="77777777" w:rsidR="009912ED" w:rsidRDefault="009912ED" w:rsidP="004D0F48">
      <w:pPr>
        <w:rPr>
          <w:lang w:val="en-GB"/>
        </w:rPr>
      </w:pPr>
    </w:p>
    <w:p w14:paraId="416DB547" w14:textId="5E0482B3" w:rsidR="009912ED" w:rsidRPr="009912ED" w:rsidRDefault="009912ED" w:rsidP="004D0F48">
      <w:pPr>
        <w:rPr>
          <w:lang w:val="en-GB"/>
        </w:rPr>
      </w:pPr>
      <w:r w:rsidRPr="009912ED">
        <w:rPr>
          <w:lang w:val="en-GB"/>
        </w:rPr>
        <w:t xml:space="preserve">The 2023.1 versions of the INSPIRE schemas do not include the </w:t>
      </w:r>
      <w:r w:rsidRPr="009912ED">
        <w:rPr>
          <w:i/>
          <w:iCs/>
          <w:lang w:val="en-GB"/>
        </w:rPr>
        <w:t>TelecommunicationsNetwork.xsd</w:t>
      </w:r>
      <w:r w:rsidRPr="009912ED">
        <w:rPr>
          <w:lang w:val="en-GB"/>
        </w:rPr>
        <w:t xml:space="preserve">. Instead, for IMKL 3, the draft XSD available at </w:t>
      </w:r>
      <w:hyperlink r:id="rId23" w:history="1">
        <w:r w:rsidR="00154536">
          <w:rPr>
            <w:rStyle w:val="Hyperlink"/>
            <w:rFonts w:ascii="Rubik" w:hAnsi="Rubik"/>
            <w:lang w:val="en-GB"/>
          </w:rPr>
          <w:t>http://inspire.ec.europa.eu/schemas/us-net-tc/4.0/TelecommunicationsNetwork.xsd</w:t>
        </w:r>
      </w:hyperlink>
      <w:r>
        <w:rPr>
          <w:lang w:val="en-GB"/>
        </w:rPr>
        <w:t xml:space="preserve"> </w:t>
      </w:r>
      <w:r w:rsidRPr="009912ED">
        <w:rPr>
          <w:lang w:val="en-GB"/>
        </w:rPr>
        <w:t>will be used.</w:t>
      </w:r>
      <w:r>
        <w:rPr>
          <w:lang w:val="en-GB"/>
        </w:rPr>
        <w:t xml:space="preserve"> </w:t>
      </w:r>
      <w:r w:rsidRPr="009912ED">
        <w:rPr>
          <w:lang w:val="en-GB"/>
        </w:rPr>
        <w:t>Th</w:t>
      </w:r>
      <w:r>
        <w:rPr>
          <w:lang w:val="en-GB"/>
        </w:rPr>
        <w:t>e</w:t>
      </w:r>
      <w:r w:rsidRPr="009912ED">
        <w:rPr>
          <w:lang w:val="en-GB"/>
        </w:rPr>
        <w:t xml:space="preserve"> draft schema is adopted to fill the gap left by the absence of an official release in the 2023.1 versions.</w:t>
      </w:r>
    </w:p>
    <w:p w14:paraId="2D7975FE" w14:textId="77777777" w:rsidR="009912ED" w:rsidRPr="009912ED" w:rsidRDefault="009912ED" w:rsidP="004D0F48">
      <w:pPr>
        <w:rPr>
          <w:lang w:val="en-GB"/>
        </w:rPr>
      </w:pPr>
    </w:p>
    <w:p w14:paraId="2E481C31" w14:textId="694CDFEA" w:rsidR="004D0F48" w:rsidRPr="002C1AFA" w:rsidRDefault="002C1AFA" w:rsidP="004D0F48">
      <w:pPr>
        <w:rPr>
          <w:lang w:val="en-GB"/>
        </w:rPr>
      </w:pPr>
      <w:r w:rsidRPr="002C1AFA">
        <w:rPr>
          <w:lang w:val="en-GB"/>
        </w:rPr>
        <w:t>Aside from th</w:t>
      </w:r>
      <w:r w:rsidR="00EE62B0">
        <w:rPr>
          <w:lang w:val="en-GB"/>
        </w:rPr>
        <w:t>ese</w:t>
      </w:r>
      <w:r w:rsidRPr="002C1AFA">
        <w:rPr>
          <w:lang w:val="en-GB"/>
        </w:rPr>
        <w:t xml:space="preserve"> </w:t>
      </w:r>
      <w:r w:rsidR="00EE62B0">
        <w:rPr>
          <w:lang w:val="en-GB"/>
        </w:rPr>
        <w:t>changes</w:t>
      </w:r>
      <w:r w:rsidRPr="002C1AFA">
        <w:rPr>
          <w:lang w:val="en-GB"/>
        </w:rPr>
        <w:t xml:space="preserve">, there are no other noteworthy </w:t>
      </w:r>
      <w:r w:rsidR="00A2443A">
        <w:rPr>
          <w:lang w:val="en-GB"/>
        </w:rPr>
        <w:t>differences</w:t>
      </w:r>
      <w:r w:rsidRPr="002C1AFA">
        <w:rPr>
          <w:lang w:val="en-GB"/>
        </w:rPr>
        <w:t xml:space="preserve"> in the 2023.1 schema versions.</w:t>
      </w:r>
    </w:p>
    <w:p w14:paraId="339951A0" w14:textId="6D3CA8EB" w:rsidR="00987562" w:rsidRPr="00FA78C2" w:rsidRDefault="0019239C" w:rsidP="00987562">
      <w:pPr>
        <w:pStyle w:val="Heading2"/>
        <w:rPr>
          <w:lang w:val="en-GB"/>
        </w:rPr>
      </w:pPr>
      <w:bookmarkStart w:id="12" w:name="_Toc173155262"/>
      <w:r w:rsidRPr="00FA78C2">
        <w:rPr>
          <w:lang w:val="en-GB"/>
        </w:rPr>
        <w:lastRenderedPageBreak/>
        <w:t>Language</w:t>
      </w:r>
      <w:bookmarkEnd w:id="12"/>
    </w:p>
    <w:p w14:paraId="6906C2E0" w14:textId="7F0C07F2" w:rsidR="00987562" w:rsidRPr="00FA78C2" w:rsidRDefault="00770A6A" w:rsidP="00987562">
      <w:pPr>
        <w:pStyle w:val="Heading3"/>
        <w:rPr>
          <w:lang w:val="en-GB"/>
        </w:rPr>
      </w:pPr>
      <w:bookmarkStart w:id="13" w:name="_Toc173155263"/>
      <w:r w:rsidRPr="00FA78C2">
        <w:rPr>
          <w:lang w:val="en-GB"/>
        </w:rPr>
        <w:t>Standardisation of language</w:t>
      </w:r>
      <w:bookmarkEnd w:id="13"/>
    </w:p>
    <w:p w14:paraId="2F0C1679" w14:textId="223559A1" w:rsidR="00DE1E65" w:rsidRPr="00FA78C2" w:rsidRDefault="00DE1E65" w:rsidP="00987562">
      <w:pPr>
        <w:rPr>
          <w:lang w:val="en-GB"/>
        </w:rPr>
      </w:pPr>
      <w:r w:rsidRPr="00FA78C2">
        <w:rPr>
          <w:lang w:val="en-GB"/>
        </w:rPr>
        <w:t xml:space="preserve">In IMKL 2.3, a mix of Dutch and English terminology was used. The English terms were derived from INSPIRE, while the Dutch terms were specific additions for IMKL. In IMKL 3, it has been decided to translate all </w:t>
      </w:r>
      <w:r w:rsidR="002C34BD">
        <w:rPr>
          <w:lang w:val="en-GB"/>
        </w:rPr>
        <w:t xml:space="preserve">Dutch </w:t>
      </w:r>
      <w:r w:rsidRPr="00FA78C2">
        <w:rPr>
          <w:lang w:val="en-GB"/>
        </w:rPr>
        <w:t>terms (XML elements and codelist values) into English.</w:t>
      </w:r>
    </w:p>
    <w:p w14:paraId="326DB139" w14:textId="61343C9B" w:rsidR="0019239C" w:rsidRPr="00FA78C2" w:rsidRDefault="0019239C">
      <w:pPr>
        <w:pStyle w:val="Heading3"/>
        <w:rPr>
          <w:lang w:val="en-GB"/>
        </w:rPr>
      </w:pPr>
      <w:bookmarkStart w:id="14" w:name="_Toc173155264"/>
      <w:r w:rsidRPr="00FA78C2">
        <w:rPr>
          <w:lang w:val="en-GB"/>
        </w:rPr>
        <w:t xml:space="preserve">Language-specific free </w:t>
      </w:r>
      <w:r w:rsidR="00FA78C2" w:rsidRPr="00FA78C2">
        <w:rPr>
          <w:lang w:val="en-GB"/>
        </w:rPr>
        <w:t>te</w:t>
      </w:r>
      <w:r w:rsidR="00FA78C2">
        <w:rPr>
          <w:lang w:val="en-GB"/>
        </w:rPr>
        <w:t>x</w:t>
      </w:r>
      <w:r w:rsidR="00FA78C2" w:rsidRPr="00FA78C2">
        <w:rPr>
          <w:lang w:val="en-GB"/>
        </w:rPr>
        <w:t>t</w:t>
      </w:r>
      <w:bookmarkEnd w:id="14"/>
    </w:p>
    <w:p w14:paraId="05C300A4" w14:textId="3E274AE0" w:rsidR="00FA78C2" w:rsidRDefault="00FA78C2" w:rsidP="00FA78C2">
      <w:pPr>
        <w:rPr>
          <w:lang w:val="en-GB"/>
        </w:rPr>
      </w:pPr>
      <w:r w:rsidRPr="00FA78C2">
        <w:rPr>
          <w:lang w:val="en-GB"/>
        </w:rPr>
        <w:t xml:space="preserve">In IMKL 3, various elements allow for the specification of free text, such as </w:t>
      </w:r>
      <w:r w:rsidR="004F21A8">
        <w:rPr>
          <w:lang w:val="en-GB"/>
        </w:rPr>
        <w:t xml:space="preserve">the disclaimer, </w:t>
      </w:r>
      <w:r w:rsidRPr="00FA78C2">
        <w:rPr>
          <w:lang w:val="en-GB"/>
        </w:rPr>
        <w:t xml:space="preserve">labels, descriptions or </w:t>
      </w:r>
      <w:r>
        <w:rPr>
          <w:lang w:val="en-GB"/>
        </w:rPr>
        <w:t>the colour</w:t>
      </w:r>
      <w:r w:rsidRPr="00FA78C2">
        <w:rPr>
          <w:lang w:val="en-GB"/>
        </w:rPr>
        <w:t xml:space="preserve"> of cables or pipes. </w:t>
      </w:r>
      <w:r>
        <w:rPr>
          <w:lang w:val="en-GB"/>
        </w:rPr>
        <w:t>Since the usage of IMKL is no longer limited to Flanders, i</w:t>
      </w:r>
      <w:r w:rsidRPr="00FA78C2">
        <w:rPr>
          <w:lang w:val="en-GB"/>
        </w:rPr>
        <w:t xml:space="preserve">t is </w:t>
      </w:r>
      <w:r w:rsidR="009A06CC">
        <w:rPr>
          <w:lang w:val="en-GB"/>
        </w:rPr>
        <w:t xml:space="preserve">now </w:t>
      </w:r>
      <w:r>
        <w:rPr>
          <w:lang w:val="en-GB"/>
        </w:rPr>
        <w:t>necessary</w:t>
      </w:r>
      <w:r w:rsidRPr="00FA78C2">
        <w:rPr>
          <w:lang w:val="en-GB"/>
        </w:rPr>
        <w:t xml:space="preserve"> to indicate the language of the free text in these element</w:t>
      </w:r>
      <w:r w:rsidR="00FB3FFE">
        <w:rPr>
          <w:lang w:val="en-GB"/>
        </w:rPr>
        <w:t>s</w:t>
      </w:r>
      <w:r w:rsidRPr="00FA78C2">
        <w:rPr>
          <w:lang w:val="en-GB"/>
        </w:rPr>
        <w:t xml:space="preserve">. The supported languages </w:t>
      </w:r>
      <w:r w:rsidR="0053759C">
        <w:rPr>
          <w:lang w:val="en-GB"/>
        </w:rPr>
        <w:t>are</w:t>
      </w:r>
      <w:r w:rsidRPr="00FA78C2">
        <w:rPr>
          <w:lang w:val="en-GB"/>
        </w:rPr>
        <w:t xml:space="preserve"> German (#de), English (#en), French (#fr), or Dutch (#nl).</w:t>
      </w:r>
      <w:r>
        <w:rPr>
          <w:lang w:val="en-GB"/>
        </w:rPr>
        <w:t xml:space="preserve"> For these language-specific free text fields it is also possible to provide text in multiple languages (see the example below).</w:t>
      </w:r>
    </w:p>
    <w:p w14:paraId="609918EC" w14:textId="77777777" w:rsidR="00FB10E0" w:rsidRDefault="00FB10E0" w:rsidP="00FA78C2">
      <w:pPr>
        <w:rPr>
          <w:lang w:val="en-GB"/>
        </w:rPr>
      </w:pPr>
    </w:p>
    <w:p w14:paraId="3D0A8E29" w14:textId="77777777" w:rsidR="00FB10E0" w:rsidRDefault="00FB10E0" w:rsidP="00FB10E0">
      <w:pPr>
        <w:jc w:val="center"/>
        <w:rPr>
          <w:u w:val="single"/>
          <w:lang w:val="en-GB"/>
        </w:rPr>
      </w:pPr>
      <w:r>
        <w:rPr>
          <w:u w:val="single"/>
          <w:lang w:val="en-GB"/>
        </w:rPr>
        <w:t>Example of kleur IMKL 2.3:</w:t>
      </w:r>
    </w:p>
    <w:tbl>
      <w:tblPr>
        <w:tblStyle w:val="TableGrid"/>
        <w:tblW w:w="0" w:type="auto"/>
        <w:tblLook w:val="04A0" w:firstRow="1" w:lastRow="0" w:firstColumn="1" w:lastColumn="0" w:noHBand="0" w:noVBand="1"/>
      </w:tblPr>
      <w:tblGrid>
        <w:gridCol w:w="9060"/>
      </w:tblGrid>
      <w:tr w:rsidR="00FB10E0" w:rsidRPr="00566348" w14:paraId="6D3BDDF5" w14:textId="77777777">
        <w:tc>
          <w:tcPr>
            <w:tcW w:w="9060" w:type="dxa"/>
          </w:tcPr>
          <w:p w14:paraId="58FC970E" w14:textId="77777777" w:rsidR="00FB10E0" w:rsidRPr="007501AF" w:rsidRDefault="00FB10E0">
            <w:pPr>
              <w:shd w:val="clear" w:color="auto" w:fill="FFFFFF"/>
              <w:spacing w:before="0" w:after="0" w:line="285" w:lineRule="atLeast"/>
              <w:rPr>
                <w:rFonts w:ascii="Consolas" w:eastAsia="Times New Roman" w:hAnsi="Consolas" w:cs="Times New Roman"/>
                <w:color w:val="000000"/>
                <w:sz w:val="21"/>
                <w:szCs w:val="21"/>
              </w:rPr>
            </w:pPr>
            <w:r w:rsidRPr="007501AF">
              <w:rPr>
                <w:rFonts w:ascii="Consolas" w:eastAsia="Times New Roman" w:hAnsi="Consolas" w:cs="Times New Roman"/>
                <w:color w:val="800000"/>
                <w:sz w:val="18"/>
                <w:szCs w:val="18"/>
              </w:rPr>
              <w:t>&lt;imkl:kleur&gt;</w:t>
            </w:r>
            <w:r w:rsidRPr="007501AF">
              <w:rPr>
                <w:rFonts w:ascii="Consolas" w:eastAsia="Times New Roman" w:hAnsi="Consolas" w:cs="Times New Roman"/>
                <w:color w:val="000000"/>
                <w:sz w:val="18"/>
                <w:szCs w:val="18"/>
              </w:rPr>
              <w:t>wit</w:t>
            </w:r>
            <w:r w:rsidRPr="007501AF">
              <w:rPr>
                <w:rFonts w:ascii="Consolas" w:eastAsia="Times New Roman" w:hAnsi="Consolas" w:cs="Times New Roman"/>
                <w:color w:val="800000"/>
                <w:sz w:val="18"/>
                <w:szCs w:val="18"/>
              </w:rPr>
              <w:t>&lt;/imkl:kleur&gt;</w:t>
            </w:r>
          </w:p>
        </w:tc>
      </w:tr>
    </w:tbl>
    <w:p w14:paraId="2CBEF318" w14:textId="77777777" w:rsidR="00FB10E0" w:rsidRPr="007501AF" w:rsidRDefault="00FB10E0" w:rsidP="00FB10E0">
      <w:pPr>
        <w:rPr>
          <w:u w:val="single"/>
        </w:rPr>
      </w:pPr>
    </w:p>
    <w:p w14:paraId="3480B98F" w14:textId="77777777" w:rsidR="00FB10E0" w:rsidRPr="007501AF" w:rsidRDefault="00FB10E0" w:rsidP="00FB10E0">
      <w:pPr>
        <w:jc w:val="center"/>
        <w:rPr>
          <w:u w:val="single"/>
          <w:lang w:val="en-GB"/>
        </w:rPr>
      </w:pPr>
      <w:r w:rsidRPr="007501AF">
        <w:rPr>
          <w:u w:val="single"/>
          <w:lang w:val="en-GB"/>
        </w:rPr>
        <w:t xml:space="preserve">Example </w:t>
      </w:r>
      <w:r>
        <w:rPr>
          <w:u w:val="single"/>
          <w:lang w:val="en-GB"/>
        </w:rPr>
        <w:t xml:space="preserve">of appearance and colour in </w:t>
      </w:r>
      <w:r w:rsidRPr="007501AF">
        <w:rPr>
          <w:u w:val="single"/>
          <w:lang w:val="en-GB"/>
        </w:rPr>
        <w:t>IMKL 3:</w:t>
      </w:r>
    </w:p>
    <w:tbl>
      <w:tblPr>
        <w:tblStyle w:val="TableGrid"/>
        <w:tblW w:w="0" w:type="auto"/>
        <w:tblLook w:val="04A0" w:firstRow="1" w:lastRow="0" w:firstColumn="1" w:lastColumn="0" w:noHBand="0" w:noVBand="1"/>
      </w:tblPr>
      <w:tblGrid>
        <w:gridCol w:w="9060"/>
      </w:tblGrid>
      <w:tr w:rsidR="00FB10E0" w:rsidRPr="00FA78C2" w14:paraId="496A1BDC" w14:textId="77777777">
        <w:tc>
          <w:tcPr>
            <w:tcW w:w="9060" w:type="dxa"/>
          </w:tcPr>
          <w:p w14:paraId="495B749F" w14:textId="77777777" w:rsidR="00FB10E0" w:rsidRPr="005419E7" w:rsidRDefault="00FB10E0">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800000"/>
                <w:sz w:val="18"/>
                <w:szCs w:val="18"/>
                <w:lang w:val="en-GB"/>
              </w:rPr>
              <w:t>&lt;imkl:appearance&gt;</w:t>
            </w:r>
          </w:p>
          <w:p w14:paraId="5495D126" w14:textId="77777777" w:rsidR="00FB10E0" w:rsidRPr="005419E7" w:rsidRDefault="00FB10E0">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&lt;imkl:colour&gt;</w:t>
            </w:r>
          </w:p>
          <w:p w14:paraId="12859365" w14:textId="77777777" w:rsidR="00FB10E0" w:rsidRPr="005419E7" w:rsidRDefault="00FB10E0">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&lt;gmd:PT_FreeText&gt;</w:t>
            </w:r>
          </w:p>
          <w:p w14:paraId="29745572" w14:textId="77777777" w:rsidR="00FB10E0" w:rsidRPr="005419E7" w:rsidRDefault="00FB10E0">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6EFEC264" w14:textId="77777777" w:rsidR="00FB10E0" w:rsidRPr="00FA78C2" w:rsidRDefault="00FB10E0">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&lt;gmd:LocalisedCharacterString</w:t>
            </w: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"#en"</w:t>
            </w:r>
            <w:r w:rsidRPr="005419E7">
              <w:rPr>
                <w:rFonts w:ascii="Consolas" w:eastAsia="Times New Roman" w:hAnsi="Consolas" w:cs="Times New Roman"/>
                <w:color w:val="800000"/>
                <w:sz w:val="18"/>
                <w:szCs w:val="18"/>
                <w:lang w:val="en-GB"/>
              </w:rPr>
              <w:t>&gt;</w:t>
            </w:r>
            <w:r w:rsidRPr="00FA78C2">
              <w:rPr>
                <w:rFonts w:ascii="Consolas" w:eastAsia="Times New Roman" w:hAnsi="Consolas" w:cs="Times New Roman"/>
                <w:color w:val="800000"/>
                <w:sz w:val="18"/>
                <w:szCs w:val="18"/>
                <w:lang w:val="en-GB"/>
              </w:rPr>
              <w:t xml:space="preserve">   </w:t>
            </w:r>
          </w:p>
          <w:p w14:paraId="3E745736" w14:textId="77777777" w:rsidR="00FB10E0" w:rsidRPr="00FA78C2" w:rsidRDefault="00FB10E0">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White</w:t>
            </w:r>
          </w:p>
          <w:p w14:paraId="10428737" w14:textId="77777777" w:rsidR="00FB10E0" w:rsidRPr="005419E7" w:rsidRDefault="00FB10E0">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&lt;/gmd:LocalisedCharacterString&gt;</w:t>
            </w:r>
          </w:p>
          <w:p w14:paraId="6349FF3A" w14:textId="77777777" w:rsidR="00FB10E0" w:rsidRPr="005419E7" w:rsidRDefault="00FB10E0">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28D14164" w14:textId="77777777" w:rsidR="00FB10E0" w:rsidRPr="005419E7" w:rsidRDefault="00FB10E0">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7EC673B0" w14:textId="77777777" w:rsidR="00FB10E0" w:rsidRPr="00FA78C2" w:rsidRDefault="00FB10E0">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&lt;gmd:LocalisedCharacterString</w:t>
            </w: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"#nl"</w:t>
            </w:r>
            <w:r w:rsidRPr="005419E7">
              <w:rPr>
                <w:rFonts w:ascii="Consolas" w:eastAsia="Times New Roman" w:hAnsi="Consolas" w:cs="Times New Roman"/>
                <w:color w:val="800000"/>
                <w:sz w:val="18"/>
                <w:szCs w:val="18"/>
                <w:lang w:val="en-GB"/>
              </w:rPr>
              <w:t>&gt;</w:t>
            </w:r>
          </w:p>
          <w:p w14:paraId="1E512964" w14:textId="77777777" w:rsidR="00FB10E0" w:rsidRPr="00FA78C2" w:rsidRDefault="00FB10E0">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000000"/>
                <w:sz w:val="18"/>
                <w:szCs w:val="18"/>
                <w:lang w:val="en-GB"/>
              </w:rPr>
              <w:t>Wit</w:t>
            </w:r>
          </w:p>
          <w:p w14:paraId="2AAD9DF2" w14:textId="77777777" w:rsidR="00FB10E0" w:rsidRPr="005419E7" w:rsidRDefault="00FB10E0">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&lt;/gmd:LocalisedCharacterString&gt;</w:t>
            </w:r>
          </w:p>
          <w:p w14:paraId="619124BA" w14:textId="77777777" w:rsidR="00FB10E0" w:rsidRPr="005419E7" w:rsidRDefault="00FB10E0">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183AEF48" w14:textId="77777777" w:rsidR="00FB10E0" w:rsidRPr="005419E7" w:rsidRDefault="00FB10E0">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27FA4C5D" w14:textId="77777777" w:rsidR="00FB10E0" w:rsidRPr="00FA78C2" w:rsidRDefault="00FB10E0">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&lt;gmd:LocalisedCharacterString</w:t>
            </w: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"#fr"</w:t>
            </w:r>
            <w:r w:rsidRPr="005419E7">
              <w:rPr>
                <w:rFonts w:ascii="Consolas" w:eastAsia="Times New Roman" w:hAnsi="Consolas" w:cs="Times New Roman"/>
                <w:color w:val="800000"/>
                <w:sz w:val="18"/>
                <w:szCs w:val="18"/>
                <w:lang w:val="en-GB"/>
              </w:rPr>
              <w:t>&gt;</w:t>
            </w:r>
          </w:p>
          <w:p w14:paraId="48504FE5" w14:textId="77777777" w:rsidR="00FB10E0" w:rsidRPr="00FA78C2" w:rsidRDefault="00FB10E0">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Blanc</w:t>
            </w:r>
          </w:p>
          <w:p w14:paraId="4C15E24D" w14:textId="77777777" w:rsidR="00FB10E0" w:rsidRPr="005419E7" w:rsidRDefault="00FB10E0">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&lt;/gmd:LocalisedCharacterString&gt;</w:t>
            </w:r>
          </w:p>
          <w:p w14:paraId="7E978334" w14:textId="77777777" w:rsidR="00FB10E0" w:rsidRPr="005419E7" w:rsidRDefault="00FB10E0">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15915CED" w14:textId="77777777" w:rsidR="00FB10E0" w:rsidRPr="005419E7" w:rsidRDefault="00FB10E0">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&lt;/gmd:PT_FreeText&gt;</w:t>
            </w:r>
          </w:p>
          <w:p w14:paraId="04A6AD78" w14:textId="77777777" w:rsidR="00FB10E0" w:rsidRPr="005419E7" w:rsidRDefault="00FB10E0">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&lt;/imkl:colour&gt;</w:t>
            </w:r>
          </w:p>
          <w:p w14:paraId="09597F02" w14:textId="77777777" w:rsidR="00FB10E0" w:rsidRPr="00FA78C2" w:rsidRDefault="00FB10E0">
            <w:pPr>
              <w:shd w:val="clear" w:color="auto" w:fill="FFFFFF"/>
              <w:spacing w:before="0" w:after="0" w:line="285" w:lineRule="atLeast"/>
              <w:rPr>
                <w:lang w:val="en-GB"/>
              </w:rPr>
            </w:pPr>
            <w:r w:rsidRPr="005419E7">
              <w:rPr>
                <w:rFonts w:ascii="Consolas" w:eastAsia="Times New Roman" w:hAnsi="Consolas" w:cs="Times New Roman"/>
                <w:color w:val="800000"/>
                <w:sz w:val="18"/>
                <w:szCs w:val="18"/>
                <w:lang w:val="en-GB"/>
              </w:rPr>
              <w:t>&lt;/imkl:appearance&gt;</w:t>
            </w:r>
          </w:p>
        </w:tc>
      </w:tr>
    </w:tbl>
    <w:p w14:paraId="5FC59900" w14:textId="77777777" w:rsidR="00FA78C2" w:rsidRPr="00FA78C2" w:rsidRDefault="00FA78C2" w:rsidP="00FA78C2">
      <w:pPr>
        <w:rPr>
          <w:lang w:val="en-GB"/>
        </w:rPr>
      </w:pPr>
    </w:p>
    <w:p w14:paraId="4A9E7407" w14:textId="35CCEB82" w:rsidR="00B71851" w:rsidRDefault="00FA78C2" w:rsidP="00FA78C2">
      <w:pPr>
        <w:rPr>
          <w:lang w:val="en-GB"/>
        </w:rPr>
      </w:pPr>
      <w:r>
        <w:rPr>
          <w:lang w:val="en-GB"/>
        </w:rPr>
        <w:lastRenderedPageBreak/>
        <w:t>In general</w:t>
      </w:r>
      <w:r w:rsidRPr="00FA78C2">
        <w:rPr>
          <w:lang w:val="en-GB"/>
        </w:rPr>
        <w:t xml:space="preserve">, the </w:t>
      </w:r>
      <w:r w:rsidRPr="00FA78C2">
        <w:rPr>
          <w:i/>
          <w:iCs/>
          <w:lang w:val="en-GB"/>
        </w:rPr>
        <w:t>description</w:t>
      </w:r>
      <w:r w:rsidRPr="00FA78C2">
        <w:rPr>
          <w:lang w:val="en-GB"/>
        </w:rPr>
        <w:t xml:space="preserve"> element in IMKL 3 replaces the </w:t>
      </w:r>
      <w:r w:rsidRPr="00FA78C2">
        <w:rPr>
          <w:i/>
          <w:iCs/>
          <w:lang w:val="en-GB"/>
        </w:rPr>
        <w:t>omschrijving</w:t>
      </w:r>
      <w:r w:rsidRPr="00FA78C2">
        <w:rPr>
          <w:lang w:val="en-GB"/>
        </w:rPr>
        <w:t xml:space="preserve"> element from IMKL 2.3. Due to this change</w:t>
      </w:r>
      <w:r w:rsidR="005A70FD">
        <w:rPr>
          <w:lang w:val="en-GB"/>
        </w:rPr>
        <w:t xml:space="preserve"> regarding language-specific free text</w:t>
      </w:r>
      <w:r w:rsidRPr="00FA78C2">
        <w:rPr>
          <w:lang w:val="en-GB"/>
        </w:rPr>
        <w:t xml:space="preserve">, the </w:t>
      </w:r>
      <w:r w:rsidRPr="00FA78C2">
        <w:rPr>
          <w:i/>
          <w:iCs/>
          <w:lang w:val="en-GB"/>
        </w:rPr>
        <w:t>taal</w:t>
      </w:r>
      <w:r w:rsidRPr="00FA78C2">
        <w:rPr>
          <w:lang w:val="en-GB"/>
        </w:rPr>
        <w:t xml:space="preserve"> (language) element that was present in most </w:t>
      </w:r>
      <w:r w:rsidR="00E706A8">
        <w:rPr>
          <w:lang w:val="en-GB"/>
        </w:rPr>
        <w:t>entities</w:t>
      </w:r>
      <w:r w:rsidRPr="00FA78C2">
        <w:rPr>
          <w:lang w:val="en-GB"/>
        </w:rPr>
        <w:t xml:space="preserve"> in IMKL 2.3 is no longer needed and has been removed in IMKL 3. </w:t>
      </w:r>
    </w:p>
    <w:p w14:paraId="60B35882" w14:textId="77777777" w:rsidR="00FB10E0" w:rsidRDefault="00FB10E0" w:rsidP="00FA78C2">
      <w:pPr>
        <w:rPr>
          <w:lang w:val="en-GB"/>
        </w:rPr>
      </w:pPr>
    </w:p>
    <w:p w14:paraId="280865C0" w14:textId="3861A430" w:rsidR="00FB10E0" w:rsidRDefault="00FB10E0" w:rsidP="00415CCB">
      <w:pPr>
        <w:jc w:val="center"/>
        <w:rPr>
          <w:u w:val="single"/>
          <w:lang w:val="en-GB"/>
        </w:rPr>
      </w:pPr>
      <w:r w:rsidRPr="00415CCB">
        <w:rPr>
          <w:u w:val="single"/>
          <w:lang w:val="en-GB"/>
        </w:rPr>
        <w:t>Example of omschrijving and taal in IMKL 2.3:</w:t>
      </w:r>
    </w:p>
    <w:tbl>
      <w:tblPr>
        <w:tblStyle w:val="TableGrid"/>
        <w:tblW w:w="0" w:type="auto"/>
        <w:tblLook w:val="04A0" w:firstRow="1" w:lastRow="0" w:firstColumn="1" w:lastColumn="0" w:noHBand="0" w:noVBand="1"/>
      </w:tblPr>
      <w:tblGrid>
        <w:gridCol w:w="9060"/>
      </w:tblGrid>
      <w:tr w:rsidR="00FB10E0" w:rsidRPr="00A210A1" w14:paraId="1958AD98" w14:textId="77777777" w:rsidTr="00FB10E0">
        <w:tc>
          <w:tcPr>
            <w:tcW w:w="9060" w:type="dxa"/>
          </w:tcPr>
          <w:p w14:paraId="2F847691" w14:textId="77777777" w:rsidR="00A210A1" w:rsidRPr="00415CCB" w:rsidRDefault="00A210A1" w:rsidP="00A210A1">
            <w:pPr>
              <w:shd w:val="clear" w:color="auto" w:fill="FFFFFF"/>
              <w:spacing w:before="0"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800000"/>
                <w:sz w:val="18"/>
                <w:szCs w:val="18"/>
              </w:rPr>
              <w:t>&lt;imkl:omschrijving&gt;</w:t>
            </w:r>
            <w:r w:rsidRPr="00415CCB">
              <w:rPr>
                <w:rFonts w:ascii="Consolas" w:eastAsia="Times New Roman" w:hAnsi="Consolas" w:cs="Times New Roman"/>
                <w:color w:val="000000"/>
                <w:sz w:val="18"/>
                <w:szCs w:val="18"/>
              </w:rPr>
              <w:t>Dit is een voorbeeld</w:t>
            </w:r>
            <w:r w:rsidRPr="00415CCB">
              <w:rPr>
                <w:rFonts w:ascii="Consolas" w:eastAsia="Times New Roman" w:hAnsi="Consolas" w:cs="Times New Roman"/>
                <w:color w:val="800000"/>
                <w:sz w:val="18"/>
                <w:szCs w:val="18"/>
              </w:rPr>
              <w:t>&lt;/imkl:omschrijving&gt;</w:t>
            </w:r>
          </w:p>
          <w:p w14:paraId="44D0CD16" w14:textId="54393964" w:rsidR="00FB10E0" w:rsidRPr="00415CCB" w:rsidRDefault="00A210A1" w:rsidP="00415CCB">
            <w:pPr>
              <w:shd w:val="clear" w:color="auto" w:fill="FFFFFF"/>
              <w:spacing w:before="0" w:after="0" w:line="285" w:lineRule="atLeast"/>
              <w:rPr>
                <w:rFonts w:ascii="Consolas" w:eastAsia="Times New Roman" w:hAnsi="Consolas" w:cs="Times New Roman"/>
                <w:color w:val="000000"/>
                <w:sz w:val="21"/>
                <w:szCs w:val="21"/>
              </w:rPr>
            </w:pPr>
            <w:r w:rsidRPr="00415CCB">
              <w:rPr>
                <w:rFonts w:ascii="Consolas" w:eastAsia="Times New Roman" w:hAnsi="Consolas" w:cs="Times New Roman"/>
                <w:color w:val="800000"/>
                <w:sz w:val="18"/>
                <w:szCs w:val="18"/>
              </w:rPr>
              <w:t>&lt;imkl:taal</w:t>
            </w: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E50000"/>
                <w:sz w:val="18"/>
                <w:szCs w:val="18"/>
              </w:rPr>
              <w:t>xlink:href</w:t>
            </w:r>
            <w:r w:rsidRPr="00415CCB">
              <w:rPr>
                <w:rFonts w:ascii="Consolas" w:eastAsia="Times New Roman" w:hAnsi="Consolas" w:cs="Times New Roman"/>
                <w:color w:val="000000"/>
                <w:sz w:val="18"/>
                <w:szCs w:val="18"/>
              </w:rPr>
              <w:t>=</w:t>
            </w:r>
            <w:r w:rsidRPr="00415CCB">
              <w:rPr>
                <w:rFonts w:ascii="Consolas" w:eastAsia="Times New Roman" w:hAnsi="Consolas" w:cs="Times New Roman"/>
                <w:color w:val="0000FF"/>
                <w:sz w:val="18"/>
                <w:szCs w:val="18"/>
              </w:rPr>
              <w:t>"Nederlands"</w:t>
            </w: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/&gt;</w:t>
            </w:r>
          </w:p>
        </w:tc>
      </w:tr>
    </w:tbl>
    <w:p w14:paraId="3D4FBA5F" w14:textId="77777777" w:rsidR="00FB10E0" w:rsidRPr="00415CCB" w:rsidRDefault="00FB10E0" w:rsidP="00FA78C2">
      <w:pPr>
        <w:rPr>
          <w:u w:val="single"/>
        </w:rPr>
      </w:pPr>
    </w:p>
    <w:p w14:paraId="22A5E63A" w14:textId="0A393A76" w:rsidR="00426176" w:rsidRPr="00415CCB" w:rsidRDefault="00A210A1" w:rsidP="00415CCB">
      <w:pPr>
        <w:jc w:val="center"/>
        <w:rPr>
          <w:u w:val="single"/>
          <w:lang w:val="en-GB"/>
        </w:rPr>
      </w:pPr>
      <w:r w:rsidRPr="00415CCB">
        <w:rPr>
          <w:u w:val="single"/>
          <w:lang w:val="en-GB"/>
        </w:rPr>
        <w:t>Example of description in IMKL 3:</w:t>
      </w:r>
    </w:p>
    <w:tbl>
      <w:tblPr>
        <w:tblStyle w:val="TableGrid"/>
        <w:tblW w:w="0" w:type="auto"/>
        <w:tblLook w:val="04A0" w:firstRow="1" w:lastRow="0" w:firstColumn="1" w:lastColumn="0" w:noHBand="0" w:noVBand="1"/>
      </w:tblPr>
      <w:tblGrid>
        <w:gridCol w:w="9060"/>
      </w:tblGrid>
      <w:tr w:rsidR="00A210A1" w14:paraId="1B4CA7B7" w14:textId="77777777" w:rsidTr="00A210A1">
        <w:tc>
          <w:tcPr>
            <w:tcW w:w="9060" w:type="dxa"/>
          </w:tcPr>
          <w:p w14:paraId="02D02285" w14:textId="77777777" w:rsidR="00186DFF" w:rsidRPr="00415CCB"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800000"/>
                <w:sz w:val="18"/>
                <w:szCs w:val="18"/>
                <w:lang w:val="en-GB"/>
              </w:rPr>
              <w:t>&lt;imkl:description&gt;</w:t>
            </w:r>
          </w:p>
          <w:p w14:paraId="05C8EB9D" w14:textId="77777777" w:rsidR="00186DFF" w:rsidRPr="00415CCB"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&lt;gmd:PT_FreeText&gt;</w:t>
            </w:r>
          </w:p>
          <w:p w14:paraId="0803885C" w14:textId="77777777" w:rsidR="00186DFF" w:rsidRPr="00415CCB"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&lt;gmd:textGroup&gt;</w:t>
            </w:r>
          </w:p>
          <w:p w14:paraId="0A92DCE0" w14:textId="77777777" w:rsidR="00186DFF" w:rsidRPr="00415CCB"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&lt;gmd:LocalisedCharacterString</w:t>
            </w: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E50000"/>
                <w:sz w:val="18"/>
                <w:szCs w:val="18"/>
                <w:lang w:val="en-GB"/>
              </w:rPr>
              <w:t>locale</w:t>
            </w:r>
            <w:r w:rsidRPr="00415CCB">
              <w:rPr>
                <w:rFonts w:ascii="Consolas" w:eastAsia="Times New Roman" w:hAnsi="Consolas" w:cs="Times New Roman"/>
                <w:color w:val="000000"/>
                <w:sz w:val="18"/>
                <w:szCs w:val="18"/>
                <w:lang w:val="en-GB"/>
              </w:rPr>
              <w:t>=</w:t>
            </w:r>
            <w:r w:rsidRPr="00415CCB">
              <w:rPr>
                <w:rFonts w:ascii="Consolas" w:eastAsia="Times New Roman" w:hAnsi="Consolas" w:cs="Times New Roman"/>
                <w:color w:val="0000FF"/>
                <w:sz w:val="18"/>
                <w:szCs w:val="18"/>
                <w:lang w:val="en-GB"/>
              </w:rPr>
              <w:t>"#en"</w:t>
            </w:r>
            <w:r w:rsidRPr="00415CCB">
              <w:rPr>
                <w:rFonts w:ascii="Consolas" w:eastAsia="Times New Roman" w:hAnsi="Consolas" w:cs="Times New Roman"/>
                <w:color w:val="800000"/>
                <w:sz w:val="18"/>
                <w:szCs w:val="18"/>
                <w:lang w:val="en-GB"/>
              </w:rPr>
              <w:t>&gt;</w:t>
            </w:r>
            <w:r w:rsidRPr="00415CCB">
              <w:rPr>
                <w:rFonts w:ascii="Consolas" w:eastAsia="Times New Roman" w:hAnsi="Consolas" w:cs="Times New Roman"/>
                <w:color w:val="000000"/>
                <w:sz w:val="18"/>
                <w:szCs w:val="18"/>
                <w:lang w:val="en-GB"/>
              </w:rPr>
              <w:t>This is an example</w:t>
            </w:r>
            <w:r w:rsidRPr="00415CCB">
              <w:rPr>
                <w:rFonts w:ascii="Consolas" w:eastAsia="Times New Roman" w:hAnsi="Consolas" w:cs="Times New Roman"/>
                <w:color w:val="800000"/>
                <w:sz w:val="18"/>
                <w:szCs w:val="18"/>
                <w:lang w:val="en-GB"/>
              </w:rPr>
              <w:t>&lt;/gmd:LocalisedCharacterString&gt;</w:t>
            </w:r>
          </w:p>
          <w:p w14:paraId="3F302F15" w14:textId="77777777" w:rsidR="00186DFF" w:rsidRPr="00415CCB"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&lt;/gmd:textGroup&gt;</w:t>
            </w:r>
          </w:p>
          <w:p w14:paraId="368B03EC" w14:textId="77777777" w:rsidR="00186DFF" w:rsidRPr="00415CCB"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&lt;gmd:textGroup&gt;</w:t>
            </w:r>
          </w:p>
          <w:p w14:paraId="0E225459" w14:textId="77777777" w:rsidR="00186DFF" w:rsidRPr="00415CCB"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&lt;gmd:LocalisedCharacterString</w:t>
            </w: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E50000"/>
                <w:sz w:val="18"/>
                <w:szCs w:val="18"/>
                <w:lang w:val="en-GB"/>
              </w:rPr>
              <w:t>locale</w:t>
            </w:r>
            <w:r w:rsidRPr="00415CCB">
              <w:rPr>
                <w:rFonts w:ascii="Consolas" w:eastAsia="Times New Roman" w:hAnsi="Consolas" w:cs="Times New Roman"/>
                <w:color w:val="000000"/>
                <w:sz w:val="18"/>
                <w:szCs w:val="18"/>
                <w:lang w:val="en-GB"/>
              </w:rPr>
              <w:t>=</w:t>
            </w:r>
            <w:r w:rsidRPr="00415CCB">
              <w:rPr>
                <w:rFonts w:ascii="Consolas" w:eastAsia="Times New Roman" w:hAnsi="Consolas" w:cs="Times New Roman"/>
                <w:color w:val="0000FF"/>
                <w:sz w:val="18"/>
                <w:szCs w:val="18"/>
                <w:lang w:val="en-GB"/>
              </w:rPr>
              <w:t>"#nl"</w:t>
            </w:r>
            <w:r w:rsidRPr="00415CCB">
              <w:rPr>
                <w:rFonts w:ascii="Consolas" w:eastAsia="Times New Roman" w:hAnsi="Consolas" w:cs="Times New Roman"/>
                <w:color w:val="800000"/>
                <w:sz w:val="18"/>
                <w:szCs w:val="18"/>
                <w:lang w:val="en-GB"/>
              </w:rPr>
              <w:t>&gt;</w:t>
            </w:r>
            <w:r w:rsidRPr="00415CCB">
              <w:rPr>
                <w:rFonts w:ascii="Consolas" w:eastAsia="Times New Roman" w:hAnsi="Consolas" w:cs="Times New Roman"/>
                <w:color w:val="000000"/>
                <w:sz w:val="18"/>
                <w:szCs w:val="18"/>
                <w:lang w:val="en-GB"/>
              </w:rPr>
              <w:t>Dit is een voorbeeld</w:t>
            </w:r>
            <w:r w:rsidRPr="00415CCB">
              <w:rPr>
                <w:rFonts w:ascii="Consolas" w:eastAsia="Times New Roman" w:hAnsi="Consolas" w:cs="Times New Roman"/>
                <w:color w:val="800000"/>
                <w:sz w:val="18"/>
                <w:szCs w:val="18"/>
                <w:lang w:val="en-GB"/>
              </w:rPr>
              <w:t>&lt;/gmd:LocalisedCharacterString&gt;</w:t>
            </w:r>
          </w:p>
          <w:p w14:paraId="560A851D" w14:textId="77777777" w:rsidR="00186DFF" w:rsidRPr="00415CCB"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&lt;/gmd:textGroup&gt;</w:t>
            </w:r>
          </w:p>
          <w:p w14:paraId="6CA19EDF" w14:textId="77777777" w:rsidR="00186DFF" w:rsidRPr="00415CCB"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&lt;gmd:textGroup&gt;</w:t>
            </w:r>
          </w:p>
          <w:p w14:paraId="0F58BC16" w14:textId="77777777" w:rsidR="00186DFF" w:rsidRPr="00415CCB"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&lt;gmd:LocalisedCharacterString</w:t>
            </w: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E50000"/>
                <w:sz w:val="18"/>
                <w:szCs w:val="18"/>
                <w:lang w:val="en-GB"/>
              </w:rPr>
              <w:t>locale</w:t>
            </w:r>
            <w:r w:rsidRPr="00415CCB">
              <w:rPr>
                <w:rFonts w:ascii="Consolas" w:eastAsia="Times New Roman" w:hAnsi="Consolas" w:cs="Times New Roman"/>
                <w:color w:val="000000"/>
                <w:sz w:val="18"/>
                <w:szCs w:val="18"/>
                <w:lang w:val="en-GB"/>
              </w:rPr>
              <w:t>=</w:t>
            </w:r>
            <w:r w:rsidRPr="00415CCB">
              <w:rPr>
                <w:rFonts w:ascii="Consolas" w:eastAsia="Times New Roman" w:hAnsi="Consolas" w:cs="Times New Roman"/>
                <w:color w:val="0000FF"/>
                <w:sz w:val="18"/>
                <w:szCs w:val="18"/>
                <w:lang w:val="en-GB"/>
              </w:rPr>
              <w:t>"#fr"</w:t>
            </w:r>
            <w:r w:rsidRPr="00415CCB">
              <w:rPr>
                <w:rFonts w:ascii="Consolas" w:eastAsia="Times New Roman" w:hAnsi="Consolas" w:cs="Times New Roman"/>
                <w:color w:val="800000"/>
                <w:sz w:val="18"/>
                <w:szCs w:val="18"/>
                <w:lang w:val="en-GB"/>
              </w:rPr>
              <w:t>&gt;</w:t>
            </w:r>
            <w:r w:rsidRPr="00415CCB">
              <w:rPr>
                <w:rFonts w:ascii="Consolas" w:eastAsia="Times New Roman" w:hAnsi="Consolas" w:cs="Times New Roman"/>
                <w:color w:val="000000"/>
                <w:sz w:val="18"/>
                <w:szCs w:val="18"/>
                <w:lang w:val="en-GB"/>
              </w:rPr>
              <w:t>Voici un exemple</w:t>
            </w:r>
            <w:r w:rsidRPr="00415CCB">
              <w:rPr>
                <w:rFonts w:ascii="Consolas" w:eastAsia="Times New Roman" w:hAnsi="Consolas" w:cs="Times New Roman"/>
                <w:color w:val="800000"/>
                <w:sz w:val="18"/>
                <w:szCs w:val="18"/>
                <w:lang w:val="en-GB"/>
              </w:rPr>
              <w:t>&lt;/gmd:LocalisedCharacterString&gt;</w:t>
            </w:r>
          </w:p>
          <w:p w14:paraId="5A346132" w14:textId="77777777" w:rsidR="00186DFF" w:rsidRPr="00415CCB"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&lt;/gmd:textGroup&gt;</w:t>
            </w:r>
          </w:p>
          <w:p w14:paraId="2681A6C3" w14:textId="77777777" w:rsidR="00186DFF" w:rsidRPr="00415CCB"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&lt;/gmd:PT_FreeText&gt;</w:t>
            </w:r>
          </w:p>
          <w:p w14:paraId="06EBB35D" w14:textId="43FD32A5" w:rsidR="00A210A1" w:rsidRDefault="00186DFF" w:rsidP="00415CCB">
            <w:pPr>
              <w:shd w:val="clear" w:color="auto" w:fill="FFFFFF"/>
              <w:spacing w:before="0" w:after="0" w:line="285" w:lineRule="atLeast"/>
              <w:rPr>
                <w:lang w:val="en-GB"/>
              </w:rPr>
            </w:pPr>
            <w:r w:rsidRPr="00415CCB">
              <w:rPr>
                <w:rFonts w:ascii="Consolas" w:eastAsia="Times New Roman" w:hAnsi="Consolas" w:cs="Times New Roman"/>
                <w:color w:val="800000"/>
                <w:sz w:val="18"/>
                <w:szCs w:val="18"/>
              </w:rPr>
              <w:t>&lt;/imkl:description&gt;</w:t>
            </w:r>
          </w:p>
        </w:tc>
      </w:tr>
    </w:tbl>
    <w:p w14:paraId="1D9AF692" w14:textId="77777777" w:rsidR="00A210A1" w:rsidRDefault="00A210A1" w:rsidP="00FA78C2">
      <w:pPr>
        <w:rPr>
          <w:lang w:val="en-GB"/>
        </w:rPr>
      </w:pPr>
    </w:p>
    <w:p w14:paraId="48743705" w14:textId="05E432DD" w:rsidR="00FD00CC" w:rsidRDefault="00FD00CC" w:rsidP="00FA78C2">
      <w:pPr>
        <w:rPr>
          <w:lang w:val="en-GB"/>
        </w:rPr>
      </w:pPr>
      <w:r w:rsidRPr="00FD00CC">
        <w:rPr>
          <w:lang w:val="en-GB"/>
        </w:rPr>
        <w:t>This representation follows the existing method for displaying text in multiple languages, as defined in the INSPIRE XSDs.</w:t>
      </w:r>
    </w:p>
    <w:p w14:paraId="0083BCCB" w14:textId="77777777" w:rsidR="006F59B1" w:rsidRDefault="006F59B1" w:rsidP="00FA78C2">
      <w:pPr>
        <w:rPr>
          <w:lang w:val="en-GB"/>
        </w:rPr>
      </w:pPr>
    </w:p>
    <w:p w14:paraId="6CBF0579" w14:textId="56C08586" w:rsidR="006F59B1" w:rsidRPr="00415CCB" w:rsidRDefault="006F59B1" w:rsidP="00415CCB">
      <w:pPr>
        <w:jc w:val="center"/>
        <w:rPr>
          <w:u w:val="single"/>
          <w:lang w:val="en-GB"/>
        </w:rPr>
      </w:pPr>
      <w:r w:rsidRPr="00415CCB">
        <w:rPr>
          <w:u w:val="single"/>
          <w:lang w:val="en-GB"/>
        </w:rPr>
        <w:t>Example of disclaimer in IMKL 2.3 and IMKL 3:</w:t>
      </w:r>
    </w:p>
    <w:tbl>
      <w:tblPr>
        <w:tblStyle w:val="TableGrid"/>
        <w:tblW w:w="0" w:type="auto"/>
        <w:tblLook w:val="04A0" w:firstRow="1" w:lastRow="0" w:firstColumn="1" w:lastColumn="0" w:noHBand="0" w:noVBand="1"/>
      </w:tblPr>
      <w:tblGrid>
        <w:gridCol w:w="9060"/>
      </w:tblGrid>
      <w:tr w:rsidR="006F59B1" w14:paraId="1CFBFDA0" w14:textId="77777777" w:rsidTr="006F59B1">
        <w:tc>
          <w:tcPr>
            <w:tcW w:w="9060" w:type="dxa"/>
          </w:tcPr>
          <w:p w14:paraId="77EF03EB" w14:textId="77777777" w:rsidR="006F59B1" w:rsidRPr="00415CCB"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800000"/>
                <w:sz w:val="18"/>
                <w:szCs w:val="18"/>
                <w:lang w:val="en-GB"/>
              </w:rPr>
              <w:t>&lt;us-net-common:disclaimer&gt;</w:t>
            </w:r>
          </w:p>
          <w:p w14:paraId="27764F79" w14:textId="77777777" w:rsidR="006F59B1" w:rsidRPr="00415CCB"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&lt;gmd:PT_FreeText&gt;</w:t>
            </w:r>
          </w:p>
          <w:p w14:paraId="00D3AD9A" w14:textId="77777777" w:rsidR="006F59B1" w:rsidRPr="00415CCB"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&lt;gmd:textGroup&gt;</w:t>
            </w:r>
          </w:p>
          <w:p w14:paraId="53B79BD9" w14:textId="77777777" w:rsidR="006F59B1" w:rsidRPr="00415CCB"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&lt;gmd:LocalisedCharacterString</w:t>
            </w: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E50000"/>
                <w:sz w:val="18"/>
                <w:szCs w:val="18"/>
                <w:lang w:val="en-GB"/>
              </w:rPr>
              <w:t>locale</w:t>
            </w:r>
            <w:r w:rsidRPr="00415CCB">
              <w:rPr>
                <w:rFonts w:ascii="Consolas" w:eastAsia="Times New Roman" w:hAnsi="Consolas" w:cs="Times New Roman"/>
                <w:color w:val="000000"/>
                <w:sz w:val="18"/>
                <w:szCs w:val="18"/>
                <w:lang w:val="en-GB"/>
              </w:rPr>
              <w:t>=</w:t>
            </w:r>
            <w:r w:rsidRPr="00415CCB">
              <w:rPr>
                <w:rFonts w:ascii="Consolas" w:eastAsia="Times New Roman" w:hAnsi="Consolas" w:cs="Times New Roman"/>
                <w:color w:val="0000FF"/>
                <w:sz w:val="18"/>
                <w:szCs w:val="18"/>
                <w:lang w:val="en-GB"/>
              </w:rPr>
              <w:t>"#en"</w:t>
            </w:r>
            <w:r w:rsidRPr="00415CCB">
              <w:rPr>
                <w:rFonts w:ascii="Consolas" w:eastAsia="Times New Roman" w:hAnsi="Consolas" w:cs="Times New Roman"/>
                <w:color w:val="800000"/>
                <w:sz w:val="18"/>
                <w:szCs w:val="18"/>
                <w:lang w:val="en-GB"/>
              </w:rPr>
              <w:t>&gt;</w:t>
            </w:r>
            <w:r w:rsidRPr="00415CCB">
              <w:rPr>
                <w:rFonts w:ascii="Consolas" w:eastAsia="Times New Roman" w:hAnsi="Consolas" w:cs="Times New Roman"/>
                <w:color w:val="000000"/>
                <w:sz w:val="18"/>
                <w:szCs w:val="18"/>
                <w:lang w:val="en-GB"/>
              </w:rPr>
              <w:t>Example</w:t>
            </w:r>
            <w:r w:rsidRPr="00415CCB">
              <w:rPr>
                <w:rFonts w:ascii="Consolas" w:eastAsia="Times New Roman" w:hAnsi="Consolas" w:cs="Times New Roman"/>
                <w:color w:val="800000"/>
                <w:sz w:val="18"/>
                <w:szCs w:val="18"/>
                <w:lang w:val="en-GB"/>
              </w:rPr>
              <w:t>&lt;/gmd:LocalisedCharacterString&gt;</w:t>
            </w:r>
          </w:p>
          <w:p w14:paraId="45E2C8CC" w14:textId="77777777" w:rsidR="006F59B1" w:rsidRPr="00415CCB"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&lt;/gmd:textGroup&gt;</w:t>
            </w:r>
          </w:p>
          <w:p w14:paraId="283E0DCE" w14:textId="77777777" w:rsidR="006F59B1" w:rsidRPr="00415CCB"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&lt;gmd:textGroup&gt;</w:t>
            </w:r>
          </w:p>
          <w:p w14:paraId="6FA46D8D" w14:textId="77777777" w:rsidR="006F59B1" w:rsidRPr="00415CCB"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&lt;gmd:LocalisedCharacterString</w:t>
            </w: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E50000"/>
                <w:sz w:val="18"/>
                <w:szCs w:val="18"/>
                <w:lang w:val="en-GB"/>
              </w:rPr>
              <w:t>locale</w:t>
            </w:r>
            <w:r w:rsidRPr="00415CCB">
              <w:rPr>
                <w:rFonts w:ascii="Consolas" w:eastAsia="Times New Roman" w:hAnsi="Consolas" w:cs="Times New Roman"/>
                <w:color w:val="000000"/>
                <w:sz w:val="18"/>
                <w:szCs w:val="18"/>
                <w:lang w:val="en-GB"/>
              </w:rPr>
              <w:t>=</w:t>
            </w:r>
            <w:r w:rsidRPr="00415CCB">
              <w:rPr>
                <w:rFonts w:ascii="Consolas" w:eastAsia="Times New Roman" w:hAnsi="Consolas" w:cs="Times New Roman"/>
                <w:color w:val="0000FF"/>
                <w:sz w:val="18"/>
                <w:szCs w:val="18"/>
                <w:lang w:val="en-GB"/>
              </w:rPr>
              <w:t>"#nl"</w:t>
            </w:r>
            <w:r w:rsidRPr="00415CCB">
              <w:rPr>
                <w:rFonts w:ascii="Consolas" w:eastAsia="Times New Roman" w:hAnsi="Consolas" w:cs="Times New Roman"/>
                <w:color w:val="800000"/>
                <w:sz w:val="18"/>
                <w:szCs w:val="18"/>
                <w:lang w:val="en-GB"/>
              </w:rPr>
              <w:t>&gt;</w:t>
            </w:r>
            <w:r w:rsidRPr="00415CCB">
              <w:rPr>
                <w:rFonts w:ascii="Consolas" w:eastAsia="Times New Roman" w:hAnsi="Consolas" w:cs="Times New Roman"/>
                <w:color w:val="000000"/>
                <w:sz w:val="18"/>
                <w:szCs w:val="18"/>
                <w:lang w:val="en-GB"/>
              </w:rPr>
              <w:t>Voorbeeld</w:t>
            </w:r>
            <w:r w:rsidRPr="00415CCB">
              <w:rPr>
                <w:rFonts w:ascii="Consolas" w:eastAsia="Times New Roman" w:hAnsi="Consolas" w:cs="Times New Roman"/>
                <w:color w:val="800000"/>
                <w:sz w:val="18"/>
                <w:szCs w:val="18"/>
                <w:lang w:val="en-GB"/>
              </w:rPr>
              <w:t>&lt;/gmd:LocalisedCharacterString&gt;</w:t>
            </w:r>
          </w:p>
          <w:p w14:paraId="120BB2A3" w14:textId="77777777" w:rsidR="006F59B1" w:rsidRPr="00415CCB"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&lt;/gmd:textGroup&gt;</w:t>
            </w:r>
          </w:p>
          <w:p w14:paraId="65D0C6CB" w14:textId="77777777" w:rsidR="006F59B1" w:rsidRPr="00415CCB"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lastRenderedPageBreak/>
              <w:t xml:space="preserve">        </w:t>
            </w:r>
            <w:r w:rsidRPr="00415CCB">
              <w:rPr>
                <w:rFonts w:ascii="Consolas" w:eastAsia="Times New Roman" w:hAnsi="Consolas" w:cs="Times New Roman"/>
                <w:color w:val="800000"/>
                <w:sz w:val="18"/>
                <w:szCs w:val="18"/>
                <w:lang w:val="en-GB"/>
              </w:rPr>
              <w:t>&lt;gmd:textGroup&gt;</w:t>
            </w:r>
          </w:p>
          <w:p w14:paraId="156740B3" w14:textId="77777777" w:rsidR="006F59B1" w:rsidRPr="00415CCB"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&lt;gmd:LocalisedCharacterString</w:t>
            </w: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E50000"/>
                <w:sz w:val="18"/>
                <w:szCs w:val="18"/>
                <w:lang w:val="en-GB"/>
              </w:rPr>
              <w:t>locale</w:t>
            </w:r>
            <w:r w:rsidRPr="00415CCB">
              <w:rPr>
                <w:rFonts w:ascii="Consolas" w:eastAsia="Times New Roman" w:hAnsi="Consolas" w:cs="Times New Roman"/>
                <w:color w:val="000000"/>
                <w:sz w:val="18"/>
                <w:szCs w:val="18"/>
                <w:lang w:val="en-GB"/>
              </w:rPr>
              <w:t>=</w:t>
            </w:r>
            <w:r w:rsidRPr="00415CCB">
              <w:rPr>
                <w:rFonts w:ascii="Consolas" w:eastAsia="Times New Roman" w:hAnsi="Consolas" w:cs="Times New Roman"/>
                <w:color w:val="0000FF"/>
                <w:sz w:val="18"/>
                <w:szCs w:val="18"/>
                <w:lang w:val="en-GB"/>
              </w:rPr>
              <w:t>"#fr"</w:t>
            </w:r>
            <w:r w:rsidRPr="00415CCB">
              <w:rPr>
                <w:rFonts w:ascii="Consolas" w:eastAsia="Times New Roman" w:hAnsi="Consolas" w:cs="Times New Roman"/>
                <w:color w:val="800000"/>
                <w:sz w:val="18"/>
                <w:szCs w:val="18"/>
                <w:lang w:val="en-GB"/>
              </w:rPr>
              <w:t>&gt;</w:t>
            </w:r>
            <w:r w:rsidRPr="00415CCB">
              <w:rPr>
                <w:rFonts w:ascii="Consolas" w:eastAsia="Times New Roman" w:hAnsi="Consolas" w:cs="Times New Roman"/>
                <w:color w:val="000000"/>
                <w:sz w:val="18"/>
                <w:szCs w:val="18"/>
                <w:lang w:val="en-GB"/>
              </w:rPr>
              <w:t>Exemple</w:t>
            </w:r>
            <w:r w:rsidRPr="00415CCB">
              <w:rPr>
                <w:rFonts w:ascii="Consolas" w:eastAsia="Times New Roman" w:hAnsi="Consolas" w:cs="Times New Roman"/>
                <w:color w:val="800000"/>
                <w:sz w:val="18"/>
                <w:szCs w:val="18"/>
                <w:lang w:val="en-GB"/>
              </w:rPr>
              <w:t>&lt;/gmd:LocalisedCharacterString&gt;</w:t>
            </w:r>
          </w:p>
          <w:p w14:paraId="3529DC88" w14:textId="77777777" w:rsidR="006F59B1" w:rsidRPr="00415CCB"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&lt;/gmd:textGroup&gt;</w:t>
            </w:r>
          </w:p>
          <w:p w14:paraId="21FE2E84" w14:textId="77777777" w:rsidR="006F59B1" w:rsidRPr="00415CCB"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&lt;/gmd:PT_FreeText&gt;</w:t>
            </w:r>
          </w:p>
          <w:p w14:paraId="66712096" w14:textId="1837E274" w:rsidR="006F59B1" w:rsidRPr="00415CCB" w:rsidRDefault="006F59B1" w:rsidP="00415CCB">
            <w:pPr>
              <w:shd w:val="clear" w:color="auto" w:fill="FFFFFF"/>
              <w:spacing w:before="0" w:after="0" w:line="285" w:lineRule="atLeast"/>
              <w:rPr>
                <w:rFonts w:ascii="Consolas" w:eastAsia="Times New Roman" w:hAnsi="Consolas" w:cs="Times New Roman"/>
                <w:color w:val="000000"/>
                <w:sz w:val="21"/>
                <w:szCs w:val="21"/>
              </w:rPr>
            </w:pPr>
            <w:r w:rsidRPr="00415CCB">
              <w:rPr>
                <w:rFonts w:ascii="Consolas" w:eastAsia="Times New Roman" w:hAnsi="Consolas" w:cs="Times New Roman"/>
                <w:color w:val="800000"/>
                <w:sz w:val="18"/>
                <w:szCs w:val="18"/>
              </w:rPr>
              <w:t>&lt;/us-net-common:disclaimer&gt;</w:t>
            </w:r>
          </w:p>
        </w:tc>
      </w:tr>
    </w:tbl>
    <w:p w14:paraId="462ABEA3" w14:textId="77777777" w:rsidR="00FD00CC" w:rsidRPr="00A210A1" w:rsidRDefault="00FD00CC" w:rsidP="00FA78C2">
      <w:pPr>
        <w:rPr>
          <w:lang w:val="en-GB"/>
        </w:rPr>
      </w:pPr>
    </w:p>
    <w:p w14:paraId="2EAD81B3" w14:textId="26EF840A" w:rsidR="006237C8" w:rsidRDefault="006237C8" w:rsidP="00D75AE1">
      <w:pPr>
        <w:pStyle w:val="Heading2"/>
        <w:rPr>
          <w:lang w:val="en-GB"/>
        </w:rPr>
      </w:pPr>
      <w:bookmarkStart w:id="15" w:name="_Toc173143799"/>
      <w:bookmarkStart w:id="16" w:name="_Toc173143800"/>
      <w:bookmarkStart w:id="17" w:name="_Toc173155265"/>
      <w:bookmarkEnd w:id="15"/>
      <w:bookmarkEnd w:id="16"/>
      <w:r>
        <w:rPr>
          <w:lang w:val="en-GB"/>
        </w:rPr>
        <w:t>Codelists</w:t>
      </w:r>
      <w:bookmarkEnd w:id="17"/>
    </w:p>
    <w:p w14:paraId="2E1B2951" w14:textId="20B982E7" w:rsidR="006237C8" w:rsidRDefault="006237C8" w:rsidP="006237C8">
      <w:pPr>
        <w:rPr>
          <w:lang w:val="en-GB"/>
        </w:rPr>
      </w:pPr>
      <w:r>
        <w:rPr>
          <w:lang w:val="en-GB"/>
        </w:rPr>
        <w:t>Several updates and additions have been made to codelists:</w:t>
      </w:r>
    </w:p>
    <w:p w14:paraId="25978E82" w14:textId="456B5642" w:rsidR="006237C8" w:rsidRDefault="006237C8" w:rsidP="006237C8">
      <w:pPr>
        <w:pStyle w:val="ListParagraph"/>
        <w:numPr>
          <w:ilvl w:val="0"/>
          <w:numId w:val="32"/>
        </w:numPr>
        <w:rPr>
          <w:lang w:val="en-GB"/>
        </w:rPr>
      </w:pPr>
      <w:r>
        <w:rPr>
          <w:lang w:val="en-GB"/>
        </w:rPr>
        <w:t>New values are added to existing codelists</w:t>
      </w:r>
    </w:p>
    <w:p w14:paraId="16838B3B" w14:textId="77777777" w:rsidR="006237C8" w:rsidRDefault="006237C8" w:rsidP="006237C8">
      <w:pPr>
        <w:pStyle w:val="ListParagraph"/>
        <w:numPr>
          <w:ilvl w:val="0"/>
          <w:numId w:val="32"/>
        </w:numPr>
        <w:rPr>
          <w:lang w:val="en-GB"/>
        </w:rPr>
      </w:pPr>
      <w:r>
        <w:rPr>
          <w:lang w:val="en-GB"/>
        </w:rPr>
        <w:t xml:space="preserve">The following new codelists are introduced: </w:t>
      </w:r>
    </w:p>
    <w:p w14:paraId="50ADDF37" w14:textId="77777777" w:rsidR="006237C8" w:rsidRDefault="006237C8" w:rsidP="006237C8">
      <w:pPr>
        <w:pStyle w:val="ListParagraph"/>
        <w:numPr>
          <w:ilvl w:val="1"/>
          <w:numId w:val="32"/>
        </w:numPr>
        <w:rPr>
          <w:lang w:val="en-GB"/>
        </w:rPr>
      </w:pPr>
      <w:r>
        <w:rPr>
          <w:lang w:val="en-GB"/>
        </w:rPr>
        <w:t>SurveyMethodValue</w:t>
      </w:r>
    </w:p>
    <w:p w14:paraId="4052755A" w14:textId="77777777" w:rsidR="006237C8" w:rsidRDefault="006237C8" w:rsidP="006237C8">
      <w:pPr>
        <w:pStyle w:val="ListParagraph"/>
        <w:numPr>
          <w:ilvl w:val="1"/>
          <w:numId w:val="32"/>
        </w:numPr>
        <w:rPr>
          <w:lang w:val="en-GB"/>
        </w:rPr>
      </w:pPr>
      <w:r>
        <w:rPr>
          <w:lang w:val="en-GB"/>
        </w:rPr>
        <w:t>VisibilityTypeValue</w:t>
      </w:r>
    </w:p>
    <w:p w14:paraId="15931F5C" w14:textId="77777777" w:rsidR="006237C8" w:rsidRDefault="006237C8" w:rsidP="006237C8">
      <w:pPr>
        <w:pStyle w:val="ListParagraph"/>
        <w:numPr>
          <w:ilvl w:val="1"/>
          <w:numId w:val="32"/>
        </w:numPr>
        <w:rPr>
          <w:lang w:val="en-GB"/>
        </w:rPr>
      </w:pPr>
      <w:r>
        <w:rPr>
          <w:lang w:val="en-GB"/>
        </w:rPr>
        <w:t>ReferenceSurfaceTypeValue</w:t>
      </w:r>
    </w:p>
    <w:p w14:paraId="3AAEE4B4" w14:textId="1569C40F" w:rsidR="006237C8" w:rsidRDefault="006237C8" w:rsidP="006237C8">
      <w:pPr>
        <w:pStyle w:val="ListParagraph"/>
        <w:numPr>
          <w:ilvl w:val="1"/>
          <w:numId w:val="32"/>
        </w:numPr>
        <w:rPr>
          <w:lang w:val="en-GB"/>
        </w:rPr>
      </w:pPr>
      <w:r>
        <w:rPr>
          <w:lang w:val="en-GB"/>
        </w:rPr>
        <w:t>ConstructionTechniqueValue</w:t>
      </w:r>
    </w:p>
    <w:p w14:paraId="14264F00" w14:textId="75FA8FFB" w:rsidR="006237C8" w:rsidRDefault="006237C8" w:rsidP="006237C8">
      <w:pPr>
        <w:pStyle w:val="ListParagraph"/>
        <w:numPr>
          <w:ilvl w:val="0"/>
          <w:numId w:val="32"/>
        </w:numPr>
        <w:rPr>
          <w:lang w:val="en-GB"/>
        </w:rPr>
      </w:pPr>
      <w:r>
        <w:rPr>
          <w:lang w:val="en-GB"/>
        </w:rPr>
        <w:t>The following codelists have been removed:</w:t>
      </w:r>
    </w:p>
    <w:p w14:paraId="4EA6D14D" w14:textId="7D0966B2" w:rsidR="006237C8" w:rsidRDefault="006237C8" w:rsidP="006237C8">
      <w:pPr>
        <w:pStyle w:val="ListParagraph"/>
        <w:numPr>
          <w:ilvl w:val="1"/>
          <w:numId w:val="32"/>
        </w:numPr>
        <w:rPr>
          <w:lang w:val="en-GB"/>
        </w:rPr>
      </w:pPr>
      <w:r>
        <w:rPr>
          <w:lang w:val="en-GB"/>
        </w:rPr>
        <w:t>TaalValue</w:t>
      </w:r>
    </w:p>
    <w:p w14:paraId="144A1754" w14:textId="65FF9D1D" w:rsidR="006237C8" w:rsidRDefault="006237C8" w:rsidP="006237C8">
      <w:pPr>
        <w:pStyle w:val="ListParagraph"/>
        <w:numPr>
          <w:ilvl w:val="1"/>
          <w:numId w:val="32"/>
        </w:numPr>
        <w:rPr>
          <w:lang w:val="en-GB"/>
        </w:rPr>
      </w:pPr>
      <w:r>
        <w:rPr>
          <w:lang w:val="en-GB"/>
        </w:rPr>
        <w:t>ExtraTopografieTypeValue</w:t>
      </w:r>
    </w:p>
    <w:p w14:paraId="6FFF6569" w14:textId="64BF903F" w:rsidR="006237C8" w:rsidRDefault="006237C8" w:rsidP="006237C8">
      <w:pPr>
        <w:pStyle w:val="ListParagraph"/>
        <w:numPr>
          <w:ilvl w:val="1"/>
          <w:numId w:val="32"/>
        </w:numPr>
        <w:rPr>
          <w:lang w:val="en-GB"/>
        </w:rPr>
      </w:pPr>
      <w:r>
        <w:rPr>
          <w:lang w:val="en-GB"/>
        </w:rPr>
        <w:t>NauwkeurigheidValue</w:t>
      </w:r>
    </w:p>
    <w:p w14:paraId="6D19F610" w14:textId="77777777" w:rsidR="006237C8" w:rsidRPr="009C2E20" w:rsidRDefault="006237C8" w:rsidP="009C2E20">
      <w:pPr>
        <w:rPr>
          <w:lang w:val="en-GB"/>
        </w:rPr>
      </w:pPr>
    </w:p>
    <w:p w14:paraId="3C231EA5" w14:textId="708C012B" w:rsidR="006237C8" w:rsidRPr="006237C8" w:rsidRDefault="006237C8" w:rsidP="006237C8">
      <w:pPr>
        <w:rPr>
          <w:lang w:val="en-GB"/>
        </w:rPr>
      </w:pPr>
      <w:r w:rsidRPr="006237C8">
        <w:rPr>
          <w:lang w:val="en-GB"/>
        </w:rPr>
        <w:t>To determine which codelist should be used for each element, please refer to the separate document: IMKL3_Codelists.xlsx. This document provides detailed information on the applicable codelists for each element in the IMKL 3 schema.</w:t>
      </w:r>
    </w:p>
    <w:p w14:paraId="4C868037" w14:textId="77777777" w:rsidR="00B34F60" w:rsidRPr="00FA78C2" w:rsidRDefault="00B34F60" w:rsidP="00B34F60">
      <w:pPr>
        <w:pStyle w:val="Heading2"/>
        <w:rPr>
          <w:lang w:val="en-GB"/>
        </w:rPr>
      </w:pPr>
      <w:bookmarkStart w:id="18" w:name="_Toc173155266"/>
      <w:r w:rsidRPr="00FA78C2">
        <w:rPr>
          <w:lang w:val="en-GB"/>
        </w:rPr>
        <w:t>Order of elements</w:t>
      </w:r>
      <w:bookmarkEnd w:id="18"/>
    </w:p>
    <w:p w14:paraId="5EF194D2" w14:textId="77777777" w:rsidR="00B34F60" w:rsidRDefault="00B34F60" w:rsidP="00B34F60">
      <w:pPr>
        <w:rPr>
          <w:lang w:val="en-GB"/>
        </w:rPr>
      </w:pPr>
      <w:r>
        <w:rPr>
          <w:lang w:val="en-GB"/>
        </w:rPr>
        <w:t>The XSD schema of IMKL 3 defines which elements can appear per entity and specifies the order of these elements. In IMKL 3, the order of some elements has been changed compared to IMKL 2.3. This adjustment allows for the reuse of common elements through groups (e.g. imkl:UtilityNodeContainerGroup) which simplifies the XSD.</w:t>
      </w:r>
    </w:p>
    <w:p w14:paraId="74E72A22" w14:textId="351E70B0" w:rsidR="00B34F60" w:rsidRPr="00654FFF" w:rsidRDefault="00B34F60" w:rsidP="00B34F60">
      <w:pPr>
        <w:rPr>
          <w:lang w:val="en-GB"/>
        </w:rPr>
      </w:pPr>
      <w:r>
        <w:rPr>
          <w:lang w:val="en-GB"/>
        </w:rPr>
        <w:t>For the correct order of elements, please refer to the XSD schema itself or to the Entity-Relationship Diagrams associated with IMKL 3 (chapter</w:t>
      </w:r>
      <w:r w:rsidR="00F53286">
        <w:rPr>
          <w:lang w:val="en-GB"/>
        </w:rPr>
        <w:t xml:space="preserve"> </w:t>
      </w:r>
      <w:r w:rsidR="00F53286">
        <w:rPr>
          <w:lang w:val="en-GB"/>
        </w:rPr>
        <w:fldChar w:fldCharType="begin"/>
      </w:r>
      <w:r w:rsidR="00F53286">
        <w:rPr>
          <w:lang w:val="en-GB"/>
        </w:rPr>
        <w:instrText xml:space="preserve"> REF _Ref172797396 \r \h </w:instrText>
      </w:r>
      <w:r w:rsidR="00F53286">
        <w:rPr>
          <w:lang w:val="en-GB"/>
        </w:rPr>
      </w:r>
      <w:r w:rsidR="00F53286">
        <w:rPr>
          <w:lang w:val="en-GB"/>
        </w:rPr>
        <w:fldChar w:fldCharType="separate"/>
      </w:r>
      <w:r w:rsidR="00FA0A35">
        <w:rPr>
          <w:lang w:val="en-GB"/>
        </w:rPr>
        <w:t>16</w:t>
      </w:r>
      <w:r w:rsidR="00F53286">
        <w:rPr>
          <w:lang w:val="en-GB"/>
        </w:rPr>
        <w:fldChar w:fldCharType="end"/>
      </w:r>
      <w:r>
        <w:rPr>
          <w:lang w:val="en-GB"/>
        </w:rPr>
        <w:t xml:space="preserve">). </w:t>
      </w:r>
      <w:r w:rsidRPr="00654FFF">
        <w:rPr>
          <w:lang w:val="en-GB"/>
        </w:rPr>
        <w:t>These resources provide detailed information on the sequence of e</w:t>
      </w:r>
      <w:r>
        <w:rPr>
          <w:lang w:val="en-GB"/>
        </w:rPr>
        <w:t>lements required for each entity.</w:t>
      </w:r>
    </w:p>
    <w:p w14:paraId="34F28986" w14:textId="2BE5EC78" w:rsidR="00D75AE1" w:rsidRPr="00FA78C2" w:rsidRDefault="00D75AE1" w:rsidP="00D75AE1">
      <w:pPr>
        <w:pStyle w:val="Heading2"/>
        <w:rPr>
          <w:lang w:val="en-GB"/>
        </w:rPr>
      </w:pPr>
      <w:bookmarkStart w:id="19" w:name="_Toc173155267"/>
      <w:r w:rsidRPr="00FA78C2">
        <w:rPr>
          <w:lang w:val="en-GB"/>
        </w:rPr>
        <w:lastRenderedPageBreak/>
        <w:t>Geometr</w:t>
      </w:r>
      <w:r w:rsidR="00DE1E65" w:rsidRPr="00FA78C2">
        <w:rPr>
          <w:lang w:val="en-GB"/>
        </w:rPr>
        <w:t>y</w:t>
      </w:r>
      <w:bookmarkEnd w:id="19"/>
    </w:p>
    <w:p w14:paraId="5E3F98B3" w14:textId="0C10B1AE" w:rsidR="002D40FB" w:rsidRDefault="002D40FB" w:rsidP="00D75AE1">
      <w:pPr>
        <w:pStyle w:val="Heading3"/>
        <w:rPr>
          <w:lang w:val="en-GB"/>
        </w:rPr>
      </w:pPr>
      <w:bookmarkStart w:id="20" w:name="_Toc173155268"/>
      <w:r>
        <w:rPr>
          <w:lang w:val="en-GB"/>
        </w:rPr>
        <w:t>Overview</w:t>
      </w:r>
      <w:bookmarkEnd w:id="20"/>
    </w:p>
    <w:p w14:paraId="4AABDECC" w14:textId="77777777" w:rsidR="00535191" w:rsidRPr="00415CCB" w:rsidRDefault="00535191" w:rsidP="00535191">
      <w:pPr>
        <w:rPr>
          <w:lang w:val="en-GB"/>
        </w:rPr>
      </w:pPr>
      <w:r w:rsidRPr="00415CCB">
        <w:rPr>
          <w:lang w:val="en-GB"/>
        </w:rPr>
        <w:t>In IMKL 3, the following changes have been made to geometries:</w:t>
      </w:r>
    </w:p>
    <w:p w14:paraId="3E8F2701" w14:textId="77777777" w:rsidR="00535191" w:rsidRPr="00415CCB" w:rsidRDefault="00535191" w:rsidP="00535191">
      <w:pPr>
        <w:numPr>
          <w:ilvl w:val="0"/>
          <w:numId w:val="38"/>
        </w:numPr>
        <w:rPr>
          <w:lang w:val="en-GB"/>
        </w:rPr>
      </w:pPr>
      <w:r w:rsidRPr="00415CCB">
        <w:rPr>
          <w:lang w:val="en-GB"/>
        </w:rPr>
        <w:t>The coordinate reference system has been updated from Lambert72 to Lambert2008.</w:t>
      </w:r>
    </w:p>
    <w:p w14:paraId="14D8249D" w14:textId="77777777" w:rsidR="00535191" w:rsidRPr="00415CCB" w:rsidRDefault="00535191" w:rsidP="00535191">
      <w:pPr>
        <w:numPr>
          <w:ilvl w:val="0"/>
          <w:numId w:val="38"/>
        </w:numPr>
        <w:rPr>
          <w:lang w:val="en-GB"/>
        </w:rPr>
      </w:pPr>
      <w:r w:rsidRPr="00415CCB">
        <w:rPr>
          <w:lang w:val="en-GB"/>
        </w:rPr>
        <w:t>Z-coordinates are now allowed (2.5D), although their inclusion alongside XY-coordinates is optional.</w:t>
      </w:r>
    </w:p>
    <w:p w14:paraId="430146F1" w14:textId="77777777" w:rsidR="00535191" w:rsidRPr="00415CCB" w:rsidRDefault="00535191" w:rsidP="00535191">
      <w:pPr>
        <w:numPr>
          <w:ilvl w:val="0"/>
          <w:numId w:val="38"/>
        </w:numPr>
        <w:rPr>
          <w:lang w:val="en-GB"/>
        </w:rPr>
      </w:pPr>
      <w:r w:rsidRPr="00415CCB">
        <w:rPr>
          <w:lang w:val="en-GB"/>
        </w:rPr>
        <w:t>The srsDimension attribute is now mandatory.</w:t>
      </w:r>
    </w:p>
    <w:p w14:paraId="230B7653" w14:textId="1ECE9C90" w:rsidR="00535191" w:rsidRPr="00415CCB" w:rsidRDefault="00535191" w:rsidP="00535191">
      <w:pPr>
        <w:rPr>
          <w:lang w:val="en-GB"/>
        </w:rPr>
      </w:pPr>
      <w:r w:rsidRPr="00415CCB">
        <w:rPr>
          <w:lang w:val="en-GB"/>
        </w:rPr>
        <w:t xml:space="preserve">These changes are further explained in Sections </w:t>
      </w:r>
      <w:r w:rsidR="00D242DE">
        <w:fldChar w:fldCharType="begin"/>
      </w:r>
      <w:r w:rsidR="00D242DE" w:rsidRPr="00415CCB">
        <w:rPr>
          <w:lang w:val="en-GB"/>
        </w:rPr>
        <w:instrText xml:space="preserve"> REF _Ref173137443 \r \h </w:instrText>
      </w:r>
      <w:r w:rsidR="00D242DE">
        <w:fldChar w:fldCharType="separate"/>
      </w:r>
      <w:r w:rsidR="00FA0A35">
        <w:rPr>
          <w:lang w:val="en-GB"/>
        </w:rPr>
        <w:t>1.6.2</w:t>
      </w:r>
      <w:r w:rsidR="00D242DE">
        <w:fldChar w:fldCharType="end"/>
      </w:r>
      <w:r w:rsidR="00D242DE" w:rsidRPr="00415CCB">
        <w:rPr>
          <w:lang w:val="en-GB"/>
        </w:rPr>
        <w:t xml:space="preserve"> and </w:t>
      </w:r>
      <w:r w:rsidR="00D242DE">
        <w:fldChar w:fldCharType="begin"/>
      </w:r>
      <w:r w:rsidR="00D242DE" w:rsidRPr="00415CCB">
        <w:rPr>
          <w:lang w:val="en-GB"/>
        </w:rPr>
        <w:instrText xml:space="preserve"> REF _Ref173137444 \r \h </w:instrText>
      </w:r>
      <w:r w:rsidR="00D242DE">
        <w:fldChar w:fldCharType="separate"/>
      </w:r>
      <w:r w:rsidR="00FA0A35">
        <w:rPr>
          <w:lang w:val="en-GB"/>
        </w:rPr>
        <w:t>1.6.3</w:t>
      </w:r>
      <w:r w:rsidR="00D242DE">
        <w:fldChar w:fldCharType="end"/>
      </w:r>
      <w:r w:rsidRPr="00415CCB">
        <w:rPr>
          <w:lang w:val="en-GB"/>
        </w:rPr>
        <w:t>. If you do not plan to include Z-coordinates, you only need to:</w:t>
      </w:r>
    </w:p>
    <w:p w14:paraId="09C721C7" w14:textId="77777777" w:rsidR="00535191" w:rsidRPr="00415CCB" w:rsidRDefault="00535191" w:rsidP="00535191">
      <w:pPr>
        <w:numPr>
          <w:ilvl w:val="0"/>
          <w:numId w:val="39"/>
        </w:numPr>
        <w:rPr>
          <w:lang w:val="en-GB"/>
        </w:rPr>
      </w:pPr>
      <w:r w:rsidRPr="00415CCB">
        <w:rPr>
          <w:lang w:val="en-GB"/>
        </w:rPr>
        <w:t>Reproject all geometries into Lambert2008.</w:t>
      </w:r>
    </w:p>
    <w:p w14:paraId="46787DF7" w14:textId="22DF0677" w:rsidR="002D40FB" w:rsidRPr="00415CCB" w:rsidRDefault="00535191" w:rsidP="00415CCB">
      <w:pPr>
        <w:numPr>
          <w:ilvl w:val="0"/>
          <w:numId w:val="39"/>
        </w:numPr>
        <w:rPr>
          <w:lang w:val="en-GB"/>
        </w:rPr>
      </w:pPr>
      <w:r w:rsidRPr="00415CCB">
        <w:rPr>
          <w:lang w:val="en-GB"/>
        </w:rPr>
        <w:t>Add the srsDimension attribute and set its value to 2 (representing 2D</w:t>
      </w:r>
      <w:r w:rsidR="00D242DE" w:rsidRPr="00415CCB">
        <w:rPr>
          <w:lang w:val="en-GB"/>
        </w:rPr>
        <w:t xml:space="preserve"> coordinates</w:t>
      </w:r>
      <w:r w:rsidRPr="00415CCB">
        <w:rPr>
          <w:lang w:val="en-GB"/>
        </w:rPr>
        <w:t>).</w:t>
      </w:r>
    </w:p>
    <w:p w14:paraId="0EBC195B" w14:textId="1409FD1A" w:rsidR="00D75AE1" w:rsidRPr="00FA78C2" w:rsidRDefault="00D75AE1" w:rsidP="00D75AE1">
      <w:pPr>
        <w:pStyle w:val="Heading3"/>
        <w:rPr>
          <w:lang w:val="en-GB"/>
        </w:rPr>
      </w:pPr>
      <w:bookmarkStart w:id="21" w:name="_Ref173137443"/>
      <w:bookmarkStart w:id="22" w:name="_Toc173155269"/>
      <w:r w:rsidRPr="00FA78C2">
        <w:rPr>
          <w:lang w:val="en-GB"/>
        </w:rPr>
        <w:t>Coordinate reference system</w:t>
      </w:r>
      <w:bookmarkEnd w:id="21"/>
      <w:bookmarkEnd w:id="22"/>
    </w:p>
    <w:p w14:paraId="5DF3D014" w14:textId="7BEAE927" w:rsidR="00CF4E7C" w:rsidRDefault="00CF4E7C" w:rsidP="00D75AE1">
      <w:pPr>
        <w:rPr>
          <w:lang w:val="en-GB"/>
        </w:rPr>
      </w:pPr>
      <w:r w:rsidRPr="00CF4E7C">
        <w:rPr>
          <w:lang w:val="en-GB"/>
        </w:rPr>
        <w:t xml:space="preserve">In IMKL 2.3, Lambert72 </w:t>
      </w:r>
      <w:r w:rsidR="00A83FD8">
        <w:rPr>
          <w:lang w:val="en-GB"/>
        </w:rPr>
        <w:t xml:space="preserve">(EPSG:31370) </w:t>
      </w:r>
      <w:r w:rsidRPr="00CF4E7C">
        <w:rPr>
          <w:lang w:val="en-GB"/>
        </w:rPr>
        <w:t>was use</w:t>
      </w:r>
      <w:r>
        <w:rPr>
          <w:lang w:val="en-GB"/>
        </w:rPr>
        <w:t>d as the coordinate reference system. In IMKL 3, Lambert2008 (EPSG:3812) is used instead. This means that all coordinates need to be converted from Lambert72 to Lambert2008.</w:t>
      </w:r>
    </w:p>
    <w:p w14:paraId="07DF5B59" w14:textId="12B6259A" w:rsidR="00D75AE1" w:rsidRPr="00FA78C2" w:rsidRDefault="00CF4E7C" w:rsidP="00D75AE1">
      <w:pPr>
        <w:rPr>
          <w:lang w:val="en-GB"/>
        </w:rPr>
      </w:pPr>
      <w:r w:rsidRPr="00CF4E7C">
        <w:rPr>
          <w:lang w:val="en-GB"/>
        </w:rPr>
        <w:t>To specify the correct c</w:t>
      </w:r>
      <w:r>
        <w:rPr>
          <w:lang w:val="en-GB"/>
        </w:rPr>
        <w:t xml:space="preserve">oordinate reference system, use the </w:t>
      </w:r>
      <w:r>
        <w:rPr>
          <w:i/>
          <w:iCs/>
          <w:lang w:val="en-GB"/>
        </w:rPr>
        <w:t>srsName</w:t>
      </w:r>
      <w:r>
        <w:rPr>
          <w:lang w:val="en-GB"/>
        </w:rPr>
        <w:t xml:space="preserve"> attribute. </w:t>
      </w:r>
      <w:r w:rsidR="00D75AE1" w:rsidRPr="00FA78C2">
        <w:rPr>
          <w:lang w:val="en-GB"/>
        </w:rPr>
        <w:t xml:space="preserve"> </w:t>
      </w:r>
    </w:p>
    <w:tbl>
      <w:tblPr>
        <w:tblStyle w:val="TableGrid"/>
        <w:tblW w:w="0" w:type="auto"/>
        <w:tblLook w:val="04A0" w:firstRow="1" w:lastRow="0" w:firstColumn="1" w:lastColumn="0" w:noHBand="0" w:noVBand="1"/>
      </w:tblPr>
      <w:tblGrid>
        <w:gridCol w:w="9060"/>
      </w:tblGrid>
      <w:tr w:rsidR="00D75AE1" w:rsidRPr="00415CCB" w14:paraId="42E8EE94" w14:textId="77777777" w:rsidTr="00D75AE1">
        <w:tc>
          <w:tcPr>
            <w:tcW w:w="9060" w:type="dxa"/>
          </w:tcPr>
          <w:p w14:paraId="2FF0C601" w14:textId="4B458FA2" w:rsidR="00D75AE1" w:rsidRPr="00FA78C2" w:rsidRDefault="00D75AE1" w:rsidP="00D75AE1">
            <w:pPr>
              <w:shd w:val="clear" w:color="auto" w:fill="FFFFFF"/>
              <w:spacing w:before="0" w:after="0" w:line="285" w:lineRule="atLeast"/>
              <w:rPr>
                <w:rFonts w:ascii="Consolas" w:eastAsia="Times New Roman" w:hAnsi="Consolas" w:cs="Times New Roman"/>
                <w:color w:val="000000"/>
                <w:sz w:val="21"/>
                <w:szCs w:val="21"/>
                <w:lang w:val="en-GB"/>
              </w:rPr>
            </w:pPr>
            <w:r w:rsidRPr="00FA78C2">
              <w:rPr>
                <w:rFonts w:ascii="Consolas" w:eastAsia="Times New Roman" w:hAnsi="Consolas" w:cs="Times New Roman"/>
                <w:color w:val="E50000"/>
                <w:sz w:val="21"/>
                <w:szCs w:val="21"/>
                <w:lang w:val="en-GB"/>
              </w:rPr>
              <w:t>srsName</w:t>
            </w:r>
            <w:r w:rsidRPr="00FA78C2">
              <w:rPr>
                <w:rFonts w:ascii="Consolas" w:eastAsia="Times New Roman" w:hAnsi="Consolas" w:cs="Times New Roman"/>
                <w:color w:val="000000"/>
                <w:sz w:val="21"/>
                <w:szCs w:val="21"/>
                <w:lang w:val="en-GB"/>
              </w:rPr>
              <w:t>=</w:t>
            </w:r>
            <w:r w:rsidRPr="00FA78C2">
              <w:rPr>
                <w:rFonts w:ascii="Consolas" w:eastAsia="Times New Roman" w:hAnsi="Consolas" w:cs="Times New Roman"/>
                <w:color w:val="0000FF"/>
                <w:sz w:val="21"/>
                <w:szCs w:val="21"/>
                <w:lang w:val="en-GB"/>
              </w:rPr>
              <w:t>"http://spatialreference.org/ref/epsg/3812/"</w:t>
            </w:r>
          </w:p>
        </w:tc>
      </w:tr>
    </w:tbl>
    <w:p w14:paraId="05A3018F" w14:textId="1EAD536C" w:rsidR="00D75AE1" w:rsidRPr="00FA78C2" w:rsidRDefault="00D75AE1" w:rsidP="00D75AE1">
      <w:pPr>
        <w:pStyle w:val="Heading3"/>
        <w:rPr>
          <w:lang w:val="en-GB"/>
        </w:rPr>
      </w:pPr>
      <w:bookmarkStart w:id="23" w:name="_Ref173137444"/>
      <w:bookmarkStart w:id="24" w:name="_Toc173155270"/>
      <w:r w:rsidRPr="00FA78C2">
        <w:rPr>
          <w:lang w:val="en-GB"/>
        </w:rPr>
        <w:t>2.5D and srsDimension</w:t>
      </w:r>
      <w:bookmarkEnd w:id="23"/>
      <w:bookmarkEnd w:id="24"/>
    </w:p>
    <w:p w14:paraId="2FAB300D" w14:textId="061F31E2" w:rsidR="004A3941" w:rsidRDefault="004B35E3" w:rsidP="00D75AE1">
      <w:pPr>
        <w:rPr>
          <w:lang w:val="en-GB"/>
        </w:rPr>
      </w:pPr>
      <w:r>
        <w:rPr>
          <w:lang w:val="en-GB"/>
        </w:rPr>
        <w:t xml:space="preserve">In IMKL 2.3, </w:t>
      </w:r>
      <w:r w:rsidR="00041117">
        <w:rPr>
          <w:lang w:val="en-GB"/>
        </w:rPr>
        <w:t>specifying z-coordinates was not allowed</w:t>
      </w:r>
      <w:r>
        <w:rPr>
          <w:lang w:val="en-GB"/>
        </w:rPr>
        <w:t>.</w:t>
      </w:r>
      <w:r w:rsidR="005414E6">
        <w:rPr>
          <w:lang w:val="en-GB"/>
        </w:rPr>
        <w:t xml:space="preserve"> </w:t>
      </w:r>
      <w:r>
        <w:rPr>
          <w:lang w:val="en-GB"/>
        </w:rPr>
        <w:t xml:space="preserve">IMKL 3 now </w:t>
      </w:r>
      <w:r w:rsidR="00041117">
        <w:rPr>
          <w:lang w:val="en-GB"/>
        </w:rPr>
        <w:t>supports</w:t>
      </w:r>
      <w:r>
        <w:rPr>
          <w:lang w:val="en-GB"/>
        </w:rPr>
        <w:t xml:space="preserve"> the inclusion of </w:t>
      </w:r>
      <w:r w:rsidR="0089085D">
        <w:rPr>
          <w:lang w:val="en-GB"/>
        </w:rPr>
        <w:t>2.5</w:t>
      </w:r>
      <w:r>
        <w:rPr>
          <w:lang w:val="en-GB"/>
        </w:rPr>
        <w:t>D coordinates</w:t>
      </w:r>
      <w:r w:rsidR="00BD1743">
        <w:rPr>
          <w:lang w:val="en-GB"/>
        </w:rPr>
        <w:t xml:space="preserve"> which means they can be provided when available for third-party use</w:t>
      </w:r>
      <w:r>
        <w:rPr>
          <w:lang w:val="en-GB"/>
        </w:rPr>
        <w:t xml:space="preserve">. </w:t>
      </w:r>
      <w:r w:rsidR="005414E6">
        <w:rPr>
          <w:lang w:val="en-GB"/>
        </w:rPr>
        <w:t>However, t</w:t>
      </w:r>
      <w:r w:rsidR="004A3941">
        <w:rPr>
          <w:lang w:val="en-GB"/>
        </w:rPr>
        <w:t xml:space="preserve">he </w:t>
      </w:r>
      <w:r w:rsidR="00F6424D">
        <w:rPr>
          <w:lang w:val="en-GB"/>
        </w:rPr>
        <w:t xml:space="preserve">KLIP-viewer itself will not use </w:t>
      </w:r>
      <w:r w:rsidR="004A3941">
        <w:rPr>
          <w:lang w:val="en-GB"/>
        </w:rPr>
        <w:t>z-coordinates. To provide depth information</w:t>
      </w:r>
      <w:r w:rsidR="008D7476">
        <w:rPr>
          <w:lang w:val="en-GB"/>
        </w:rPr>
        <w:t>,</w:t>
      </w:r>
      <w:r w:rsidR="004A3941">
        <w:rPr>
          <w:lang w:val="en-GB"/>
        </w:rPr>
        <w:t xml:space="preserve"> it is recommended to include </w:t>
      </w:r>
      <w:r w:rsidR="008D7476">
        <w:rPr>
          <w:lang w:val="en-GB"/>
        </w:rPr>
        <w:t xml:space="preserve">the </w:t>
      </w:r>
      <w:r w:rsidR="004A3941" w:rsidRPr="007356F5">
        <w:rPr>
          <w:i/>
          <w:iCs/>
          <w:lang w:val="en-GB"/>
        </w:rPr>
        <w:t>StandardCoverageDetail</w:t>
      </w:r>
      <w:r w:rsidR="004A3941">
        <w:rPr>
          <w:lang w:val="en-GB"/>
        </w:rPr>
        <w:t xml:space="preserve">, </w:t>
      </w:r>
      <w:r w:rsidR="004A3941" w:rsidRPr="007356F5">
        <w:rPr>
          <w:i/>
          <w:iCs/>
          <w:lang w:val="en-GB"/>
        </w:rPr>
        <w:t>DepthDetail</w:t>
      </w:r>
      <w:r w:rsidR="004A3941">
        <w:rPr>
          <w:lang w:val="en-GB"/>
        </w:rPr>
        <w:t xml:space="preserve"> and </w:t>
      </w:r>
      <w:r w:rsidR="004A3941" w:rsidRPr="007356F5">
        <w:rPr>
          <w:i/>
          <w:iCs/>
          <w:lang w:val="en-GB"/>
        </w:rPr>
        <w:t>CoverageDetail</w:t>
      </w:r>
      <w:r w:rsidR="004A3941">
        <w:rPr>
          <w:lang w:val="en-GB"/>
        </w:rPr>
        <w:t xml:space="preserve"> entities. </w:t>
      </w:r>
    </w:p>
    <w:p w14:paraId="7674CABA" w14:textId="77777777" w:rsidR="00FD5AD4" w:rsidRDefault="00FD5AD4" w:rsidP="00D75AE1">
      <w:pPr>
        <w:rPr>
          <w:lang w:val="en-GB"/>
        </w:rPr>
      </w:pPr>
    </w:p>
    <w:p w14:paraId="7C482B5C" w14:textId="2CE34328" w:rsidR="00FD5AD4" w:rsidRDefault="00FD5AD4" w:rsidP="00D75AE1">
      <w:pPr>
        <w:rPr>
          <w:lang w:val="en-GB"/>
        </w:rPr>
      </w:pPr>
      <w:r>
        <w:rPr>
          <w:lang w:val="en-GB"/>
        </w:rPr>
        <w:t xml:space="preserve">Note that only one </w:t>
      </w:r>
      <w:r w:rsidR="000640ED">
        <w:rPr>
          <w:lang w:val="en-GB"/>
        </w:rPr>
        <w:t>Z</w:t>
      </w:r>
      <w:r>
        <w:rPr>
          <w:lang w:val="en-GB"/>
        </w:rPr>
        <w:t xml:space="preserve">-coordinate is required for every </w:t>
      </w:r>
      <w:r w:rsidR="000640ED">
        <w:rPr>
          <w:lang w:val="en-GB"/>
        </w:rPr>
        <w:t>XY</w:t>
      </w:r>
      <w:r>
        <w:rPr>
          <w:lang w:val="en-GB"/>
        </w:rPr>
        <w:t xml:space="preserve">-coordinate pair. Therefore, </w:t>
      </w:r>
      <w:r w:rsidR="00F95859">
        <w:rPr>
          <w:lang w:val="en-GB"/>
        </w:rPr>
        <w:t xml:space="preserve">in the context of IMKL 3 </w:t>
      </w:r>
      <w:r>
        <w:rPr>
          <w:lang w:val="en-GB"/>
        </w:rPr>
        <w:t xml:space="preserve">this is referred to as 2.5D rather than a true 3D representation of objects. The interpretation of the </w:t>
      </w:r>
      <w:r w:rsidR="0098355E">
        <w:rPr>
          <w:lang w:val="en-GB"/>
        </w:rPr>
        <w:t>Z</w:t>
      </w:r>
      <w:r>
        <w:rPr>
          <w:lang w:val="en-GB"/>
        </w:rPr>
        <w:t xml:space="preserve">-coordinate should follow the same guidelines as those of the verticalPosition (chapter </w:t>
      </w:r>
      <w:r>
        <w:rPr>
          <w:lang w:val="en-GB"/>
        </w:rPr>
        <w:fldChar w:fldCharType="begin"/>
      </w:r>
      <w:r>
        <w:rPr>
          <w:lang w:val="en-GB"/>
        </w:rPr>
        <w:instrText xml:space="preserve"> REF _Ref172274259 \r \h </w:instrText>
      </w:r>
      <w:r>
        <w:rPr>
          <w:lang w:val="en-GB"/>
        </w:rPr>
      </w:r>
      <w:r>
        <w:rPr>
          <w:lang w:val="en-GB"/>
        </w:rPr>
        <w:fldChar w:fldCharType="separate"/>
      </w:r>
      <w:r w:rsidR="00FA0A35">
        <w:rPr>
          <w:lang w:val="en-GB"/>
        </w:rPr>
        <w:t>4</w:t>
      </w:r>
      <w:r>
        <w:rPr>
          <w:lang w:val="en-GB"/>
        </w:rPr>
        <w:fldChar w:fldCharType="end"/>
      </w:r>
      <w:r>
        <w:rPr>
          <w:lang w:val="en-GB"/>
        </w:rPr>
        <w:t>).</w:t>
      </w:r>
    </w:p>
    <w:p w14:paraId="6707199C" w14:textId="77777777" w:rsidR="00752DB7" w:rsidRDefault="00752DB7" w:rsidP="00D75AE1">
      <w:pPr>
        <w:rPr>
          <w:lang w:val="en-GB"/>
        </w:rPr>
      </w:pPr>
    </w:p>
    <w:p w14:paraId="0BCC98FE" w14:textId="6A32887E" w:rsidR="0092494B" w:rsidRDefault="004B35E3" w:rsidP="00D75AE1">
      <w:pPr>
        <w:rPr>
          <w:lang w:val="en-GB"/>
        </w:rPr>
      </w:pPr>
      <w:r>
        <w:rPr>
          <w:lang w:val="en-GB"/>
        </w:rPr>
        <w:t xml:space="preserve">To </w:t>
      </w:r>
      <w:r w:rsidR="00D154BE">
        <w:rPr>
          <w:lang w:val="en-GB"/>
        </w:rPr>
        <w:t>differentiate</w:t>
      </w:r>
      <w:r>
        <w:rPr>
          <w:lang w:val="en-GB"/>
        </w:rPr>
        <w:t xml:space="preserve"> between geometries specified in 2D and those in </w:t>
      </w:r>
      <w:r w:rsidR="0089085D">
        <w:rPr>
          <w:lang w:val="en-GB"/>
        </w:rPr>
        <w:t>2.5</w:t>
      </w:r>
      <w:r>
        <w:rPr>
          <w:lang w:val="en-GB"/>
        </w:rPr>
        <w:t xml:space="preserve">D, the </w:t>
      </w:r>
      <w:r>
        <w:rPr>
          <w:i/>
          <w:iCs/>
          <w:lang w:val="en-GB"/>
        </w:rPr>
        <w:t>srsDimension</w:t>
      </w:r>
      <w:r>
        <w:rPr>
          <w:lang w:val="en-GB"/>
        </w:rPr>
        <w:t xml:space="preserve"> attribute must be added. For 2D coordinates, set srsDimension to 2. For </w:t>
      </w:r>
      <w:r w:rsidR="0089085D">
        <w:rPr>
          <w:lang w:val="en-GB"/>
        </w:rPr>
        <w:t>2.5</w:t>
      </w:r>
      <w:r>
        <w:rPr>
          <w:lang w:val="en-GB"/>
        </w:rPr>
        <w:t xml:space="preserve">D coordinates, set srsDimension to 3. </w:t>
      </w:r>
      <w:r w:rsidR="00C70255">
        <w:rPr>
          <w:lang w:val="en-GB"/>
        </w:rPr>
        <w:t>A</w:t>
      </w:r>
      <w:r w:rsidR="00C70255" w:rsidRPr="00C70255">
        <w:rPr>
          <w:lang w:val="en-GB"/>
        </w:rPr>
        <w:t xml:space="preserve">lthough the usage of </w:t>
      </w:r>
      <w:r w:rsidR="0089085D">
        <w:rPr>
          <w:lang w:val="en-GB"/>
        </w:rPr>
        <w:t>2.5</w:t>
      </w:r>
      <w:r w:rsidR="00C70255" w:rsidRPr="00C70255">
        <w:rPr>
          <w:lang w:val="en-GB"/>
        </w:rPr>
        <w:t>D coordinates is optional, the srsDimension attribute itself is mandatory.</w:t>
      </w:r>
      <w:r w:rsidR="007356F5">
        <w:rPr>
          <w:lang w:val="en-GB"/>
        </w:rPr>
        <w:t xml:space="preserve"> </w:t>
      </w:r>
    </w:p>
    <w:p w14:paraId="5E8ED354" w14:textId="77777777" w:rsidR="00D20EEB" w:rsidRDefault="00D20EEB" w:rsidP="00D75AE1">
      <w:pPr>
        <w:rPr>
          <w:lang w:val="en-GB"/>
        </w:rPr>
      </w:pPr>
    </w:p>
    <w:p w14:paraId="2F9D5BA2" w14:textId="77777777" w:rsidR="008A152E" w:rsidRDefault="008A152E" w:rsidP="008A152E">
      <w:pPr>
        <w:keepNext/>
        <w:jc w:val="center"/>
      </w:pPr>
      <w:r w:rsidRPr="008A152E">
        <w:rPr>
          <w:noProof/>
          <w:lang w:val="en-GB"/>
        </w:rPr>
        <w:lastRenderedPageBreak/>
        <w:drawing>
          <wp:inline distT="0" distB="0" distL="0" distR="0" wp14:anchorId="48A67F8C" wp14:editId="45F7DDED">
            <wp:extent cx="5759450" cy="1600200"/>
            <wp:effectExtent l="0" t="0" r="0" b="0"/>
            <wp:docPr id="1577676722" name="Picture 1" descr="A close-up of a black and r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76722" name="Picture 1" descr="A close-up of a black and red background&#10;&#10;Description automatically generated with medium confidence"/>
                    <pic:cNvPicPr/>
                  </pic:nvPicPr>
                  <pic:blipFill>
                    <a:blip r:embed="rId24"/>
                    <a:stretch>
                      <a:fillRect/>
                    </a:stretch>
                  </pic:blipFill>
                  <pic:spPr>
                    <a:xfrm>
                      <a:off x="0" y="0"/>
                      <a:ext cx="5759450" cy="1600200"/>
                    </a:xfrm>
                    <a:prstGeom prst="rect">
                      <a:avLst/>
                    </a:prstGeom>
                  </pic:spPr>
                </pic:pic>
              </a:graphicData>
            </a:graphic>
          </wp:inline>
        </w:drawing>
      </w:r>
    </w:p>
    <w:p w14:paraId="24524826" w14:textId="04B8FBF6" w:rsidR="008A152E" w:rsidRPr="008A152E" w:rsidRDefault="008A152E" w:rsidP="008A152E">
      <w:pPr>
        <w:pStyle w:val="Caption"/>
        <w:jc w:val="center"/>
        <w:rPr>
          <w:lang w:val="en-GB"/>
        </w:rPr>
      </w:pPr>
      <w:r w:rsidRPr="008A152E">
        <w:rPr>
          <w:lang w:val="en-GB"/>
        </w:rPr>
        <w:t xml:space="preserve">Figure </w:t>
      </w:r>
      <w:r>
        <w:fldChar w:fldCharType="begin"/>
      </w:r>
      <w:r w:rsidRPr="008A152E">
        <w:rPr>
          <w:lang w:val="en-GB"/>
        </w:rPr>
        <w:instrText xml:space="preserve"> SEQ Figure \* ARABIC </w:instrText>
      </w:r>
      <w:r>
        <w:fldChar w:fldCharType="separate"/>
      </w:r>
      <w:r w:rsidR="00FA0A35">
        <w:rPr>
          <w:noProof/>
          <w:lang w:val="en-GB"/>
        </w:rPr>
        <w:t>1</w:t>
      </w:r>
      <w:r>
        <w:fldChar w:fldCharType="end"/>
      </w:r>
      <w:r w:rsidRPr="008A152E">
        <w:rPr>
          <w:lang w:val="en-GB"/>
        </w:rPr>
        <w:t xml:space="preserve"> - 2D</w:t>
      </w:r>
      <w:r w:rsidR="001A55F1">
        <w:rPr>
          <w:lang w:val="en-GB"/>
        </w:rPr>
        <w:t xml:space="preserve"> + depth</w:t>
      </w:r>
      <w:r w:rsidRPr="008A152E">
        <w:rPr>
          <w:lang w:val="en-GB"/>
        </w:rPr>
        <w:t xml:space="preserve"> (left) vs 2.5D (right)</w:t>
      </w:r>
    </w:p>
    <w:p w14:paraId="3D63EE6A" w14:textId="77777777" w:rsidR="00D75AE1" w:rsidRPr="00FA78C2" w:rsidRDefault="00D75AE1" w:rsidP="00D75AE1">
      <w:pPr>
        <w:rPr>
          <w:lang w:val="en-GB"/>
        </w:rPr>
      </w:pPr>
    </w:p>
    <w:p w14:paraId="44F784FF" w14:textId="6033A7F3" w:rsidR="00D75AE1" w:rsidRPr="00415CCB" w:rsidRDefault="004B35E3" w:rsidP="00415CCB">
      <w:pPr>
        <w:jc w:val="center"/>
        <w:rPr>
          <w:u w:val="single"/>
          <w:lang w:val="en-GB"/>
        </w:rPr>
      </w:pPr>
      <w:r w:rsidRPr="00415CCB">
        <w:rPr>
          <w:u w:val="single"/>
          <w:lang w:val="en-GB"/>
        </w:rPr>
        <w:t>Example of 2D coordinates</w:t>
      </w:r>
      <w:r w:rsidR="00D75AE1" w:rsidRPr="00415CCB">
        <w:rPr>
          <w:u w:val="single"/>
          <w:lang w:val="en-GB"/>
        </w:rPr>
        <w:t>:</w:t>
      </w:r>
    </w:p>
    <w:tbl>
      <w:tblPr>
        <w:tblStyle w:val="TableGrid"/>
        <w:tblW w:w="0" w:type="auto"/>
        <w:tblLook w:val="04A0" w:firstRow="1" w:lastRow="0" w:firstColumn="1" w:lastColumn="0" w:noHBand="0" w:noVBand="1"/>
      </w:tblPr>
      <w:tblGrid>
        <w:gridCol w:w="9060"/>
      </w:tblGrid>
      <w:tr w:rsidR="00D75AE1" w:rsidRPr="00FA78C2" w14:paraId="004DF25E" w14:textId="77777777" w:rsidTr="00D75AE1">
        <w:tc>
          <w:tcPr>
            <w:tcW w:w="9060" w:type="dxa"/>
          </w:tcPr>
          <w:p w14:paraId="7FF47233"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&lt;net:centrelineGeometry&gt;</w:t>
            </w:r>
          </w:p>
          <w:p w14:paraId="5FCE1313"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&lt;gml:LineString</w:t>
            </w: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E50000"/>
                <w:sz w:val="18"/>
                <w:szCs w:val="18"/>
                <w:lang w:val="en-GB"/>
              </w:rPr>
              <w:t>srsName</w:t>
            </w:r>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"http://spatialreference.org/ref/epsg/3812/"</w:t>
            </w: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E50000"/>
                <w:sz w:val="18"/>
                <w:szCs w:val="18"/>
                <w:lang w:val="en-GB"/>
              </w:rPr>
              <w:t>srsDimension</w:t>
            </w:r>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"2"</w:t>
            </w:r>
            <w:r w:rsidRPr="00FA78C2">
              <w:rPr>
                <w:rFonts w:ascii="Consolas" w:eastAsia="Times New Roman" w:hAnsi="Consolas" w:cs="Times New Roman"/>
                <w:color w:val="800000"/>
                <w:sz w:val="18"/>
                <w:szCs w:val="18"/>
                <w:lang w:val="en-GB"/>
              </w:rPr>
              <w:t>&gt;</w:t>
            </w:r>
          </w:p>
          <w:p w14:paraId="7FBEB1B7" w14:textId="693A923D"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&lt;gml:posList&gt;</w:t>
            </w:r>
            <w:r w:rsidRPr="00FA78C2">
              <w:rPr>
                <w:rFonts w:ascii="Consolas" w:eastAsia="Times New Roman" w:hAnsi="Consolas" w:cs="Times New Roman"/>
                <w:color w:val="000000"/>
                <w:sz w:val="18"/>
                <w:szCs w:val="18"/>
                <w:lang w:val="en-GB"/>
              </w:rPr>
              <w:t>603516 692178 603576 692157</w:t>
            </w:r>
            <w:r w:rsidRPr="00FA78C2">
              <w:rPr>
                <w:rFonts w:ascii="Consolas" w:eastAsia="Times New Roman" w:hAnsi="Consolas" w:cs="Times New Roman"/>
                <w:color w:val="800000"/>
                <w:sz w:val="18"/>
                <w:szCs w:val="18"/>
                <w:lang w:val="en-GB"/>
              </w:rPr>
              <w:t>&lt;/gml:posList&gt;</w:t>
            </w:r>
          </w:p>
          <w:p w14:paraId="51B4B64F"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&lt;/gml:LineString&gt;</w:t>
            </w:r>
          </w:p>
          <w:p w14:paraId="6983CC9F" w14:textId="07091A23" w:rsidR="00D75AE1" w:rsidRPr="00FA78C2" w:rsidRDefault="00D75AE1" w:rsidP="00D75AE1">
            <w:pPr>
              <w:shd w:val="clear" w:color="auto" w:fill="FFFFFF"/>
              <w:spacing w:before="0" w:after="0" w:line="285" w:lineRule="atLeast"/>
              <w:rPr>
                <w:lang w:val="en-GB"/>
              </w:rPr>
            </w:pPr>
            <w:r w:rsidRPr="00FA78C2">
              <w:rPr>
                <w:rFonts w:ascii="Consolas" w:eastAsia="Times New Roman" w:hAnsi="Consolas" w:cs="Times New Roman"/>
                <w:color w:val="800000"/>
                <w:sz w:val="18"/>
                <w:szCs w:val="18"/>
                <w:lang w:val="en-GB"/>
              </w:rPr>
              <w:t>&lt;/net:centrelineGeometry&gt;</w:t>
            </w:r>
          </w:p>
        </w:tc>
      </w:tr>
    </w:tbl>
    <w:p w14:paraId="6836C5C4" w14:textId="77777777" w:rsidR="00D75AE1" w:rsidRPr="00FA78C2" w:rsidRDefault="00D75AE1" w:rsidP="00D75AE1">
      <w:pPr>
        <w:rPr>
          <w:lang w:val="en-GB"/>
        </w:rPr>
      </w:pPr>
    </w:p>
    <w:p w14:paraId="6BA0717B" w14:textId="7EE0BB41" w:rsidR="00D75AE1" w:rsidRPr="00415CCB" w:rsidRDefault="007179F7" w:rsidP="00415CCB">
      <w:pPr>
        <w:jc w:val="center"/>
        <w:rPr>
          <w:u w:val="single"/>
          <w:lang w:val="en-GB"/>
        </w:rPr>
      </w:pPr>
      <w:r w:rsidRPr="00415CCB">
        <w:rPr>
          <w:u w:val="single"/>
          <w:lang w:val="en-GB"/>
        </w:rPr>
        <w:t>Example of</w:t>
      </w:r>
      <w:r w:rsidR="00D75AE1" w:rsidRPr="00415CCB">
        <w:rPr>
          <w:u w:val="single"/>
          <w:lang w:val="en-GB"/>
        </w:rPr>
        <w:t xml:space="preserve"> </w:t>
      </w:r>
      <w:r w:rsidR="004A7814" w:rsidRPr="00415CCB">
        <w:rPr>
          <w:u w:val="single"/>
          <w:lang w:val="en-GB"/>
        </w:rPr>
        <w:t>2.5</w:t>
      </w:r>
      <w:r w:rsidR="00D75AE1" w:rsidRPr="00415CCB">
        <w:rPr>
          <w:u w:val="single"/>
          <w:lang w:val="en-GB"/>
        </w:rPr>
        <w:t>D</w:t>
      </w:r>
      <w:r w:rsidRPr="00415CCB">
        <w:rPr>
          <w:u w:val="single"/>
          <w:lang w:val="en-GB"/>
        </w:rPr>
        <w:t xml:space="preserve"> </w:t>
      </w:r>
      <w:r w:rsidR="00D75AE1" w:rsidRPr="00415CCB">
        <w:rPr>
          <w:u w:val="single"/>
          <w:lang w:val="en-GB"/>
        </w:rPr>
        <w:t>co</w:t>
      </w:r>
      <w:r w:rsidRPr="00415CCB">
        <w:rPr>
          <w:u w:val="single"/>
          <w:lang w:val="en-GB"/>
        </w:rPr>
        <w:t>ordinates</w:t>
      </w:r>
      <w:r w:rsidR="00D75AE1" w:rsidRPr="00415CCB">
        <w:rPr>
          <w:u w:val="single"/>
          <w:lang w:val="en-GB"/>
        </w:rPr>
        <w:t>:</w:t>
      </w:r>
    </w:p>
    <w:tbl>
      <w:tblPr>
        <w:tblStyle w:val="TableGrid"/>
        <w:tblW w:w="0" w:type="auto"/>
        <w:tblLook w:val="04A0" w:firstRow="1" w:lastRow="0" w:firstColumn="1" w:lastColumn="0" w:noHBand="0" w:noVBand="1"/>
      </w:tblPr>
      <w:tblGrid>
        <w:gridCol w:w="9060"/>
      </w:tblGrid>
      <w:tr w:rsidR="00D75AE1" w:rsidRPr="00FA78C2" w14:paraId="3AAD11DE" w14:textId="77777777" w:rsidTr="00D75AE1">
        <w:tc>
          <w:tcPr>
            <w:tcW w:w="9060" w:type="dxa"/>
          </w:tcPr>
          <w:p w14:paraId="6A928A97"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&lt;net:centrelineGeometry&gt;</w:t>
            </w:r>
          </w:p>
          <w:p w14:paraId="12DBA251" w14:textId="77CCF63B"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&lt;gml:LineString</w:t>
            </w: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E50000"/>
                <w:sz w:val="18"/>
                <w:szCs w:val="18"/>
                <w:lang w:val="en-GB"/>
              </w:rPr>
              <w:t>srsName</w:t>
            </w:r>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"http://spatialreference.org/ref/epsg/3812/"</w:t>
            </w: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E50000"/>
                <w:sz w:val="18"/>
                <w:szCs w:val="18"/>
                <w:lang w:val="en-GB"/>
              </w:rPr>
              <w:t>srsDimension</w:t>
            </w:r>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"3"</w:t>
            </w:r>
            <w:r w:rsidRPr="00FA78C2">
              <w:rPr>
                <w:rFonts w:ascii="Consolas" w:eastAsia="Times New Roman" w:hAnsi="Consolas" w:cs="Times New Roman"/>
                <w:color w:val="800000"/>
                <w:sz w:val="18"/>
                <w:szCs w:val="18"/>
                <w:lang w:val="en-GB"/>
              </w:rPr>
              <w:t>&gt;</w:t>
            </w:r>
          </w:p>
          <w:p w14:paraId="0EEEC0A4" w14:textId="731DCE40"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&lt;gml:posList&gt;</w:t>
            </w:r>
            <w:r w:rsidRPr="00FA78C2">
              <w:rPr>
                <w:rFonts w:ascii="Consolas" w:eastAsia="Times New Roman" w:hAnsi="Consolas" w:cs="Times New Roman"/>
                <w:color w:val="000000"/>
                <w:sz w:val="18"/>
                <w:szCs w:val="18"/>
                <w:lang w:val="en-GB"/>
              </w:rPr>
              <w:t>603516 692178 20 603576 692157 20</w:t>
            </w:r>
            <w:r w:rsidRPr="00FA78C2">
              <w:rPr>
                <w:rFonts w:ascii="Consolas" w:eastAsia="Times New Roman" w:hAnsi="Consolas" w:cs="Times New Roman"/>
                <w:color w:val="800000"/>
                <w:sz w:val="18"/>
                <w:szCs w:val="18"/>
                <w:lang w:val="en-GB"/>
              </w:rPr>
              <w:t>&lt;/gml:posList&gt;</w:t>
            </w:r>
          </w:p>
          <w:p w14:paraId="7861046E"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&lt;/gml:LineString&gt;</w:t>
            </w:r>
          </w:p>
          <w:p w14:paraId="67C2E3E1" w14:textId="7209F2C4" w:rsidR="00D75AE1" w:rsidRPr="00FA78C2" w:rsidRDefault="00D75AE1" w:rsidP="00D75AE1">
            <w:pPr>
              <w:rPr>
                <w:lang w:val="en-GB"/>
              </w:rPr>
            </w:pPr>
            <w:r w:rsidRPr="00FA78C2">
              <w:rPr>
                <w:rFonts w:ascii="Consolas" w:eastAsia="Times New Roman" w:hAnsi="Consolas" w:cs="Times New Roman"/>
                <w:color w:val="800000"/>
                <w:sz w:val="18"/>
                <w:szCs w:val="18"/>
                <w:lang w:val="en-GB"/>
              </w:rPr>
              <w:t>&lt;/net:centrelineGeometry&gt;</w:t>
            </w:r>
          </w:p>
        </w:tc>
      </w:tr>
    </w:tbl>
    <w:p w14:paraId="6A985407" w14:textId="77777777" w:rsidR="00D75AE1" w:rsidRPr="00FA78C2" w:rsidRDefault="00D75AE1" w:rsidP="00D75AE1">
      <w:pPr>
        <w:rPr>
          <w:lang w:val="en-GB"/>
        </w:rPr>
      </w:pPr>
    </w:p>
    <w:p w14:paraId="73DCA3AF" w14:textId="640088CB" w:rsidR="00EB15FA" w:rsidRPr="004F6155" w:rsidRDefault="002F7E1F" w:rsidP="00D75AE1">
      <w:pPr>
        <w:rPr>
          <w:lang w:val="en-GB"/>
        </w:rPr>
      </w:pPr>
      <w:r w:rsidRPr="002F7E1F">
        <w:rPr>
          <w:lang w:val="en-GB"/>
        </w:rPr>
        <w:t>Note that srsDimension with value 1 is also possible. This is the case when specifying a TAW/DNG level</w:t>
      </w:r>
      <w:r>
        <w:rPr>
          <w:lang w:val="en-GB"/>
        </w:rPr>
        <w:t xml:space="preserve"> </w:t>
      </w:r>
      <w:r w:rsidRPr="00FA78C2">
        <w:rPr>
          <w:lang w:val="en-GB"/>
        </w:rPr>
        <w:t>(Tweede Algemene Waterpassing / Deuxième Nivellement General)</w:t>
      </w:r>
      <w:r w:rsidR="00EB15FA" w:rsidRPr="00FA78C2">
        <w:rPr>
          <w:lang w:val="en-GB"/>
        </w:rPr>
        <w:t xml:space="preserve">. </w:t>
      </w:r>
      <w:r w:rsidRPr="004F6155">
        <w:rPr>
          <w:lang w:val="en-GB"/>
        </w:rPr>
        <w:t>Here, EPSG:5710 is used.</w:t>
      </w:r>
      <w:r w:rsidR="0044202B">
        <w:rPr>
          <w:lang w:val="en-GB"/>
        </w:rPr>
        <w:t xml:space="preserve"> See section </w:t>
      </w:r>
      <w:r w:rsidR="00EC6409">
        <w:rPr>
          <w:lang w:val="en-GB"/>
        </w:rPr>
        <w:fldChar w:fldCharType="begin"/>
      </w:r>
      <w:r w:rsidR="00EC6409">
        <w:rPr>
          <w:lang w:val="en-GB"/>
        </w:rPr>
        <w:instrText xml:space="preserve"> REF _Ref172276396 \r \h </w:instrText>
      </w:r>
      <w:r w:rsidR="00EC6409">
        <w:rPr>
          <w:lang w:val="en-GB"/>
        </w:rPr>
      </w:r>
      <w:r w:rsidR="00EC6409">
        <w:rPr>
          <w:lang w:val="en-GB"/>
        </w:rPr>
        <w:fldChar w:fldCharType="separate"/>
      </w:r>
      <w:r w:rsidR="00FA0A35">
        <w:rPr>
          <w:lang w:val="en-GB"/>
        </w:rPr>
        <w:t>4.3</w:t>
      </w:r>
      <w:r w:rsidR="00EC6409">
        <w:rPr>
          <w:lang w:val="en-GB"/>
        </w:rPr>
        <w:fldChar w:fldCharType="end"/>
      </w:r>
      <w:r w:rsidR="00EC6409">
        <w:rPr>
          <w:lang w:val="en-GB"/>
        </w:rPr>
        <w:t xml:space="preserve"> </w:t>
      </w:r>
      <w:r w:rsidR="0044202B">
        <w:rPr>
          <w:lang w:val="en-GB"/>
        </w:rPr>
        <w:t>for more information.</w:t>
      </w:r>
    </w:p>
    <w:p w14:paraId="4EDFC8DF" w14:textId="77777777" w:rsidR="00EB15FA" w:rsidRPr="004F6155" w:rsidRDefault="00EB15FA" w:rsidP="00D75AE1">
      <w:pPr>
        <w:rPr>
          <w:lang w:val="en-GB"/>
        </w:rPr>
      </w:pPr>
    </w:p>
    <w:p w14:paraId="67FFE550" w14:textId="7A3E38C2" w:rsidR="00EB15FA" w:rsidRPr="00415CCB" w:rsidRDefault="00475658" w:rsidP="00415CCB">
      <w:pPr>
        <w:jc w:val="center"/>
        <w:rPr>
          <w:u w:val="single"/>
          <w:lang w:val="en-GB"/>
        </w:rPr>
      </w:pPr>
      <w:r w:rsidRPr="00415CCB">
        <w:rPr>
          <w:u w:val="single"/>
          <w:lang w:val="en-GB"/>
        </w:rPr>
        <w:t>Example of a</w:t>
      </w:r>
      <w:r w:rsidR="00EB15FA" w:rsidRPr="00415CCB">
        <w:rPr>
          <w:u w:val="single"/>
          <w:lang w:val="en-GB"/>
        </w:rPr>
        <w:t xml:space="preserve"> TAW/DNG</w:t>
      </w:r>
      <w:r w:rsidRPr="00415CCB">
        <w:rPr>
          <w:u w:val="single"/>
          <w:lang w:val="en-GB"/>
        </w:rPr>
        <w:t xml:space="preserve"> </w:t>
      </w:r>
      <w:r w:rsidR="00EB15FA" w:rsidRPr="00415CCB">
        <w:rPr>
          <w:u w:val="single"/>
          <w:lang w:val="en-GB"/>
        </w:rPr>
        <w:t>level:</w:t>
      </w:r>
    </w:p>
    <w:tbl>
      <w:tblPr>
        <w:tblStyle w:val="TableGrid"/>
        <w:tblW w:w="0" w:type="auto"/>
        <w:tblLook w:val="04A0" w:firstRow="1" w:lastRow="0" w:firstColumn="1" w:lastColumn="0" w:noHBand="0" w:noVBand="1"/>
      </w:tblPr>
      <w:tblGrid>
        <w:gridCol w:w="9060"/>
      </w:tblGrid>
      <w:tr w:rsidR="00EB15FA" w:rsidRPr="00FA78C2" w14:paraId="4E919077" w14:textId="77777777" w:rsidTr="00EB15FA">
        <w:tc>
          <w:tcPr>
            <w:tcW w:w="9060" w:type="dxa"/>
          </w:tcPr>
          <w:p w14:paraId="2A0616E4" w14:textId="77777777" w:rsidR="00EB15FA" w:rsidRPr="00FA78C2" w:rsidRDefault="00EB15FA" w:rsidP="00EB15FA">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&lt;imkl:verticalPosition</w:t>
            </w: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E50000"/>
                <w:sz w:val="18"/>
                <w:szCs w:val="18"/>
                <w:lang w:val="en-GB"/>
              </w:rPr>
              <w:t>srsName</w:t>
            </w:r>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"http://spatialreference.org/ref/epsg/5710/"</w:t>
            </w:r>
          </w:p>
          <w:p w14:paraId="44D2303E" w14:textId="4ED27A56" w:rsidR="00EB15FA" w:rsidRPr="00FA78C2" w:rsidRDefault="00EB15FA" w:rsidP="00EB15FA">
            <w:pPr>
              <w:shd w:val="clear" w:color="auto" w:fill="FFFFFF"/>
              <w:spacing w:before="0" w:after="0" w:line="285" w:lineRule="atLeast"/>
              <w:rPr>
                <w:lang w:val="en-GB"/>
              </w:rPr>
            </w:pPr>
            <w:r w:rsidRPr="00FA78C2">
              <w:rPr>
                <w:rFonts w:ascii="Consolas" w:eastAsia="Times New Roman" w:hAnsi="Consolas" w:cs="Times New Roman"/>
                <w:color w:val="E50000"/>
                <w:sz w:val="18"/>
                <w:szCs w:val="18"/>
                <w:lang w:val="en-GB"/>
              </w:rPr>
              <w:t>srsDimension</w:t>
            </w:r>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"1"</w:t>
            </w:r>
            <w:r w:rsidRPr="00FA78C2">
              <w:rPr>
                <w:rFonts w:ascii="Consolas" w:eastAsia="Times New Roman" w:hAnsi="Consolas" w:cs="Times New Roman"/>
                <w:color w:val="800000"/>
                <w:sz w:val="18"/>
                <w:szCs w:val="18"/>
                <w:lang w:val="en-GB"/>
              </w:rPr>
              <w:t>&gt;</w:t>
            </w:r>
            <w:r w:rsidRPr="00FA78C2">
              <w:rPr>
                <w:rFonts w:ascii="Consolas" w:eastAsia="Times New Roman" w:hAnsi="Consolas" w:cs="Times New Roman"/>
                <w:color w:val="000000"/>
                <w:sz w:val="18"/>
                <w:szCs w:val="18"/>
                <w:lang w:val="en-GB"/>
              </w:rPr>
              <w:t>22.02</w:t>
            </w:r>
            <w:r w:rsidRPr="00FA78C2">
              <w:rPr>
                <w:rFonts w:ascii="Consolas" w:eastAsia="Times New Roman" w:hAnsi="Consolas" w:cs="Times New Roman"/>
                <w:color w:val="800000"/>
                <w:sz w:val="18"/>
                <w:szCs w:val="18"/>
                <w:lang w:val="en-GB"/>
              </w:rPr>
              <w:t>&lt;/imkl:verticalPosition&gt;</w:t>
            </w:r>
          </w:p>
        </w:tc>
      </w:tr>
    </w:tbl>
    <w:p w14:paraId="59F3A0E8" w14:textId="48332099" w:rsidR="00987562" w:rsidRPr="00FA78C2" w:rsidRDefault="00EC37AB" w:rsidP="00987562">
      <w:pPr>
        <w:pStyle w:val="Heading2"/>
        <w:rPr>
          <w:lang w:val="en-GB"/>
        </w:rPr>
      </w:pPr>
      <w:bookmarkStart w:id="25" w:name="_Toc173155271"/>
      <w:r w:rsidRPr="00FA78C2">
        <w:rPr>
          <w:lang w:val="en-GB"/>
        </w:rPr>
        <w:t>Survey</w:t>
      </w:r>
      <w:bookmarkEnd w:id="25"/>
    </w:p>
    <w:p w14:paraId="29AC7353" w14:textId="40053E11" w:rsidR="00816366" w:rsidRDefault="00816366" w:rsidP="00EC37AB">
      <w:pPr>
        <w:rPr>
          <w:lang w:val="en-GB"/>
        </w:rPr>
      </w:pPr>
      <w:r>
        <w:rPr>
          <w:lang w:val="en-GB"/>
        </w:rPr>
        <w:t xml:space="preserve">In IMKL 3, a new element of type </w:t>
      </w:r>
      <w:r>
        <w:rPr>
          <w:i/>
          <w:iCs/>
          <w:lang w:val="en-GB"/>
        </w:rPr>
        <w:t>Survey</w:t>
      </w:r>
      <w:r>
        <w:rPr>
          <w:lang w:val="en-GB"/>
        </w:rPr>
        <w:t xml:space="preserve"> has been introduced for </w:t>
      </w:r>
      <w:r w:rsidR="002613C0">
        <w:rPr>
          <w:lang w:val="en-GB"/>
        </w:rPr>
        <w:t>entities</w:t>
      </w:r>
      <w:r>
        <w:rPr>
          <w:lang w:val="en-GB"/>
        </w:rPr>
        <w:t xml:space="preserve"> where location, depth or vertical position information can be specified. This </w:t>
      </w:r>
      <w:r>
        <w:rPr>
          <w:i/>
          <w:iCs/>
          <w:lang w:val="en-GB"/>
        </w:rPr>
        <w:t>Survey</w:t>
      </w:r>
      <w:r>
        <w:rPr>
          <w:lang w:val="en-GB"/>
        </w:rPr>
        <w:t xml:space="preserve"> element allows for the following data to be provided:</w:t>
      </w:r>
    </w:p>
    <w:p w14:paraId="7D59A840" w14:textId="47F2BB93" w:rsidR="00816366" w:rsidRDefault="00816366" w:rsidP="00816366">
      <w:pPr>
        <w:pStyle w:val="ListParagraph"/>
        <w:numPr>
          <w:ilvl w:val="0"/>
          <w:numId w:val="29"/>
        </w:numPr>
        <w:rPr>
          <w:lang w:val="en-GB"/>
        </w:rPr>
      </w:pPr>
      <w:r w:rsidRPr="002613C0">
        <w:rPr>
          <w:b/>
          <w:bCs/>
          <w:lang w:val="en-GB"/>
        </w:rPr>
        <w:lastRenderedPageBreak/>
        <w:t>method:</w:t>
      </w:r>
      <w:r>
        <w:rPr>
          <w:lang w:val="en-GB"/>
        </w:rPr>
        <w:t xml:space="preserve"> Specifies the method used to determine the location, depth or vertical position. This element is mandatory but </w:t>
      </w:r>
      <w:r w:rsidR="005F5052">
        <w:rPr>
          <w:lang w:val="en-GB"/>
        </w:rPr>
        <w:t xml:space="preserve">it </w:t>
      </w:r>
      <w:r>
        <w:rPr>
          <w:lang w:val="en-GB"/>
        </w:rPr>
        <w:t xml:space="preserve">can </w:t>
      </w:r>
      <w:r w:rsidR="002613C0">
        <w:rPr>
          <w:lang w:val="en-GB"/>
        </w:rPr>
        <w:t xml:space="preserve">be </w:t>
      </w:r>
      <w:r w:rsidR="00A42C72">
        <w:rPr>
          <w:lang w:val="en-GB"/>
        </w:rPr>
        <w:t>empty</w:t>
      </w:r>
      <w:r w:rsidR="002613C0">
        <w:rPr>
          <w:lang w:val="en-GB"/>
        </w:rPr>
        <w:t xml:space="preserve"> and </w:t>
      </w:r>
      <w:r>
        <w:rPr>
          <w:lang w:val="en-GB"/>
        </w:rPr>
        <w:t xml:space="preserve">have a </w:t>
      </w:r>
      <w:r>
        <w:rPr>
          <w:i/>
          <w:iCs/>
          <w:lang w:val="en-GB"/>
        </w:rPr>
        <w:t>nilReason</w:t>
      </w:r>
      <w:r>
        <w:rPr>
          <w:lang w:val="en-GB"/>
        </w:rPr>
        <w:t>.</w:t>
      </w:r>
    </w:p>
    <w:p w14:paraId="7EAB0D9B" w14:textId="2968A5D1" w:rsidR="00816366" w:rsidRDefault="00816366" w:rsidP="00816366">
      <w:pPr>
        <w:pStyle w:val="ListParagraph"/>
        <w:numPr>
          <w:ilvl w:val="0"/>
          <w:numId w:val="29"/>
        </w:numPr>
        <w:rPr>
          <w:lang w:val="en-GB"/>
        </w:rPr>
      </w:pPr>
      <w:r w:rsidRPr="00E47C1F">
        <w:rPr>
          <w:b/>
          <w:bCs/>
          <w:lang w:val="en-GB"/>
        </w:rPr>
        <w:t>recordedBy:</w:t>
      </w:r>
      <w:r>
        <w:rPr>
          <w:lang w:val="en-GB"/>
        </w:rPr>
        <w:t xml:space="preserve"> Indicates the person or organization who conducted the survey. This element is optional.</w:t>
      </w:r>
    </w:p>
    <w:p w14:paraId="51D7F8B1" w14:textId="2406D0FD" w:rsidR="00816366" w:rsidRDefault="00816366" w:rsidP="00816366">
      <w:pPr>
        <w:pStyle w:val="ListParagraph"/>
        <w:numPr>
          <w:ilvl w:val="0"/>
          <w:numId w:val="29"/>
        </w:numPr>
        <w:rPr>
          <w:lang w:val="en-GB"/>
        </w:rPr>
      </w:pPr>
      <w:r w:rsidRPr="00E47C1F">
        <w:rPr>
          <w:b/>
          <w:bCs/>
          <w:lang w:val="en-GB"/>
        </w:rPr>
        <w:t>date:</w:t>
      </w:r>
      <w:r>
        <w:rPr>
          <w:lang w:val="en-GB"/>
        </w:rPr>
        <w:t xml:space="preserve"> Specifies the date when the survey was conducted. This element is optional.</w:t>
      </w:r>
    </w:p>
    <w:p w14:paraId="0184045B" w14:textId="7AA53849" w:rsidR="00816366" w:rsidRDefault="00816366" w:rsidP="00816366">
      <w:pPr>
        <w:pStyle w:val="ListParagraph"/>
        <w:numPr>
          <w:ilvl w:val="0"/>
          <w:numId w:val="29"/>
        </w:numPr>
        <w:rPr>
          <w:lang w:val="en-GB"/>
        </w:rPr>
      </w:pPr>
      <w:r w:rsidRPr="00E47C1F">
        <w:rPr>
          <w:b/>
          <w:bCs/>
          <w:lang w:val="en-GB"/>
        </w:rPr>
        <w:t>accuracy:</w:t>
      </w:r>
      <w:r>
        <w:rPr>
          <w:lang w:val="en-GB"/>
        </w:rPr>
        <w:t xml:space="preserve"> Provides the accuracy with which the location, depth or vertical position was determined. This element is mandatory but </w:t>
      </w:r>
      <w:r w:rsidR="00E47C1F">
        <w:rPr>
          <w:lang w:val="en-GB"/>
        </w:rPr>
        <w:t xml:space="preserve">it </w:t>
      </w:r>
      <w:r>
        <w:rPr>
          <w:lang w:val="en-GB"/>
        </w:rPr>
        <w:t xml:space="preserve">can </w:t>
      </w:r>
      <w:r w:rsidR="00E47C1F">
        <w:rPr>
          <w:lang w:val="en-GB"/>
        </w:rPr>
        <w:t xml:space="preserve">be empty and </w:t>
      </w:r>
      <w:r>
        <w:rPr>
          <w:lang w:val="en-GB"/>
        </w:rPr>
        <w:t xml:space="preserve">have a </w:t>
      </w:r>
      <w:r>
        <w:rPr>
          <w:i/>
          <w:iCs/>
          <w:lang w:val="en-GB"/>
        </w:rPr>
        <w:t>nilReason</w:t>
      </w:r>
      <w:r>
        <w:rPr>
          <w:lang w:val="en-GB"/>
        </w:rPr>
        <w:t>.</w:t>
      </w:r>
    </w:p>
    <w:p w14:paraId="694C08A1" w14:textId="77777777" w:rsidR="001969C7" w:rsidRPr="001969C7" w:rsidRDefault="001969C7" w:rsidP="001969C7">
      <w:pPr>
        <w:rPr>
          <w:lang w:val="en-GB"/>
        </w:rPr>
      </w:pPr>
    </w:p>
    <w:p w14:paraId="6D5CC410" w14:textId="01ECC7D6" w:rsidR="00816366" w:rsidRDefault="00816366" w:rsidP="00816366">
      <w:pPr>
        <w:rPr>
          <w:lang w:val="en-GB"/>
        </w:rPr>
      </w:pPr>
      <w:r>
        <w:rPr>
          <w:lang w:val="en-GB"/>
        </w:rPr>
        <w:t xml:space="preserve">The </w:t>
      </w:r>
      <w:r>
        <w:rPr>
          <w:i/>
          <w:iCs/>
          <w:lang w:val="en-GB"/>
        </w:rPr>
        <w:t>Survey</w:t>
      </w:r>
      <w:r>
        <w:rPr>
          <w:lang w:val="en-GB"/>
        </w:rPr>
        <w:t xml:space="preserve"> type is utilized in various places across IMKL 3. The name of the element varies depending on the </w:t>
      </w:r>
      <w:r w:rsidR="001969C7">
        <w:rPr>
          <w:lang w:val="en-GB"/>
        </w:rPr>
        <w:t>entity</w:t>
      </w:r>
      <w:r>
        <w:rPr>
          <w:lang w:val="en-GB"/>
        </w:rPr>
        <w:t xml:space="preserve"> it applies to, ensuring clarity in interpretation. For example:</w:t>
      </w:r>
    </w:p>
    <w:p w14:paraId="2AE9C42A" w14:textId="03443EAD" w:rsidR="00816366" w:rsidRDefault="00816366" w:rsidP="00816366">
      <w:pPr>
        <w:pStyle w:val="ListParagraph"/>
        <w:numPr>
          <w:ilvl w:val="0"/>
          <w:numId w:val="30"/>
        </w:numPr>
        <w:rPr>
          <w:lang w:val="en-GB"/>
        </w:rPr>
      </w:pPr>
      <w:r w:rsidRPr="000840D8">
        <w:rPr>
          <w:i/>
          <w:iCs/>
          <w:lang w:val="en-GB"/>
        </w:rPr>
        <w:t>ActivityComplex</w:t>
      </w:r>
      <w:r>
        <w:rPr>
          <w:lang w:val="en-GB"/>
        </w:rPr>
        <w:t xml:space="preserve"> includes a </w:t>
      </w:r>
      <w:r>
        <w:rPr>
          <w:i/>
          <w:iCs/>
          <w:lang w:val="en-GB"/>
        </w:rPr>
        <w:t>geometry</w:t>
      </w:r>
      <w:r>
        <w:rPr>
          <w:lang w:val="en-GB"/>
        </w:rPr>
        <w:t xml:space="preserve"> and a </w:t>
      </w:r>
      <w:r>
        <w:rPr>
          <w:i/>
          <w:iCs/>
          <w:lang w:val="en-GB"/>
        </w:rPr>
        <w:t>geometrySurvey</w:t>
      </w:r>
      <w:r>
        <w:rPr>
          <w:lang w:val="en-GB"/>
        </w:rPr>
        <w:t xml:space="preserve">. The </w:t>
      </w:r>
      <w:r>
        <w:rPr>
          <w:i/>
          <w:iCs/>
          <w:lang w:val="en-GB"/>
        </w:rPr>
        <w:t xml:space="preserve">geometrySurvey </w:t>
      </w:r>
      <w:r>
        <w:rPr>
          <w:lang w:val="en-GB"/>
        </w:rPr>
        <w:t xml:space="preserve">applies to the </w:t>
      </w:r>
      <w:r>
        <w:rPr>
          <w:i/>
          <w:iCs/>
          <w:lang w:val="en-GB"/>
        </w:rPr>
        <w:t>geometry</w:t>
      </w:r>
      <w:r>
        <w:rPr>
          <w:lang w:val="en-GB"/>
        </w:rPr>
        <w:t>.</w:t>
      </w:r>
    </w:p>
    <w:p w14:paraId="69E85C8E" w14:textId="3DDF97F5" w:rsidR="00816366" w:rsidRDefault="00816366" w:rsidP="00816366">
      <w:pPr>
        <w:pStyle w:val="ListParagraph"/>
        <w:numPr>
          <w:ilvl w:val="0"/>
          <w:numId w:val="30"/>
        </w:numPr>
        <w:rPr>
          <w:lang w:val="en-GB"/>
        </w:rPr>
      </w:pPr>
      <w:r w:rsidRPr="000840D8">
        <w:rPr>
          <w:i/>
          <w:iCs/>
          <w:lang w:val="en-GB"/>
        </w:rPr>
        <w:t>ExtraPlan</w:t>
      </w:r>
      <w:r>
        <w:rPr>
          <w:lang w:val="en-GB"/>
        </w:rPr>
        <w:t xml:space="preserve"> has a </w:t>
      </w:r>
      <w:r w:rsidRPr="00102AF8">
        <w:rPr>
          <w:i/>
          <w:iCs/>
          <w:lang w:val="en-GB"/>
        </w:rPr>
        <w:t>location</w:t>
      </w:r>
      <w:r>
        <w:rPr>
          <w:lang w:val="en-GB"/>
        </w:rPr>
        <w:t xml:space="preserve"> and a </w:t>
      </w:r>
      <w:r w:rsidRPr="000840D8">
        <w:rPr>
          <w:i/>
          <w:iCs/>
          <w:lang w:val="en-GB"/>
        </w:rPr>
        <w:t>locationSurvey</w:t>
      </w:r>
      <w:r>
        <w:rPr>
          <w:lang w:val="en-GB"/>
        </w:rPr>
        <w:t xml:space="preserve">. The </w:t>
      </w:r>
      <w:r w:rsidRPr="00102AF8">
        <w:rPr>
          <w:i/>
          <w:iCs/>
          <w:lang w:val="en-GB"/>
        </w:rPr>
        <w:t>locationSurvey</w:t>
      </w:r>
      <w:r>
        <w:rPr>
          <w:lang w:val="en-GB"/>
        </w:rPr>
        <w:t xml:space="preserve"> applies to the </w:t>
      </w:r>
      <w:r w:rsidRPr="00102AF8">
        <w:rPr>
          <w:i/>
          <w:iCs/>
          <w:lang w:val="en-GB"/>
        </w:rPr>
        <w:t>location</w:t>
      </w:r>
      <w:r>
        <w:rPr>
          <w:lang w:val="en-GB"/>
        </w:rPr>
        <w:t>.</w:t>
      </w:r>
    </w:p>
    <w:p w14:paraId="26BC98F9" w14:textId="66741E1E" w:rsidR="00816366" w:rsidRDefault="00816366" w:rsidP="00816366">
      <w:pPr>
        <w:pStyle w:val="ListParagraph"/>
        <w:numPr>
          <w:ilvl w:val="0"/>
          <w:numId w:val="30"/>
        </w:numPr>
        <w:rPr>
          <w:lang w:val="en-GB"/>
        </w:rPr>
      </w:pPr>
      <w:r w:rsidRPr="00102AF8">
        <w:rPr>
          <w:i/>
          <w:iCs/>
          <w:lang w:val="en-GB"/>
        </w:rPr>
        <w:t>DepthDetail</w:t>
      </w:r>
      <w:r>
        <w:rPr>
          <w:lang w:val="en-GB"/>
        </w:rPr>
        <w:t xml:space="preserve"> includes a </w:t>
      </w:r>
      <w:r w:rsidRPr="00102AF8">
        <w:rPr>
          <w:i/>
          <w:iCs/>
          <w:lang w:val="en-GB"/>
        </w:rPr>
        <w:t>verticalPosition</w:t>
      </w:r>
      <w:r>
        <w:rPr>
          <w:lang w:val="en-GB"/>
        </w:rPr>
        <w:t xml:space="preserve">, </w:t>
      </w:r>
      <w:r w:rsidRPr="00102AF8">
        <w:rPr>
          <w:i/>
          <w:iCs/>
          <w:lang w:val="en-GB"/>
        </w:rPr>
        <w:t>depth</w:t>
      </w:r>
      <w:r>
        <w:rPr>
          <w:lang w:val="en-GB"/>
        </w:rPr>
        <w:t xml:space="preserve"> or </w:t>
      </w:r>
      <w:r w:rsidRPr="00102AF8">
        <w:rPr>
          <w:i/>
          <w:iCs/>
          <w:lang w:val="en-GB"/>
        </w:rPr>
        <w:t>height</w:t>
      </w:r>
      <w:r>
        <w:rPr>
          <w:lang w:val="en-GB"/>
        </w:rPr>
        <w:t xml:space="preserve"> and a </w:t>
      </w:r>
      <w:r w:rsidRPr="00102AF8">
        <w:rPr>
          <w:i/>
          <w:iCs/>
          <w:lang w:val="en-GB"/>
        </w:rPr>
        <w:t>verticalPositionSurvey</w:t>
      </w:r>
      <w:r>
        <w:rPr>
          <w:lang w:val="en-GB"/>
        </w:rPr>
        <w:t xml:space="preserve">. The </w:t>
      </w:r>
      <w:r w:rsidRPr="00102AF8">
        <w:rPr>
          <w:i/>
          <w:iCs/>
          <w:lang w:val="en-GB"/>
        </w:rPr>
        <w:t>verticalPositionSurvey</w:t>
      </w:r>
      <w:r>
        <w:rPr>
          <w:lang w:val="en-GB"/>
        </w:rPr>
        <w:t xml:space="preserve"> applies to either the </w:t>
      </w:r>
      <w:r w:rsidRPr="00102AF8">
        <w:rPr>
          <w:i/>
          <w:iCs/>
          <w:lang w:val="en-GB"/>
        </w:rPr>
        <w:t>verticalPosition</w:t>
      </w:r>
      <w:r>
        <w:rPr>
          <w:lang w:val="en-GB"/>
        </w:rPr>
        <w:t xml:space="preserve">, </w:t>
      </w:r>
      <w:r w:rsidRPr="00102AF8">
        <w:rPr>
          <w:i/>
          <w:iCs/>
          <w:lang w:val="en-GB"/>
        </w:rPr>
        <w:t>depth</w:t>
      </w:r>
      <w:r>
        <w:rPr>
          <w:lang w:val="en-GB"/>
        </w:rPr>
        <w:t xml:space="preserve"> or </w:t>
      </w:r>
      <w:r w:rsidRPr="00102AF8">
        <w:rPr>
          <w:i/>
          <w:iCs/>
          <w:lang w:val="en-GB"/>
        </w:rPr>
        <w:t>height</w:t>
      </w:r>
      <w:r>
        <w:rPr>
          <w:lang w:val="en-GB"/>
        </w:rPr>
        <w:t>.</w:t>
      </w:r>
    </w:p>
    <w:p w14:paraId="1C9F4D01" w14:textId="77777777" w:rsidR="00102AF8" w:rsidRDefault="00102AF8" w:rsidP="00816366">
      <w:pPr>
        <w:rPr>
          <w:lang w:val="en-GB"/>
        </w:rPr>
      </w:pPr>
    </w:p>
    <w:p w14:paraId="2C01C810" w14:textId="5C4346AB" w:rsidR="00D7608D" w:rsidRPr="00FA78C2" w:rsidRDefault="00816366" w:rsidP="00415CCB">
      <w:pPr>
        <w:spacing w:after="60"/>
        <w:rPr>
          <w:rFonts w:eastAsiaTheme="majorEastAsia" w:cstheme="majorBidi"/>
          <w:b/>
          <w:bCs/>
          <w:color w:val="1E0040" w:themeColor="text1"/>
          <w:sz w:val="36"/>
          <w:szCs w:val="52"/>
          <w:lang w:val="en-GB"/>
        </w:rPr>
      </w:pPr>
      <w:r>
        <w:rPr>
          <w:lang w:val="en-GB"/>
        </w:rPr>
        <w:t xml:space="preserve">A </w:t>
      </w:r>
      <w:r>
        <w:rPr>
          <w:i/>
          <w:iCs/>
          <w:lang w:val="en-GB"/>
        </w:rPr>
        <w:t>Survey</w:t>
      </w:r>
      <w:r>
        <w:rPr>
          <w:lang w:val="en-GB"/>
        </w:rPr>
        <w:t xml:space="preserve"> element is available for </w:t>
      </w:r>
      <w:r w:rsidR="00102AF8">
        <w:rPr>
          <w:lang w:val="en-GB"/>
        </w:rPr>
        <w:t>entities</w:t>
      </w:r>
      <w:r>
        <w:rPr>
          <w:lang w:val="en-GB"/>
        </w:rPr>
        <w:t xml:space="preserve"> with a geometry, excluding </w:t>
      </w:r>
      <w:r w:rsidRPr="003601EF">
        <w:rPr>
          <w:i/>
          <w:iCs/>
          <w:lang w:val="en-GB"/>
        </w:rPr>
        <w:t>Annotations</w:t>
      </w:r>
      <w:r>
        <w:rPr>
          <w:lang w:val="en-GB"/>
        </w:rPr>
        <w:t xml:space="preserve">. It is mandatory for all cables, pipes, ducts, appurtenances, towers, poles, cabinets and manholes. </w:t>
      </w:r>
      <w:r w:rsidRPr="004F6155">
        <w:t xml:space="preserve">For other </w:t>
      </w:r>
      <w:r w:rsidR="003601EF">
        <w:t>entities</w:t>
      </w:r>
      <w:r w:rsidRPr="004F6155">
        <w:t xml:space="preserve"> it is optional.</w:t>
      </w:r>
      <w:r w:rsidR="00D7608D" w:rsidRPr="00FA78C2">
        <w:rPr>
          <w:lang w:val="en-GB"/>
        </w:rPr>
        <w:br w:type="page"/>
      </w:r>
    </w:p>
    <w:p w14:paraId="7EF0EB1A" w14:textId="4C2B2093" w:rsidR="00453DC3" w:rsidRDefault="00453DC3" w:rsidP="00D7608D">
      <w:pPr>
        <w:pStyle w:val="Heading1"/>
        <w:rPr>
          <w:lang w:val="en-GB"/>
        </w:rPr>
      </w:pPr>
      <w:bookmarkStart w:id="26" w:name="_Ref173139680"/>
      <w:bookmarkStart w:id="27" w:name="_Toc173155272"/>
      <w:r>
        <w:rPr>
          <w:lang w:val="en-GB"/>
        </w:rPr>
        <w:lastRenderedPageBreak/>
        <w:t>Best Practices</w:t>
      </w:r>
      <w:bookmarkEnd w:id="26"/>
      <w:bookmarkEnd w:id="27"/>
    </w:p>
    <w:p w14:paraId="28817AC0" w14:textId="06F14063" w:rsidR="00453DC3" w:rsidRDefault="00453DC3" w:rsidP="00453DC3">
      <w:pPr>
        <w:pStyle w:val="Heading2"/>
        <w:rPr>
          <w:lang w:val="en-GB"/>
        </w:rPr>
      </w:pPr>
      <w:bookmarkStart w:id="28" w:name="_Toc173155273"/>
      <w:r>
        <w:rPr>
          <w:lang w:val="en-GB"/>
        </w:rPr>
        <w:t>Introduction</w:t>
      </w:r>
      <w:bookmarkEnd w:id="28"/>
    </w:p>
    <w:p w14:paraId="2BEA8886" w14:textId="7524178B" w:rsidR="00453DC3" w:rsidRDefault="00FE603A" w:rsidP="00453DC3">
      <w:pPr>
        <w:rPr>
          <w:lang w:val="en-GB"/>
        </w:rPr>
      </w:pPr>
      <w:r w:rsidRPr="00FE603A">
        <w:rPr>
          <w:lang w:val="en-GB"/>
        </w:rPr>
        <w:t>This section outlines several best practices for providing specific information in IMKL 3.</w:t>
      </w:r>
      <w:r w:rsidR="00453DC3" w:rsidRPr="00453DC3">
        <w:rPr>
          <w:lang w:val="en-GB"/>
        </w:rPr>
        <w:t>These recommendations aim to enhance clarity and consistency in data representation.</w:t>
      </w:r>
    </w:p>
    <w:p w14:paraId="12705E03" w14:textId="4FF84153" w:rsidR="00BC546F" w:rsidRDefault="00BC546F" w:rsidP="00453DC3">
      <w:pPr>
        <w:pStyle w:val="Heading2"/>
        <w:rPr>
          <w:lang w:val="en-GB"/>
        </w:rPr>
      </w:pPr>
      <w:bookmarkStart w:id="29" w:name="_Ref173139697"/>
      <w:bookmarkStart w:id="30" w:name="_Toc173155274"/>
      <w:r>
        <w:rPr>
          <w:lang w:val="en-GB"/>
        </w:rPr>
        <w:t>Precaution</w:t>
      </w:r>
      <w:bookmarkEnd w:id="29"/>
      <w:bookmarkEnd w:id="30"/>
    </w:p>
    <w:p w14:paraId="0D3C0541" w14:textId="77777777" w:rsidR="00E62AD8" w:rsidRDefault="00241F1F" w:rsidP="00BC546F">
      <w:pPr>
        <w:rPr>
          <w:lang w:val="en-GB"/>
        </w:rPr>
      </w:pPr>
      <w:r w:rsidRPr="00241F1F">
        <w:rPr>
          <w:lang w:val="en-GB"/>
        </w:rPr>
        <w:t xml:space="preserve">In IMKL 2.3 the </w:t>
      </w:r>
      <w:r w:rsidRPr="00E62AD8">
        <w:rPr>
          <w:i/>
          <w:iCs/>
          <w:lang w:val="en-GB"/>
        </w:rPr>
        <w:t>voorzorgsmaatregel</w:t>
      </w:r>
      <w:r w:rsidRPr="00241F1F">
        <w:rPr>
          <w:lang w:val="en-GB"/>
        </w:rPr>
        <w:t xml:space="preserve"> element could be used to provide information on precautions. In IMKL 3 this element is removed and is replaced with a </w:t>
      </w:r>
      <w:r w:rsidRPr="00E62AD8">
        <w:rPr>
          <w:i/>
          <w:iCs/>
          <w:lang w:val="en-GB"/>
        </w:rPr>
        <w:t>documentation</w:t>
      </w:r>
      <w:r w:rsidRPr="00241F1F">
        <w:rPr>
          <w:lang w:val="en-GB"/>
        </w:rPr>
        <w:t xml:space="preserve"> reference. The entity that is referenced should be a </w:t>
      </w:r>
      <w:r w:rsidRPr="00E62AD8">
        <w:rPr>
          <w:i/>
          <w:iCs/>
          <w:lang w:val="en-GB"/>
        </w:rPr>
        <w:t>Document</w:t>
      </w:r>
      <w:r w:rsidRPr="00241F1F">
        <w:rPr>
          <w:lang w:val="en-GB"/>
        </w:rPr>
        <w:t xml:space="preserve"> entity. The </w:t>
      </w:r>
      <w:r w:rsidRPr="00E62AD8">
        <w:rPr>
          <w:i/>
          <w:iCs/>
          <w:lang w:val="en-GB"/>
        </w:rPr>
        <w:t>Document</w:t>
      </w:r>
      <w:r w:rsidRPr="00241F1F">
        <w:rPr>
          <w:lang w:val="en-GB"/>
        </w:rPr>
        <w:t xml:space="preserve"> entity is similar to an </w:t>
      </w:r>
      <w:r w:rsidRPr="00E62AD8">
        <w:rPr>
          <w:i/>
          <w:iCs/>
          <w:lang w:val="en-GB"/>
        </w:rPr>
        <w:t>ExtraPlan</w:t>
      </w:r>
      <w:r w:rsidRPr="00241F1F">
        <w:rPr>
          <w:lang w:val="en-GB"/>
        </w:rPr>
        <w:t xml:space="preserve">, but without a location. </w:t>
      </w:r>
    </w:p>
    <w:p w14:paraId="61BB5AF7" w14:textId="546D0F10" w:rsidR="00C1208C" w:rsidRDefault="00C1208C" w:rsidP="00BC546F">
      <w:pPr>
        <w:rPr>
          <w:lang w:val="en-GB"/>
        </w:rPr>
      </w:pPr>
      <w:r>
        <w:rPr>
          <w:lang w:val="en-GB"/>
        </w:rPr>
        <w:t xml:space="preserve">A </w:t>
      </w:r>
      <w:r w:rsidRPr="00C1208C">
        <w:rPr>
          <w:i/>
          <w:iCs/>
          <w:lang w:val="en-GB"/>
        </w:rPr>
        <w:t>Document</w:t>
      </w:r>
      <w:r>
        <w:rPr>
          <w:lang w:val="en-GB"/>
        </w:rPr>
        <w:t xml:space="preserve"> entity representing a precaution must have </w:t>
      </w:r>
      <w:r w:rsidR="00E62AD8">
        <w:rPr>
          <w:lang w:val="en-GB"/>
        </w:rPr>
        <w:t>its</w:t>
      </w:r>
      <w:r>
        <w:rPr>
          <w:lang w:val="en-GB"/>
        </w:rPr>
        <w:t xml:space="preserve"> </w:t>
      </w:r>
      <w:r w:rsidRPr="00C1208C">
        <w:rPr>
          <w:i/>
          <w:iCs/>
          <w:lang w:val="en-GB"/>
        </w:rPr>
        <w:t>documentType</w:t>
      </w:r>
      <w:r>
        <w:rPr>
          <w:lang w:val="en-GB"/>
        </w:rPr>
        <w:t xml:space="preserve"> set to </w:t>
      </w:r>
      <w:r>
        <w:rPr>
          <w:i/>
          <w:iCs/>
          <w:lang w:val="en-GB"/>
        </w:rPr>
        <w:t>precaution</w:t>
      </w:r>
      <w:r>
        <w:rPr>
          <w:lang w:val="en-GB"/>
        </w:rPr>
        <w:t xml:space="preserve">. The </w:t>
      </w:r>
      <w:r>
        <w:rPr>
          <w:i/>
          <w:iCs/>
          <w:lang w:val="en-GB"/>
        </w:rPr>
        <w:t>precaution</w:t>
      </w:r>
      <w:r>
        <w:rPr>
          <w:lang w:val="en-GB"/>
        </w:rPr>
        <w:t xml:space="preserve"> value is added to the </w:t>
      </w:r>
      <w:r>
        <w:rPr>
          <w:i/>
          <w:iCs/>
          <w:lang w:val="en-GB"/>
        </w:rPr>
        <w:t xml:space="preserve">DocumentTypeValue </w:t>
      </w:r>
      <w:r>
        <w:rPr>
          <w:lang w:val="en-GB"/>
        </w:rPr>
        <w:t xml:space="preserve">codelist for this purpose and should not be used for </w:t>
      </w:r>
      <w:r w:rsidRPr="00E62AD8">
        <w:rPr>
          <w:i/>
          <w:iCs/>
          <w:lang w:val="en-GB"/>
        </w:rPr>
        <w:t>ExtraPlans</w:t>
      </w:r>
      <w:r>
        <w:rPr>
          <w:lang w:val="en-GB"/>
        </w:rPr>
        <w:t>.</w:t>
      </w:r>
    </w:p>
    <w:p w14:paraId="19EB0F89" w14:textId="77777777" w:rsidR="00C1208C" w:rsidRDefault="00C1208C" w:rsidP="00BC546F">
      <w:pPr>
        <w:rPr>
          <w:lang w:val="en-GB"/>
        </w:rPr>
      </w:pPr>
    </w:p>
    <w:p w14:paraId="2A5454CB" w14:textId="0463187E" w:rsidR="00241F1F" w:rsidRDefault="00241F1F" w:rsidP="00BC546F">
      <w:pPr>
        <w:rPr>
          <w:lang w:val="en-GB"/>
        </w:rPr>
      </w:pPr>
      <w:r w:rsidRPr="00241F1F">
        <w:rPr>
          <w:lang w:val="en-GB"/>
        </w:rPr>
        <w:t xml:space="preserve">See chapters </w:t>
      </w:r>
      <w:r>
        <w:rPr>
          <w:lang w:val="en-GB"/>
        </w:rPr>
        <w:fldChar w:fldCharType="begin"/>
      </w:r>
      <w:r>
        <w:rPr>
          <w:lang w:val="en-GB"/>
        </w:rPr>
        <w:instrText xml:space="preserve"> REF _Ref172795537 \r \h </w:instrText>
      </w:r>
      <w:r>
        <w:rPr>
          <w:lang w:val="en-GB"/>
        </w:rPr>
      </w:r>
      <w:r>
        <w:rPr>
          <w:lang w:val="en-GB"/>
        </w:rPr>
        <w:fldChar w:fldCharType="separate"/>
      </w:r>
      <w:r w:rsidR="00FA0A35">
        <w:rPr>
          <w:lang w:val="en-GB"/>
        </w:rPr>
        <w:t>3</w:t>
      </w:r>
      <w:r>
        <w:rPr>
          <w:lang w:val="en-GB"/>
        </w:rPr>
        <w:fldChar w:fldCharType="end"/>
      </w:r>
      <w:r>
        <w:rPr>
          <w:lang w:val="en-GB"/>
        </w:rPr>
        <w:t xml:space="preserve"> and </w:t>
      </w:r>
      <w:r>
        <w:rPr>
          <w:lang w:val="en-GB"/>
        </w:rPr>
        <w:fldChar w:fldCharType="begin"/>
      </w:r>
      <w:r>
        <w:rPr>
          <w:lang w:val="en-GB"/>
        </w:rPr>
        <w:instrText xml:space="preserve"> REF _Ref172275590 \r \h </w:instrText>
      </w:r>
      <w:r>
        <w:rPr>
          <w:lang w:val="en-GB"/>
        </w:rPr>
      </w:r>
      <w:r>
        <w:rPr>
          <w:lang w:val="en-GB"/>
        </w:rPr>
        <w:fldChar w:fldCharType="separate"/>
      </w:r>
      <w:r w:rsidR="00FA0A35">
        <w:rPr>
          <w:lang w:val="en-GB"/>
        </w:rPr>
        <w:t>9</w:t>
      </w:r>
      <w:r>
        <w:rPr>
          <w:lang w:val="en-GB"/>
        </w:rPr>
        <w:fldChar w:fldCharType="end"/>
      </w:r>
      <w:r w:rsidRPr="00241F1F">
        <w:rPr>
          <w:lang w:val="en-GB"/>
        </w:rPr>
        <w:t xml:space="preserve"> for more information</w:t>
      </w:r>
      <w:r w:rsidR="004D3738">
        <w:rPr>
          <w:lang w:val="en-GB"/>
        </w:rPr>
        <w:t xml:space="preserve"> on the </w:t>
      </w:r>
      <w:r w:rsidR="004D3738" w:rsidRPr="00563CFC">
        <w:rPr>
          <w:i/>
          <w:iCs/>
          <w:lang w:val="en-GB"/>
        </w:rPr>
        <w:t>UtilityNetwork</w:t>
      </w:r>
      <w:r w:rsidR="004D3738">
        <w:rPr>
          <w:lang w:val="en-GB"/>
        </w:rPr>
        <w:t xml:space="preserve"> and </w:t>
      </w:r>
      <w:r w:rsidR="004D3738" w:rsidRPr="00563CFC">
        <w:rPr>
          <w:i/>
          <w:iCs/>
          <w:lang w:val="en-GB"/>
        </w:rPr>
        <w:t>Document</w:t>
      </w:r>
      <w:r w:rsidR="004D3738">
        <w:rPr>
          <w:lang w:val="en-GB"/>
        </w:rPr>
        <w:t xml:space="preserve"> entities</w:t>
      </w:r>
      <w:r w:rsidRPr="00241F1F">
        <w:rPr>
          <w:lang w:val="en-GB"/>
        </w:rPr>
        <w:t>.</w:t>
      </w:r>
    </w:p>
    <w:p w14:paraId="219FDD17" w14:textId="77777777" w:rsidR="00241F1F" w:rsidRDefault="00241F1F" w:rsidP="00BC546F">
      <w:pPr>
        <w:rPr>
          <w:lang w:val="en-GB"/>
        </w:rPr>
      </w:pPr>
    </w:p>
    <w:p w14:paraId="46E1F096" w14:textId="42A734D5" w:rsidR="006F414A" w:rsidRPr="00415CCB" w:rsidRDefault="006F414A" w:rsidP="00415CCB">
      <w:pPr>
        <w:jc w:val="center"/>
        <w:rPr>
          <w:u w:val="single"/>
          <w:lang w:val="en-GB"/>
        </w:rPr>
      </w:pPr>
      <w:r w:rsidRPr="00415CCB">
        <w:rPr>
          <w:u w:val="single"/>
          <w:lang w:val="en-GB"/>
        </w:rPr>
        <w:t>Example IMKL 2.3:</w:t>
      </w:r>
    </w:p>
    <w:tbl>
      <w:tblPr>
        <w:tblStyle w:val="TableGrid"/>
        <w:tblW w:w="0" w:type="auto"/>
        <w:tblLook w:val="04A0" w:firstRow="1" w:lastRow="0" w:firstColumn="1" w:lastColumn="0" w:noHBand="0" w:noVBand="1"/>
      </w:tblPr>
      <w:tblGrid>
        <w:gridCol w:w="9060"/>
      </w:tblGrid>
      <w:tr w:rsidR="006F414A" w:rsidRPr="006F414A" w14:paraId="42C0CD5A" w14:textId="77777777" w:rsidTr="006F414A">
        <w:tc>
          <w:tcPr>
            <w:tcW w:w="9060" w:type="dxa"/>
          </w:tcPr>
          <w:p w14:paraId="23494072" w14:textId="77777777" w:rsidR="00B153CD" w:rsidRPr="00415CCB"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800000"/>
                <w:sz w:val="18"/>
                <w:szCs w:val="18"/>
                <w:lang w:val="en-GB"/>
              </w:rPr>
              <w:t>&lt;gml:featureMember&gt;</w:t>
            </w:r>
          </w:p>
          <w:p w14:paraId="4C3A2AD5" w14:textId="77777777" w:rsidR="00B153CD" w:rsidRPr="00415CCB"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&lt;imkl:UtilityNetwork</w:t>
            </w: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E50000"/>
                <w:sz w:val="18"/>
                <w:szCs w:val="18"/>
                <w:lang w:val="en-GB"/>
              </w:rPr>
              <w:t>gml:id</w:t>
            </w:r>
            <w:r w:rsidRPr="00415CCB">
              <w:rPr>
                <w:rFonts w:ascii="Consolas" w:eastAsia="Times New Roman" w:hAnsi="Consolas" w:cs="Times New Roman"/>
                <w:color w:val="000000"/>
                <w:sz w:val="18"/>
                <w:szCs w:val="18"/>
                <w:lang w:val="en-GB"/>
              </w:rPr>
              <w:t>=</w:t>
            </w:r>
            <w:r w:rsidRPr="00415CCB">
              <w:rPr>
                <w:rFonts w:ascii="Consolas" w:eastAsia="Times New Roman" w:hAnsi="Consolas" w:cs="Times New Roman"/>
                <w:color w:val="0000FF"/>
                <w:sz w:val="18"/>
                <w:szCs w:val="18"/>
                <w:lang w:val="en-GB"/>
              </w:rPr>
              <w:t>"ID_230dbcf3-4fbd-4118-9f57-b2f370f04107"</w:t>
            </w:r>
            <w:r w:rsidRPr="00415CCB">
              <w:rPr>
                <w:rFonts w:ascii="Consolas" w:eastAsia="Times New Roman" w:hAnsi="Consolas" w:cs="Times New Roman"/>
                <w:color w:val="800000"/>
                <w:sz w:val="18"/>
                <w:szCs w:val="18"/>
                <w:lang w:val="en-GB"/>
              </w:rPr>
              <w:t>&gt;</w:t>
            </w:r>
          </w:p>
          <w:p w14:paraId="6E8A09EA" w14:textId="77777777" w:rsidR="00B153CD" w:rsidRPr="00415CCB"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w:t>
            </w:r>
          </w:p>
          <w:p w14:paraId="40AB3C5C" w14:textId="77777777" w:rsidR="00B153CD" w:rsidRPr="00415CCB"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&lt;imkl:imklId&gt;</w:t>
            </w:r>
          </w:p>
          <w:p w14:paraId="0437740F" w14:textId="77777777" w:rsidR="00B153CD" w:rsidRPr="00415CCB"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&lt;base:Identifier&gt;</w:t>
            </w:r>
          </w:p>
          <w:p w14:paraId="5E6C26BC" w14:textId="77777777" w:rsidR="00B153CD" w:rsidRPr="00415CCB"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&lt;base:localId&gt;</w:t>
            </w:r>
            <w:r w:rsidRPr="00415CCB">
              <w:rPr>
                <w:rFonts w:ascii="Consolas" w:eastAsia="Times New Roman" w:hAnsi="Consolas" w:cs="Times New Roman"/>
                <w:color w:val="000000"/>
                <w:sz w:val="18"/>
                <w:szCs w:val="18"/>
                <w:lang w:val="en-GB"/>
              </w:rPr>
              <w:t>001</w:t>
            </w:r>
            <w:r w:rsidRPr="00415CCB">
              <w:rPr>
                <w:rFonts w:ascii="Consolas" w:eastAsia="Times New Roman" w:hAnsi="Consolas" w:cs="Times New Roman"/>
                <w:color w:val="800000"/>
                <w:sz w:val="18"/>
                <w:szCs w:val="18"/>
                <w:lang w:val="en-GB"/>
              </w:rPr>
              <w:t>&lt;/base:localId&gt;</w:t>
            </w:r>
          </w:p>
          <w:p w14:paraId="7616D87B" w14:textId="77777777" w:rsidR="00B153CD" w:rsidRPr="00415CCB"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&lt;base:namespace&gt;</w:t>
            </w:r>
            <w:r w:rsidRPr="00415CCB">
              <w:rPr>
                <w:rFonts w:ascii="Consolas" w:eastAsia="Times New Roman" w:hAnsi="Consolas" w:cs="Times New Roman"/>
                <w:color w:val="000000"/>
                <w:sz w:val="18"/>
                <w:szCs w:val="18"/>
                <w:lang w:val="en-GB"/>
              </w:rPr>
              <w:t>aquacom-be</w:t>
            </w:r>
            <w:r w:rsidRPr="00415CCB">
              <w:rPr>
                <w:rFonts w:ascii="Consolas" w:eastAsia="Times New Roman" w:hAnsi="Consolas" w:cs="Times New Roman"/>
                <w:color w:val="800000"/>
                <w:sz w:val="18"/>
                <w:szCs w:val="18"/>
                <w:lang w:val="en-GB"/>
              </w:rPr>
              <w:t>&lt;/base:namespace&gt;</w:t>
            </w:r>
          </w:p>
          <w:p w14:paraId="657BCCE2" w14:textId="77777777" w:rsidR="00B153CD" w:rsidRPr="00415CCB"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&lt;/base:Identifier&gt;</w:t>
            </w:r>
          </w:p>
          <w:p w14:paraId="596FF103" w14:textId="77777777" w:rsidR="00B153CD" w:rsidRPr="00415CCB"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&lt;/imkl:imklId&gt;</w:t>
            </w:r>
          </w:p>
          <w:p w14:paraId="367DE40C" w14:textId="77777777" w:rsidR="00B153CD" w:rsidRPr="00415CCB"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w:t>
            </w:r>
          </w:p>
          <w:p w14:paraId="16A25FAD" w14:textId="77777777" w:rsidR="00B153CD" w:rsidRPr="00415CCB"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&lt;imkl:voorzorgsmaatregel&gt;</w:t>
            </w:r>
          </w:p>
          <w:p w14:paraId="6E3D35FA" w14:textId="77777777" w:rsidR="00B153CD" w:rsidRPr="00415CCB" w:rsidRDefault="00B153CD" w:rsidP="00B153CD">
            <w:pPr>
              <w:shd w:val="clear" w:color="auto" w:fill="FFFFFF"/>
              <w:spacing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rPr>
              <w:t>&lt;imkl:Voorzorgsmaatregel&gt;</w:t>
            </w:r>
          </w:p>
          <w:p w14:paraId="3D4CB89F" w14:textId="77777777" w:rsidR="00B153CD" w:rsidRPr="00415CCB" w:rsidRDefault="00B153CD" w:rsidP="00B153CD">
            <w:pPr>
              <w:shd w:val="clear" w:color="auto" w:fill="FFFFFF"/>
              <w:spacing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&lt;imkl:bestandLocatie&gt;</w:t>
            </w:r>
            <w:r w:rsidRPr="00415CCB">
              <w:rPr>
                <w:rFonts w:ascii="Consolas" w:eastAsia="Times New Roman" w:hAnsi="Consolas" w:cs="Times New Roman"/>
                <w:color w:val="000000"/>
                <w:sz w:val="18"/>
                <w:szCs w:val="18"/>
              </w:rPr>
              <w:t>voorzorgsmaatregel.pdf</w:t>
            </w:r>
            <w:r w:rsidRPr="00415CCB">
              <w:rPr>
                <w:rFonts w:ascii="Consolas" w:eastAsia="Times New Roman" w:hAnsi="Consolas" w:cs="Times New Roman"/>
                <w:color w:val="800000"/>
                <w:sz w:val="18"/>
                <w:szCs w:val="18"/>
              </w:rPr>
              <w:t>&lt;/imkl:bestandLocatie&gt;</w:t>
            </w:r>
          </w:p>
          <w:p w14:paraId="43538EE4" w14:textId="77777777" w:rsidR="00B153CD" w:rsidRPr="00415CCB" w:rsidRDefault="00B153CD" w:rsidP="00B153CD">
            <w:pPr>
              <w:shd w:val="clear" w:color="auto" w:fill="FFFFFF"/>
              <w:spacing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&lt;imkl:bestandMediaType</w:t>
            </w:r>
          </w:p>
          <w:p w14:paraId="779DA694" w14:textId="77777777" w:rsidR="00B153CD" w:rsidRPr="00415CCB" w:rsidRDefault="00B153CD" w:rsidP="00B153CD">
            <w:pPr>
              <w:shd w:val="clear" w:color="auto" w:fill="FFFFFF"/>
              <w:spacing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E50000"/>
                <w:sz w:val="18"/>
                <w:szCs w:val="18"/>
              </w:rPr>
              <w:t>xlink:href</w:t>
            </w:r>
            <w:r w:rsidRPr="00415CCB">
              <w:rPr>
                <w:rFonts w:ascii="Consolas" w:eastAsia="Times New Roman" w:hAnsi="Consolas" w:cs="Times New Roman"/>
                <w:color w:val="000000"/>
                <w:sz w:val="18"/>
                <w:szCs w:val="18"/>
              </w:rPr>
              <w:t>=</w:t>
            </w:r>
            <w:r w:rsidRPr="00415CCB">
              <w:rPr>
                <w:rFonts w:ascii="Consolas" w:eastAsia="Times New Roman" w:hAnsi="Consolas" w:cs="Times New Roman"/>
                <w:color w:val="0000FF"/>
                <w:sz w:val="18"/>
                <w:szCs w:val="18"/>
              </w:rPr>
              <w:t>"http://mir.agiv.be/cl/IMKL/v2/BestandMediaTypeValue/PDF"</w:t>
            </w: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/&gt;</w:t>
            </w:r>
          </w:p>
          <w:p w14:paraId="760C6F3A" w14:textId="77777777" w:rsidR="00B153CD" w:rsidRPr="00415CCB" w:rsidRDefault="00B153CD" w:rsidP="00B153CD">
            <w:pPr>
              <w:shd w:val="clear" w:color="auto" w:fill="FFFFFF"/>
              <w:spacing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&lt;/imkl:Voorzorgsmaatregel&gt;</w:t>
            </w:r>
          </w:p>
          <w:p w14:paraId="561400D3" w14:textId="77777777" w:rsidR="00B153CD" w:rsidRPr="00415CCB" w:rsidRDefault="00B153CD" w:rsidP="00B153CD">
            <w:pPr>
              <w:shd w:val="clear" w:color="auto" w:fill="FFFFFF"/>
              <w:spacing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lastRenderedPageBreak/>
              <w:t xml:space="preserve">    </w:t>
            </w:r>
            <w:r w:rsidRPr="00415CCB">
              <w:rPr>
                <w:rFonts w:ascii="Consolas" w:eastAsia="Times New Roman" w:hAnsi="Consolas" w:cs="Times New Roman"/>
                <w:color w:val="800000"/>
                <w:sz w:val="18"/>
                <w:szCs w:val="18"/>
              </w:rPr>
              <w:t>&lt;/imkl:voorzorgsmaatregel&gt;</w:t>
            </w:r>
          </w:p>
          <w:p w14:paraId="58708920" w14:textId="77777777" w:rsidR="00B153CD" w:rsidRPr="00415CCB" w:rsidRDefault="00B153CD" w:rsidP="00B153CD">
            <w:pPr>
              <w:shd w:val="clear" w:color="auto" w:fill="FFFFFF"/>
              <w:spacing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t>    ...</w:t>
            </w:r>
          </w:p>
          <w:p w14:paraId="70496EBB" w14:textId="77777777" w:rsidR="00B153CD" w:rsidRPr="00415CCB" w:rsidRDefault="00B153CD" w:rsidP="00B153CD">
            <w:pPr>
              <w:shd w:val="clear" w:color="auto" w:fill="FFFFFF"/>
              <w:spacing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&lt;/imkl:UtilityNetwork&gt;</w:t>
            </w:r>
          </w:p>
          <w:p w14:paraId="5D2DD7E8" w14:textId="78BDEA21" w:rsidR="006F414A" w:rsidRPr="00415CCB" w:rsidRDefault="00B153CD" w:rsidP="00BC546F">
            <w:r w:rsidRPr="00415CCB">
              <w:rPr>
                <w:rFonts w:ascii="Consolas" w:eastAsia="Times New Roman" w:hAnsi="Consolas" w:cs="Times New Roman"/>
                <w:color w:val="800000"/>
                <w:sz w:val="18"/>
                <w:szCs w:val="18"/>
              </w:rPr>
              <w:t>&lt;/gml:featureMember&gt;</w:t>
            </w:r>
          </w:p>
        </w:tc>
      </w:tr>
    </w:tbl>
    <w:p w14:paraId="3D0CFE68" w14:textId="77777777" w:rsidR="006F414A" w:rsidRPr="00415CCB" w:rsidRDefault="006F414A" w:rsidP="00BC546F"/>
    <w:p w14:paraId="01EFB1F5" w14:textId="28CBE91A" w:rsidR="00241F1F" w:rsidRPr="00415CCB" w:rsidRDefault="00241F1F" w:rsidP="00415CCB">
      <w:pPr>
        <w:jc w:val="center"/>
        <w:rPr>
          <w:u w:val="single"/>
          <w:lang w:val="en-GB"/>
        </w:rPr>
      </w:pPr>
      <w:r w:rsidRPr="00415CCB">
        <w:rPr>
          <w:u w:val="single"/>
          <w:lang w:val="en-GB"/>
        </w:rPr>
        <w:t>Example</w:t>
      </w:r>
      <w:r w:rsidR="00912064" w:rsidRPr="00415CCB">
        <w:rPr>
          <w:u w:val="single"/>
          <w:lang w:val="en-GB"/>
        </w:rPr>
        <w:t xml:space="preserve"> IMKL 3:</w:t>
      </w:r>
    </w:p>
    <w:tbl>
      <w:tblPr>
        <w:tblStyle w:val="TableGrid"/>
        <w:tblW w:w="0" w:type="auto"/>
        <w:tblLook w:val="04A0" w:firstRow="1" w:lastRow="0" w:firstColumn="1" w:lastColumn="0" w:noHBand="0" w:noVBand="1"/>
      </w:tblPr>
      <w:tblGrid>
        <w:gridCol w:w="9060"/>
      </w:tblGrid>
      <w:tr w:rsidR="00241F1F" w14:paraId="328DC4AB" w14:textId="77777777" w:rsidTr="00241F1F">
        <w:tc>
          <w:tcPr>
            <w:tcW w:w="9060" w:type="dxa"/>
          </w:tcPr>
          <w:p w14:paraId="60628E3B"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800000"/>
                <w:sz w:val="18"/>
                <w:szCs w:val="18"/>
                <w:lang w:val="en-GB"/>
              </w:rPr>
              <w:t>&lt;gml:featureMember&gt;</w:t>
            </w:r>
          </w:p>
          <w:p w14:paraId="3FF75B9E"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&lt;imkl:UtilityNetwork</w:t>
            </w: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E50000"/>
                <w:sz w:val="18"/>
                <w:szCs w:val="18"/>
                <w:lang w:val="en-GB"/>
              </w:rPr>
              <w:t>gml:id</w:t>
            </w:r>
            <w:r w:rsidRPr="00415CCB">
              <w:rPr>
                <w:rFonts w:ascii="Consolas" w:eastAsia="Times New Roman" w:hAnsi="Consolas" w:cs="Times New Roman"/>
                <w:color w:val="000000"/>
                <w:sz w:val="18"/>
                <w:szCs w:val="18"/>
                <w:lang w:val="en-GB"/>
              </w:rPr>
              <w:t>=</w:t>
            </w:r>
            <w:r w:rsidRPr="00415CCB">
              <w:rPr>
                <w:rFonts w:ascii="Consolas" w:eastAsia="Times New Roman" w:hAnsi="Consolas" w:cs="Times New Roman"/>
                <w:color w:val="0000FF"/>
                <w:sz w:val="18"/>
                <w:szCs w:val="18"/>
                <w:lang w:val="en-GB"/>
              </w:rPr>
              <w:t>"ID_230dbcf3-4fbd-4118-9f57-b2f370f04107"</w:t>
            </w:r>
            <w:r w:rsidRPr="00415CCB">
              <w:rPr>
                <w:rFonts w:ascii="Consolas" w:eastAsia="Times New Roman" w:hAnsi="Consolas" w:cs="Times New Roman"/>
                <w:color w:val="800000"/>
                <w:sz w:val="18"/>
                <w:szCs w:val="18"/>
                <w:lang w:val="en-GB"/>
              </w:rPr>
              <w:t>&gt;</w:t>
            </w:r>
          </w:p>
          <w:p w14:paraId="0F828708"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w:t>
            </w:r>
          </w:p>
          <w:p w14:paraId="1D82EE16"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&lt;imkl:imklId&gt;</w:t>
            </w:r>
          </w:p>
          <w:p w14:paraId="42F493F7"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&lt;base:Identifier&gt;</w:t>
            </w:r>
          </w:p>
          <w:p w14:paraId="3BDD39A1"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&lt;base:localId&gt;</w:t>
            </w:r>
            <w:r w:rsidRPr="00415CCB">
              <w:rPr>
                <w:rFonts w:ascii="Consolas" w:eastAsia="Times New Roman" w:hAnsi="Consolas" w:cs="Times New Roman"/>
                <w:color w:val="000000"/>
                <w:sz w:val="18"/>
                <w:szCs w:val="18"/>
                <w:lang w:val="en-GB"/>
              </w:rPr>
              <w:t>001</w:t>
            </w:r>
            <w:r w:rsidRPr="00415CCB">
              <w:rPr>
                <w:rFonts w:ascii="Consolas" w:eastAsia="Times New Roman" w:hAnsi="Consolas" w:cs="Times New Roman"/>
                <w:color w:val="800000"/>
                <w:sz w:val="18"/>
                <w:szCs w:val="18"/>
                <w:lang w:val="en-GB"/>
              </w:rPr>
              <w:t>&lt;/base:localId&gt;</w:t>
            </w:r>
          </w:p>
          <w:p w14:paraId="30F8B998"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&lt;base:namespace&gt;</w:t>
            </w:r>
            <w:r w:rsidRPr="00415CCB">
              <w:rPr>
                <w:rFonts w:ascii="Consolas" w:eastAsia="Times New Roman" w:hAnsi="Consolas" w:cs="Times New Roman"/>
                <w:color w:val="000000"/>
                <w:sz w:val="18"/>
                <w:szCs w:val="18"/>
                <w:lang w:val="en-GB"/>
              </w:rPr>
              <w:t>aquacom-be</w:t>
            </w:r>
            <w:r w:rsidRPr="00415CCB">
              <w:rPr>
                <w:rFonts w:ascii="Consolas" w:eastAsia="Times New Roman" w:hAnsi="Consolas" w:cs="Times New Roman"/>
                <w:color w:val="800000"/>
                <w:sz w:val="18"/>
                <w:szCs w:val="18"/>
                <w:lang w:val="en-GB"/>
              </w:rPr>
              <w:t>&lt;/base:namespace&gt;</w:t>
            </w:r>
          </w:p>
          <w:p w14:paraId="50F4C978"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&lt;/base:Identifier&gt;</w:t>
            </w:r>
          </w:p>
          <w:p w14:paraId="59E1E4D9"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&lt;/imkl:imklId&gt;</w:t>
            </w:r>
          </w:p>
          <w:p w14:paraId="4A153405"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w:t>
            </w:r>
          </w:p>
          <w:p w14:paraId="2A797FD4"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&lt;imkl:documentation</w:t>
            </w: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E50000"/>
                <w:sz w:val="18"/>
                <w:szCs w:val="18"/>
                <w:lang w:val="en-GB"/>
              </w:rPr>
              <w:t>xlink:href</w:t>
            </w:r>
            <w:r w:rsidRPr="00415CCB">
              <w:rPr>
                <w:rFonts w:ascii="Consolas" w:eastAsia="Times New Roman" w:hAnsi="Consolas" w:cs="Times New Roman"/>
                <w:color w:val="000000"/>
                <w:sz w:val="18"/>
                <w:szCs w:val="18"/>
                <w:lang w:val="en-GB"/>
              </w:rPr>
              <w:t>=</w:t>
            </w:r>
            <w:r w:rsidRPr="00415CCB">
              <w:rPr>
                <w:rFonts w:ascii="Consolas" w:eastAsia="Times New Roman" w:hAnsi="Consolas" w:cs="Times New Roman"/>
                <w:color w:val="0000FF"/>
                <w:sz w:val="18"/>
                <w:szCs w:val="18"/>
                <w:lang w:val="en-GB"/>
              </w:rPr>
              <w:t>"http://TODO/Document/aquacom-be:D001"</w:t>
            </w: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/&gt;</w:t>
            </w:r>
          </w:p>
          <w:p w14:paraId="1229C3F5"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&lt;/imkl:UtilityNetwork&gt;</w:t>
            </w:r>
          </w:p>
          <w:p w14:paraId="674F3C9B"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800000"/>
                <w:sz w:val="18"/>
                <w:szCs w:val="18"/>
                <w:lang w:val="en-GB"/>
              </w:rPr>
              <w:t>&lt;/gml:featureMember&gt;</w:t>
            </w:r>
          </w:p>
          <w:p w14:paraId="65D505C2"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p>
          <w:p w14:paraId="384AE28E"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800000"/>
                <w:sz w:val="18"/>
                <w:szCs w:val="18"/>
                <w:lang w:val="en-GB"/>
              </w:rPr>
              <w:t>&lt;gml:featureMember&gt;</w:t>
            </w:r>
          </w:p>
          <w:p w14:paraId="2BE23DD3"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&lt;imkl:Document</w:t>
            </w: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E50000"/>
                <w:sz w:val="18"/>
                <w:szCs w:val="18"/>
                <w:lang w:val="en-GB"/>
              </w:rPr>
              <w:t>gml:id</w:t>
            </w:r>
            <w:r w:rsidRPr="00415CCB">
              <w:rPr>
                <w:rFonts w:ascii="Consolas" w:eastAsia="Times New Roman" w:hAnsi="Consolas" w:cs="Times New Roman"/>
                <w:color w:val="000000"/>
                <w:sz w:val="18"/>
                <w:szCs w:val="18"/>
                <w:lang w:val="en-GB"/>
              </w:rPr>
              <w:t>=</w:t>
            </w:r>
            <w:r w:rsidRPr="00415CCB">
              <w:rPr>
                <w:rFonts w:ascii="Consolas" w:eastAsia="Times New Roman" w:hAnsi="Consolas" w:cs="Times New Roman"/>
                <w:color w:val="0000FF"/>
                <w:sz w:val="18"/>
                <w:szCs w:val="18"/>
                <w:lang w:val="en-GB"/>
              </w:rPr>
              <w:t>"ID_5b5e7f28-c98d-4bfd-bf0f-33e5c3cbb9c8"</w:t>
            </w:r>
            <w:r w:rsidRPr="00415CCB">
              <w:rPr>
                <w:rFonts w:ascii="Consolas" w:eastAsia="Times New Roman" w:hAnsi="Consolas" w:cs="Times New Roman"/>
                <w:color w:val="800000"/>
                <w:sz w:val="18"/>
                <w:szCs w:val="18"/>
                <w:lang w:val="en-GB"/>
              </w:rPr>
              <w:t>&gt;</w:t>
            </w:r>
          </w:p>
          <w:p w14:paraId="216A9222"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&lt;imkl:imklId&gt;</w:t>
            </w:r>
          </w:p>
          <w:p w14:paraId="1074EAF6"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&lt;base:Identifier&gt;</w:t>
            </w:r>
          </w:p>
          <w:p w14:paraId="70669337"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&lt;base:localId&gt;</w:t>
            </w:r>
            <w:r w:rsidRPr="00415CCB">
              <w:rPr>
                <w:rFonts w:ascii="Consolas" w:eastAsia="Times New Roman" w:hAnsi="Consolas" w:cs="Times New Roman"/>
                <w:color w:val="000000"/>
                <w:sz w:val="18"/>
                <w:szCs w:val="18"/>
                <w:lang w:val="en-GB"/>
              </w:rPr>
              <w:t>D001</w:t>
            </w:r>
            <w:r w:rsidRPr="00415CCB">
              <w:rPr>
                <w:rFonts w:ascii="Consolas" w:eastAsia="Times New Roman" w:hAnsi="Consolas" w:cs="Times New Roman"/>
                <w:color w:val="800000"/>
                <w:sz w:val="18"/>
                <w:szCs w:val="18"/>
                <w:lang w:val="en-GB"/>
              </w:rPr>
              <w:t>&lt;/base:localId&gt;</w:t>
            </w:r>
          </w:p>
          <w:p w14:paraId="2A2A997F"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&lt;base:namespace&gt;</w:t>
            </w:r>
            <w:r w:rsidRPr="00415CCB">
              <w:rPr>
                <w:rFonts w:ascii="Consolas" w:eastAsia="Times New Roman" w:hAnsi="Consolas" w:cs="Times New Roman"/>
                <w:color w:val="000000"/>
                <w:sz w:val="18"/>
                <w:szCs w:val="18"/>
                <w:lang w:val="en-GB"/>
              </w:rPr>
              <w:t>aquacom-be</w:t>
            </w:r>
            <w:r w:rsidRPr="00415CCB">
              <w:rPr>
                <w:rFonts w:ascii="Consolas" w:eastAsia="Times New Roman" w:hAnsi="Consolas" w:cs="Times New Roman"/>
                <w:color w:val="800000"/>
                <w:sz w:val="18"/>
                <w:szCs w:val="18"/>
                <w:lang w:val="en-GB"/>
              </w:rPr>
              <w:t>&lt;/base:namespace&gt;</w:t>
            </w:r>
          </w:p>
          <w:p w14:paraId="3F4F61FF"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&lt;/base:Identifier&gt;</w:t>
            </w:r>
          </w:p>
          <w:p w14:paraId="636F4AB4"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&lt;/imkl:imklId&gt;</w:t>
            </w:r>
          </w:p>
          <w:p w14:paraId="3F91B7C7"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&lt;imkl:beginLifespanVersion&gt;</w:t>
            </w:r>
            <w:r w:rsidRPr="00415CCB">
              <w:rPr>
                <w:rFonts w:ascii="Consolas" w:eastAsia="Times New Roman" w:hAnsi="Consolas" w:cs="Times New Roman"/>
                <w:color w:val="000000"/>
                <w:sz w:val="18"/>
                <w:szCs w:val="18"/>
                <w:lang w:val="en-GB"/>
              </w:rPr>
              <w:t>2001-12-17T09:30:47.0Z</w:t>
            </w:r>
            <w:r w:rsidRPr="00415CCB">
              <w:rPr>
                <w:rFonts w:ascii="Consolas" w:eastAsia="Times New Roman" w:hAnsi="Consolas" w:cs="Times New Roman"/>
                <w:color w:val="800000"/>
                <w:sz w:val="18"/>
                <w:szCs w:val="18"/>
                <w:lang w:val="en-GB"/>
              </w:rPr>
              <w:t>&lt;/imkl:beginLifespanVersion&gt;</w:t>
            </w:r>
          </w:p>
          <w:p w14:paraId="544425B5"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&lt;imkl:documentType</w:t>
            </w: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E50000"/>
                <w:sz w:val="18"/>
                <w:szCs w:val="18"/>
                <w:lang w:val="en-GB"/>
              </w:rPr>
              <w:t>xlink:href</w:t>
            </w:r>
            <w:r w:rsidRPr="00415CCB">
              <w:rPr>
                <w:rFonts w:ascii="Consolas" w:eastAsia="Times New Roman" w:hAnsi="Consolas" w:cs="Times New Roman"/>
                <w:color w:val="000000"/>
                <w:sz w:val="18"/>
                <w:szCs w:val="18"/>
                <w:lang w:val="en-GB"/>
              </w:rPr>
              <w:t>=</w:t>
            </w:r>
            <w:r w:rsidRPr="00415CCB">
              <w:rPr>
                <w:rFonts w:ascii="Consolas" w:eastAsia="Times New Roman" w:hAnsi="Consolas" w:cs="Times New Roman"/>
                <w:color w:val="0000FF"/>
                <w:sz w:val="18"/>
                <w:szCs w:val="18"/>
                <w:lang w:val="en-GB"/>
              </w:rPr>
              <w:t>"http://TODO/DocumentTypeValue/precaution"</w:t>
            </w: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/&gt;</w:t>
            </w:r>
          </w:p>
          <w:p w14:paraId="5567777B"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&lt;imkl:documentLocation&gt;</w:t>
            </w:r>
            <w:r w:rsidRPr="00415CCB">
              <w:rPr>
                <w:rFonts w:ascii="Consolas" w:eastAsia="Times New Roman" w:hAnsi="Consolas" w:cs="Times New Roman"/>
                <w:color w:val="000000"/>
                <w:sz w:val="18"/>
                <w:szCs w:val="18"/>
                <w:lang w:val="en-GB"/>
              </w:rPr>
              <w:t>extraplan1.png</w:t>
            </w:r>
            <w:r w:rsidRPr="00415CCB">
              <w:rPr>
                <w:rFonts w:ascii="Consolas" w:eastAsia="Times New Roman" w:hAnsi="Consolas" w:cs="Times New Roman"/>
                <w:color w:val="800000"/>
                <w:sz w:val="18"/>
                <w:szCs w:val="18"/>
                <w:lang w:val="en-GB"/>
              </w:rPr>
              <w:t>&lt;/imkl:documentLocation&gt;</w:t>
            </w:r>
          </w:p>
          <w:p w14:paraId="7D5F84A5"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&lt;imkl:documentMediaType</w:t>
            </w: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E50000"/>
                <w:sz w:val="18"/>
                <w:szCs w:val="18"/>
                <w:lang w:val="en-GB"/>
              </w:rPr>
              <w:t>xlink:href</w:t>
            </w:r>
            <w:r w:rsidRPr="00415CCB">
              <w:rPr>
                <w:rFonts w:ascii="Consolas" w:eastAsia="Times New Roman" w:hAnsi="Consolas" w:cs="Times New Roman"/>
                <w:color w:val="000000"/>
                <w:sz w:val="18"/>
                <w:szCs w:val="18"/>
                <w:lang w:val="en-GB"/>
              </w:rPr>
              <w:t>=</w:t>
            </w:r>
            <w:r w:rsidRPr="00415CCB">
              <w:rPr>
                <w:rFonts w:ascii="Consolas" w:eastAsia="Times New Roman" w:hAnsi="Consolas" w:cs="Times New Roman"/>
                <w:color w:val="0000FF"/>
                <w:sz w:val="18"/>
                <w:szCs w:val="18"/>
                <w:lang w:val="en-GB"/>
              </w:rPr>
              <w:t>"http://TODO/DocumentMediaTypeValue/PNG"</w:t>
            </w: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/&gt;</w:t>
            </w:r>
          </w:p>
          <w:p w14:paraId="54709B69"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lang w:val="de-DE"/>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de-DE"/>
              </w:rPr>
              <w:t>&lt;imkl:inNetwork</w:t>
            </w:r>
            <w:r w:rsidRPr="00415CCB">
              <w:rPr>
                <w:rFonts w:ascii="Consolas" w:eastAsia="Times New Roman" w:hAnsi="Consolas" w:cs="Times New Roman"/>
                <w:color w:val="000000"/>
                <w:sz w:val="18"/>
                <w:szCs w:val="18"/>
                <w:lang w:val="de-DE"/>
              </w:rPr>
              <w:t xml:space="preserve"> </w:t>
            </w:r>
            <w:r w:rsidRPr="00415CCB">
              <w:rPr>
                <w:rFonts w:ascii="Consolas" w:eastAsia="Times New Roman" w:hAnsi="Consolas" w:cs="Times New Roman"/>
                <w:color w:val="E50000"/>
                <w:sz w:val="18"/>
                <w:szCs w:val="18"/>
                <w:lang w:val="de-DE"/>
              </w:rPr>
              <w:t>xlink:href</w:t>
            </w:r>
            <w:r w:rsidRPr="00415CCB">
              <w:rPr>
                <w:rFonts w:ascii="Consolas" w:eastAsia="Times New Roman" w:hAnsi="Consolas" w:cs="Times New Roman"/>
                <w:color w:val="000000"/>
                <w:sz w:val="18"/>
                <w:szCs w:val="18"/>
                <w:lang w:val="de-DE"/>
              </w:rPr>
              <w:t>=</w:t>
            </w:r>
            <w:r w:rsidRPr="00415CCB">
              <w:rPr>
                <w:rFonts w:ascii="Consolas" w:eastAsia="Times New Roman" w:hAnsi="Consolas" w:cs="Times New Roman"/>
                <w:color w:val="0000FF"/>
                <w:sz w:val="18"/>
                <w:szCs w:val="18"/>
                <w:lang w:val="de-DE"/>
              </w:rPr>
              <w:t>"http://TODO/UtilityNetwork/aquacom-be:001"</w:t>
            </w:r>
            <w:r w:rsidRPr="00415CCB">
              <w:rPr>
                <w:rFonts w:ascii="Consolas" w:eastAsia="Times New Roman" w:hAnsi="Consolas" w:cs="Times New Roman"/>
                <w:color w:val="000000"/>
                <w:sz w:val="18"/>
                <w:szCs w:val="18"/>
                <w:lang w:val="de-DE"/>
              </w:rPr>
              <w:t xml:space="preserve"> </w:t>
            </w:r>
            <w:r w:rsidRPr="00415CCB">
              <w:rPr>
                <w:rFonts w:ascii="Consolas" w:eastAsia="Times New Roman" w:hAnsi="Consolas" w:cs="Times New Roman"/>
                <w:color w:val="800000"/>
                <w:sz w:val="18"/>
                <w:szCs w:val="18"/>
                <w:lang w:val="de-DE"/>
              </w:rPr>
              <w:t>/&gt;</w:t>
            </w:r>
          </w:p>
          <w:p w14:paraId="7F06F384" w14:textId="77777777" w:rsidR="00F94B7F" w:rsidRPr="00415CCB" w:rsidRDefault="00F94B7F" w:rsidP="00F94B7F">
            <w:pPr>
              <w:shd w:val="clear" w:color="auto" w:fill="FFFFFF"/>
              <w:spacing w:before="0"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lang w:val="de-DE"/>
              </w:rPr>
              <w:t xml:space="preserve">    </w:t>
            </w:r>
            <w:r w:rsidRPr="00415CCB">
              <w:rPr>
                <w:rFonts w:ascii="Consolas" w:eastAsia="Times New Roman" w:hAnsi="Consolas" w:cs="Times New Roman"/>
                <w:color w:val="800000"/>
                <w:sz w:val="18"/>
                <w:szCs w:val="18"/>
              </w:rPr>
              <w:t>&lt;/imkl:Document&gt;</w:t>
            </w:r>
          </w:p>
          <w:p w14:paraId="55D04902" w14:textId="1CCF64F9" w:rsidR="00241F1F" w:rsidRDefault="00F94B7F" w:rsidP="00415CCB">
            <w:pPr>
              <w:shd w:val="clear" w:color="auto" w:fill="FFFFFF"/>
              <w:spacing w:before="0" w:after="0" w:line="285" w:lineRule="atLeast"/>
              <w:rPr>
                <w:lang w:val="en-GB"/>
              </w:rPr>
            </w:pPr>
            <w:r w:rsidRPr="00415CCB">
              <w:rPr>
                <w:rFonts w:ascii="Consolas" w:eastAsia="Times New Roman" w:hAnsi="Consolas" w:cs="Times New Roman"/>
                <w:color w:val="800000"/>
                <w:sz w:val="18"/>
                <w:szCs w:val="18"/>
              </w:rPr>
              <w:t>&lt;/gml:featureMember&gt;</w:t>
            </w:r>
          </w:p>
        </w:tc>
      </w:tr>
    </w:tbl>
    <w:p w14:paraId="03A239CD" w14:textId="77777777" w:rsidR="00241F1F" w:rsidRPr="00BC546F" w:rsidRDefault="00241F1F" w:rsidP="00BC546F">
      <w:pPr>
        <w:rPr>
          <w:lang w:val="en-GB"/>
        </w:rPr>
      </w:pPr>
    </w:p>
    <w:p w14:paraId="72F7FDFC" w14:textId="0B03235D" w:rsidR="00453DC3" w:rsidRDefault="00453DC3" w:rsidP="00453DC3">
      <w:pPr>
        <w:pStyle w:val="Heading2"/>
        <w:rPr>
          <w:lang w:val="en-GB"/>
        </w:rPr>
      </w:pPr>
      <w:bookmarkStart w:id="31" w:name="_Toc173155275"/>
      <w:r>
        <w:rPr>
          <w:lang w:val="en-GB"/>
        </w:rPr>
        <w:lastRenderedPageBreak/>
        <w:t>Directional Drilling</w:t>
      </w:r>
      <w:bookmarkEnd w:id="31"/>
    </w:p>
    <w:p w14:paraId="411DB093" w14:textId="10C3A2DD" w:rsidR="00453DC3" w:rsidRDefault="00453DC3" w:rsidP="00453DC3">
      <w:pPr>
        <w:rPr>
          <w:lang w:val="en-GB"/>
        </w:rPr>
      </w:pPr>
      <w:r>
        <w:rPr>
          <w:lang w:val="en-GB"/>
        </w:rPr>
        <w:t>In IMKL 2.3, there was no direct method to indicate that a cable, pipe or duct was installed using directional drilling (</w:t>
      </w:r>
      <w:r>
        <w:rPr>
          <w:i/>
          <w:iCs/>
          <w:lang w:val="en-GB"/>
        </w:rPr>
        <w:t>gestuurde boring</w:t>
      </w:r>
      <w:r>
        <w:rPr>
          <w:lang w:val="en-GB"/>
        </w:rPr>
        <w:t xml:space="preserve">). The only </w:t>
      </w:r>
      <w:r w:rsidR="00FE603A">
        <w:rPr>
          <w:lang w:val="en-GB"/>
        </w:rPr>
        <w:t>method available</w:t>
      </w:r>
      <w:r>
        <w:rPr>
          <w:lang w:val="en-GB"/>
        </w:rPr>
        <w:t xml:space="preserve"> was </w:t>
      </w:r>
      <w:r w:rsidR="00FE603A">
        <w:rPr>
          <w:lang w:val="en-GB"/>
        </w:rPr>
        <w:t>to</w:t>
      </w:r>
      <w:r>
        <w:rPr>
          <w:lang w:val="en-GB"/>
        </w:rPr>
        <w:t xml:space="preserve"> add</w:t>
      </w:r>
      <w:r w:rsidR="00FE603A">
        <w:rPr>
          <w:lang w:val="en-GB"/>
        </w:rPr>
        <w:t xml:space="preserve"> </w:t>
      </w:r>
      <w:r>
        <w:rPr>
          <w:lang w:val="en-GB"/>
        </w:rPr>
        <w:t xml:space="preserve">an </w:t>
      </w:r>
      <w:r>
        <w:rPr>
          <w:i/>
          <w:iCs/>
          <w:lang w:val="en-GB"/>
        </w:rPr>
        <w:t>ExtraPlan</w:t>
      </w:r>
      <w:r>
        <w:rPr>
          <w:lang w:val="en-GB"/>
        </w:rPr>
        <w:t xml:space="preserve"> with the </w:t>
      </w:r>
      <w:r>
        <w:rPr>
          <w:i/>
          <w:iCs/>
          <w:lang w:val="en-GB"/>
        </w:rPr>
        <w:t>extraPlanType</w:t>
      </w:r>
      <w:r>
        <w:rPr>
          <w:lang w:val="en-GB"/>
        </w:rPr>
        <w:t xml:space="preserve"> set to </w:t>
      </w:r>
      <w:r>
        <w:rPr>
          <w:i/>
          <w:iCs/>
          <w:lang w:val="en-GB"/>
        </w:rPr>
        <w:t>gestuurdeBoring</w:t>
      </w:r>
      <w:r>
        <w:rPr>
          <w:lang w:val="en-GB"/>
        </w:rPr>
        <w:t>.</w:t>
      </w:r>
    </w:p>
    <w:p w14:paraId="49CCBF3B" w14:textId="77777777" w:rsidR="00453DC3" w:rsidRDefault="00453DC3" w:rsidP="00453DC3">
      <w:pPr>
        <w:rPr>
          <w:lang w:val="en-GB"/>
        </w:rPr>
      </w:pPr>
    </w:p>
    <w:p w14:paraId="47E67D60" w14:textId="07CF89E1" w:rsidR="00453DC3" w:rsidRDefault="00453DC3" w:rsidP="00453DC3">
      <w:pPr>
        <w:rPr>
          <w:lang w:val="en-GB"/>
        </w:rPr>
      </w:pPr>
      <w:r>
        <w:rPr>
          <w:lang w:val="en-GB"/>
        </w:rPr>
        <w:t xml:space="preserve">In IMKL 3, the </w:t>
      </w:r>
      <w:r>
        <w:rPr>
          <w:i/>
          <w:iCs/>
          <w:lang w:val="en-GB"/>
        </w:rPr>
        <w:t xml:space="preserve">constructionTechnique </w:t>
      </w:r>
      <w:r>
        <w:rPr>
          <w:lang w:val="en-GB"/>
        </w:rPr>
        <w:t xml:space="preserve">element can now be used to specify that a cable, pipe or duct is installed via a directional drilling by </w:t>
      </w:r>
      <w:r w:rsidR="00FE603A">
        <w:rPr>
          <w:lang w:val="en-GB"/>
        </w:rPr>
        <w:t>setting its</w:t>
      </w:r>
      <w:r>
        <w:rPr>
          <w:lang w:val="en-GB"/>
        </w:rPr>
        <w:t xml:space="preserve"> value</w:t>
      </w:r>
      <w:r w:rsidR="00FE603A">
        <w:rPr>
          <w:lang w:val="en-GB"/>
        </w:rPr>
        <w:t xml:space="preserve"> to</w:t>
      </w:r>
      <w:r>
        <w:rPr>
          <w:lang w:val="en-GB"/>
        </w:rPr>
        <w:t xml:space="preserve"> </w:t>
      </w:r>
      <w:r w:rsidR="003A4CC3" w:rsidRPr="003A4CC3">
        <w:rPr>
          <w:i/>
          <w:iCs/>
          <w:lang w:val="en-GB"/>
        </w:rPr>
        <w:t>directional</w:t>
      </w:r>
      <w:r w:rsidRPr="003A4CC3">
        <w:rPr>
          <w:i/>
          <w:iCs/>
          <w:lang w:val="en-GB"/>
        </w:rPr>
        <w:t>Drilling</w:t>
      </w:r>
      <w:r>
        <w:rPr>
          <w:lang w:val="en-GB"/>
        </w:rPr>
        <w:t xml:space="preserve">. It is strongly recommended to include the </w:t>
      </w:r>
      <w:r>
        <w:rPr>
          <w:i/>
          <w:iCs/>
          <w:lang w:val="en-GB"/>
        </w:rPr>
        <w:t>constructionTechnique</w:t>
      </w:r>
      <w:r>
        <w:rPr>
          <w:lang w:val="en-GB"/>
        </w:rPr>
        <w:t xml:space="preserve"> element with the correct value </w:t>
      </w:r>
      <w:r w:rsidR="00FE603A">
        <w:rPr>
          <w:lang w:val="en-GB"/>
        </w:rPr>
        <w:t>when</w:t>
      </w:r>
      <w:r>
        <w:rPr>
          <w:lang w:val="en-GB"/>
        </w:rPr>
        <w:t xml:space="preserve"> the construction technique is known.</w:t>
      </w:r>
      <w:r w:rsidR="00D04717">
        <w:rPr>
          <w:lang w:val="en-GB"/>
        </w:rPr>
        <w:t xml:space="preserve"> </w:t>
      </w:r>
      <w:r w:rsidR="00D04717" w:rsidRPr="00D04717">
        <w:rPr>
          <w:lang w:val="en-GB"/>
        </w:rPr>
        <w:t>This allows elements with a specific construction technique to be visualized distinctly so they can be easily identified when looking at the map.</w:t>
      </w:r>
    </w:p>
    <w:p w14:paraId="53C96E44" w14:textId="77777777" w:rsidR="00453DC3" w:rsidRDefault="00453DC3" w:rsidP="00453DC3">
      <w:pPr>
        <w:rPr>
          <w:lang w:val="en-GB"/>
        </w:rPr>
      </w:pPr>
    </w:p>
    <w:p w14:paraId="7145300D" w14:textId="4493B754" w:rsidR="00453DC3" w:rsidRDefault="00453DC3" w:rsidP="00453DC3">
      <w:pPr>
        <w:rPr>
          <w:lang w:val="en-GB"/>
        </w:rPr>
      </w:pPr>
      <w:r>
        <w:rPr>
          <w:lang w:val="en-GB"/>
        </w:rPr>
        <w:t xml:space="preserve">The </w:t>
      </w:r>
      <w:r>
        <w:rPr>
          <w:i/>
          <w:iCs/>
          <w:lang w:val="en-GB"/>
        </w:rPr>
        <w:t>DocumentTypeValue</w:t>
      </w:r>
      <w:r>
        <w:rPr>
          <w:lang w:val="en-GB"/>
        </w:rPr>
        <w:t xml:space="preserve"> codelist in IMKL </w:t>
      </w:r>
      <w:r w:rsidR="00FE603A">
        <w:rPr>
          <w:lang w:val="en-GB"/>
        </w:rPr>
        <w:t xml:space="preserve">3, which replaces the </w:t>
      </w:r>
      <w:r w:rsidR="00FE603A">
        <w:rPr>
          <w:i/>
          <w:iCs/>
          <w:lang w:val="en-GB"/>
        </w:rPr>
        <w:t xml:space="preserve">ExtraPlanTypeValue </w:t>
      </w:r>
      <w:r w:rsidR="00FE603A">
        <w:rPr>
          <w:lang w:val="en-GB"/>
        </w:rPr>
        <w:t xml:space="preserve">codelist from IMKL 2.3, still includes the option </w:t>
      </w:r>
      <w:r w:rsidR="00FE603A">
        <w:rPr>
          <w:i/>
          <w:iCs/>
          <w:lang w:val="en-GB"/>
        </w:rPr>
        <w:t xml:space="preserve">directionalDrilling </w:t>
      </w:r>
      <w:r w:rsidR="00FE603A">
        <w:rPr>
          <w:lang w:val="en-GB"/>
        </w:rPr>
        <w:t xml:space="preserve">(replacing </w:t>
      </w:r>
      <w:r w:rsidR="00FE603A">
        <w:rPr>
          <w:i/>
          <w:iCs/>
          <w:lang w:val="en-GB"/>
        </w:rPr>
        <w:t>gestuurdeBoring)</w:t>
      </w:r>
      <w:r w:rsidR="00FE603A">
        <w:rPr>
          <w:lang w:val="en-GB"/>
        </w:rPr>
        <w:t xml:space="preserve">. This allows for the addition of </w:t>
      </w:r>
      <w:r w:rsidR="00FE603A">
        <w:rPr>
          <w:i/>
          <w:iCs/>
          <w:lang w:val="en-GB"/>
        </w:rPr>
        <w:t>ExtraPlans</w:t>
      </w:r>
      <w:r w:rsidR="00FE603A">
        <w:rPr>
          <w:lang w:val="en-GB"/>
        </w:rPr>
        <w:t xml:space="preserve"> providing additional documentation for a directional drilling.</w:t>
      </w:r>
    </w:p>
    <w:p w14:paraId="26D1DBDB" w14:textId="77777777" w:rsidR="00FE603A" w:rsidRDefault="00FE603A" w:rsidP="00453DC3">
      <w:pPr>
        <w:rPr>
          <w:lang w:val="en-GB"/>
        </w:rPr>
      </w:pPr>
    </w:p>
    <w:p w14:paraId="0FB4501F" w14:textId="137263F2" w:rsidR="00BC546F" w:rsidRDefault="00FE603A" w:rsidP="00BC546F">
      <w:pPr>
        <w:rPr>
          <w:lang w:val="en-GB"/>
        </w:rPr>
      </w:pPr>
      <w:r>
        <w:rPr>
          <w:lang w:val="en-GB"/>
        </w:rPr>
        <w:t xml:space="preserve">An ExtraPlan with its </w:t>
      </w:r>
      <w:r>
        <w:rPr>
          <w:i/>
          <w:iCs/>
          <w:lang w:val="en-GB"/>
        </w:rPr>
        <w:t>documentType</w:t>
      </w:r>
      <w:r w:rsidRPr="00FE603A">
        <w:rPr>
          <w:i/>
          <w:iCs/>
          <w:lang w:val="en-GB"/>
        </w:rPr>
        <w:t xml:space="preserve"> </w:t>
      </w:r>
      <w:r w:rsidRPr="00FE603A">
        <w:rPr>
          <w:lang w:val="en-GB"/>
        </w:rPr>
        <w:t>s</w:t>
      </w:r>
      <w:r>
        <w:rPr>
          <w:lang w:val="en-GB"/>
        </w:rPr>
        <w:t xml:space="preserve">et to </w:t>
      </w:r>
      <w:r>
        <w:rPr>
          <w:i/>
          <w:iCs/>
          <w:lang w:val="en-GB"/>
        </w:rPr>
        <w:t xml:space="preserve">directionalDrilling </w:t>
      </w:r>
      <w:r>
        <w:rPr>
          <w:lang w:val="en-GB"/>
        </w:rPr>
        <w:t xml:space="preserve">must be linked to a cable, pipe or duct whose </w:t>
      </w:r>
      <w:r>
        <w:rPr>
          <w:i/>
          <w:iCs/>
          <w:lang w:val="en-GB"/>
        </w:rPr>
        <w:t>constructionTechnique</w:t>
      </w:r>
      <w:r w:rsidRPr="00FE603A">
        <w:rPr>
          <w:lang w:val="en-GB"/>
        </w:rPr>
        <w:t xml:space="preserve"> </w:t>
      </w:r>
      <w:r>
        <w:rPr>
          <w:lang w:val="en-GB"/>
        </w:rPr>
        <w:t xml:space="preserve">is set to </w:t>
      </w:r>
      <w:r>
        <w:rPr>
          <w:i/>
          <w:iCs/>
          <w:lang w:val="en-GB"/>
        </w:rPr>
        <w:t>directionalDrilling</w:t>
      </w:r>
      <w:r>
        <w:rPr>
          <w:lang w:val="en-GB"/>
        </w:rPr>
        <w:t>. The validation will result in validation errors whenever this requirement is not met.</w:t>
      </w:r>
    </w:p>
    <w:p w14:paraId="5664D944" w14:textId="77777777" w:rsidR="00BC546F" w:rsidRDefault="00BC546F" w:rsidP="00BC546F">
      <w:pPr>
        <w:rPr>
          <w:lang w:val="en-GB"/>
        </w:rPr>
      </w:pPr>
    </w:p>
    <w:p w14:paraId="0ECA0463" w14:textId="7D35A213" w:rsidR="00BC546F" w:rsidRPr="00415CCB" w:rsidRDefault="00BC546F" w:rsidP="00415CCB">
      <w:pPr>
        <w:jc w:val="center"/>
        <w:rPr>
          <w:u w:val="single"/>
          <w:lang w:val="en-GB"/>
        </w:rPr>
      </w:pPr>
      <w:r w:rsidRPr="00415CCB">
        <w:rPr>
          <w:u w:val="single"/>
          <w:lang w:val="en-GB"/>
        </w:rPr>
        <w:t>Example</w:t>
      </w:r>
      <w:r w:rsidR="00A20435" w:rsidRPr="00415CCB">
        <w:rPr>
          <w:u w:val="single"/>
          <w:lang w:val="en-GB"/>
        </w:rPr>
        <w:t xml:space="preserve"> IMKL 3</w:t>
      </w:r>
      <w:r w:rsidRPr="00415CCB">
        <w:rPr>
          <w:u w:val="single"/>
          <w:lang w:val="en-GB"/>
        </w:rPr>
        <w:t>:</w:t>
      </w:r>
    </w:p>
    <w:tbl>
      <w:tblPr>
        <w:tblStyle w:val="TableGrid"/>
        <w:tblW w:w="0" w:type="auto"/>
        <w:tblLook w:val="04A0" w:firstRow="1" w:lastRow="0" w:firstColumn="1" w:lastColumn="0" w:noHBand="0" w:noVBand="1"/>
      </w:tblPr>
      <w:tblGrid>
        <w:gridCol w:w="9060"/>
      </w:tblGrid>
      <w:tr w:rsidR="00BC546F" w14:paraId="5EE2FD6D" w14:textId="77777777" w:rsidTr="00BC546F">
        <w:tc>
          <w:tcPr>
            <w:tcW w:w="9060" w:type="dxa"/>
          </w:tcPr>
          <w:p w14:paraId="30855392"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800000"/>
                <w:sz w:val="18"/>
                <w:szCs w:val="18"/>
                <w:lang w:val="en-GB"/>
              </w:rPr>
              <w:t>&lt;gml:featureMember&gt;</w:t>
            </w:r>
          </w:p>
          <w:p w14:paraId="05E3CB8B"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000000"/>
                <w:sz w:val="18"/>
                <w:szCs w:val="18"/>
                <w:lang w:val="en-GB"/>
              </w:rPr>
              <w:t xml:space="preserve">    </w:t>
            </w:r>
            <w:r w:rsidRPr="001C52BB">
              <w:rPr>
                <w:rFonts w:ascii="Consolas" w:eastAsia="Times New Roman" w:hAnsi="Consolas" w:cs="Times New Roman"/>
                <w:color w:val="800000"/>
                <w:sz w:val="18"/>
                <w:szCs w:val="18"/>
                <w:lang w:val="en-GB"/>
              </w:rPr>
              <w:t>&lt;imkl:Duct</w:t>
            </w:r>
            <w:r w:rsidRPr="001C52BB">
              <w:rPr>
                <w:rFonts w:ascii="Consolas" w:eastAsia="Times New Roman" w:hAnsi="Consolas" w:cs="Times New Roman"/>
                <w:color w:val="000000"/>
                <w:sz w:val="18"/>
                <w:szCs w:val="18"/>
                <w:lang w:val="en-GB"/>
              </w:rPr>
              <w:t xml:space="preserve"> </w:t>
            </w:r>
            <w:r w:rsidRPr="001C52BB">
              <w:rPr>
                <w:rFonts w:ascii="Consolas" w:eastAsia="Times New Roman" w:hAnsi="Consolas" w:cs="Times New Roman"/>
                <w:color w:val="E50000"/>
                <w:sz w:val="18"/>
                <w:szCs w:val="18"/>
                <w:lang w:val="en-GB"/>
              </w:rPr>
              <w:t>gml:id</w:t>
            </w:r>
            <w:r w:rsidRPr="001C52BB">
              <w:rPr>
                <w:rFonts w:ascii="Consolas" w:eastAsia="Times New Roman" w:hAnsi="Consolas" w:cs="Times New Roman"/>
                <w:color w:val="000000"/>
                <w:sz w:val="18"/>
                <w:szCs w:val="18"/>
                <w:lang w:val="en-GB"/>
              </w:rPr>
              <w:t>=</w:t>
            </w:r>
            <w:r w:rsidRPr="001C52BB">
              <w:rPr>
                <w:rFonts w:ascii="Consolas" w:eastAsia="Times New Roman" w:hAnsi="Consolas" w:cs="Times New Roman"/>
                <w:color w:val="0000FF"/>
                <w:sz w:val="18"/>
                <w:szCs w:val="18"/>
                <w:lang w:val="en-GB"/>
              </w:rPr>
              <w:t>"ID_83dd154b-a708-4d93-bbe0-173f46e896da"</w:t>
            </w:r>
            <w:r w:rsidRPr="001C52BB">
              <w:rPr>
                <w:rFonts w:ascii="Consolas" w:eastAsia="Times New Roman" w:hAnsi="Consolas" w:cs="Times New Roman"/>
                <w:color w:val="800000"/>
                <w:sz w:val="18"/>
                <w:szCs w:val="18"/>
                <w:lang w:val="en-GB"/>
              </w:rPr>
              <w:t>&gt;</w:t>
            </w:r>
          </w:p>
          <w:p w14:paraId="0F0450FA" w14:textId="77777777" w:rsidR="00BC546F" w:rsidRPr="00BC546F" w:rsidRDefault="00BC546F" w:rsidP="00BC546F">
            <w:pPr>
              <w:shd w:val="clear" w:color="auto" w:fill="FFFFFF"/>
              <w:spacing w:before="0" w:after="0" w:line="285" w:lineRule="atLeast"/>
              <w:rPr>
                <w:rFonts w:ascii="Consolas" w:eastAsia="Times New Roman" w:hAnsi="Consolas" w:cs="Times New Roman"/>
                <w:color w:val="000000"/>
                <w:sz w:val="18"/>
                <w:szCs w:val="18"/>
              </w:rPr>
            </w:pPr>
            <w:r w:rsidRPr="001C52BB">
              <w:rPr>
                <w:rFonts w:ascii="Consolas" w:eastAsia="Times New Roman" w:hAnsi="Consolas" w:cs="Times New Roman"/>
                <w:color w:val="000000"/>
                <w:sz w:val="18"/>
                <w:szCs w:val="18"/>
                <w:lang w:val="en-GB"/>
              </w:rPr>
              <w:t xml:space="preserve">        </w:t>
            </w:r>
            <w:r w:rsidRPr="00BC546F">
              <w:rPr>
                <w:rFonts w:ascii="Consolas" w:eastAsia="Times New Roman" w:hAnsi="Consolas" w:cs="Times New Roman"/>
                <w:color w:val="800000"/>
                <w:sz w:val="18"/>
                <w:szCs w:val="18"/>
              </w:rPr>
              <w:t>&lt;net:beginLifespanVersion&gt;</w:t>
            </w:r>
            <w:r w:rsidRPr="00BC546F">
              <w:rPr>
                <w:rFonts w:ascii="Consolas" w:eastAsia="Times New Roman" w:hAnsi="Consolas" w:cs="Times New Roman"/>
                <w:color w:val="000000"/>
                <w:sz w:val="18"/>
                <w:szCs w:val="18"/>
              </w:rPr>
              <w:t>2001-12-17T09:30:47.0Z</w:t>
            </w:r>
            <w:r w:rsidRPr="00BC546F">
              <w:rPr>
                <w:rFonts w:ascii="Consolas" w:eastAsia="Times New Roman" w:hAnsi="Consolas" w:cs="Times New Roman"/>
                <w:color w:val="800000"/>
                <w:sz w:val="18"/>
                <w:szCs w:val="18"/>
              </w:rPr>
              <w:t>&lt;/net:beginLifespanVersion&gt;</w:t>
            </w:r>
          </w:p>
          <w:p w14:paraId="33A34EDD" w14:textId="77777777" w:rsidR="00BC546F" w:rsidRPr="00415CCB" w:rsidRDefault="00BC546F" w:rsidP="00BC546F">
            <w:pPr>
              <w:shd w:val="clear" w:color="auto" w:fill="FFFFFF"/>
              <w:spacing w:before="0" w:after="0" w:line="285" w:lineRule="atLeast"/>
              <w:rPr>
                <w:rFonts w:ascii="Consolas" w:eastAsia="Times New Roman" w:hAnsi="Consolas" w:cs="Times New Roman"/>
                <w:color w:val="000000"/>
                <w:sz w:val="18"/>
                <w:szCs w:val="18"/>
              </w:rPr>
            </w:pPr>
            <w:r w:rsidRPr="00BC546F">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&lt;net:inspireId&gt;</w:t>
            </w:r>
          </w:p>
          <w:p w14:paraId="1B1553C9"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415CCB">
              <w:rPr>
                <w:rFonts w:ascii="Consolas" w:eastAsia="Times New Roman" w:hAnsi="Consolas" w:cs="Times New Roman"/>
                <w:color w:val="000000"/>
                <w:sz w:val="18"/>
                <w:szCs w:val="18"/>
              </w:rPr>
              <w:t xml:space="preserve">            </w:t>
            </w:r>
            <w:r w:rsidRPr="001C52BB">
              <w:rPr>
                <w:rFonts w:ascii="Consolas" w:eastAsia="Times New Roman" w:hAnsi="Consolas" w:cs="Times New Roman"/>
                <w:color w:val="800000"/>
                <w:sz w:val="18"/>
                <w:szCs w:val="18"/>
                <w:lang w:val="fr-FR"/>
              </w:rPr>
              <w:t>&lt;base:Identifier&gt;</w:t>
            </w:r>
          </w:p>
          <w:p w14:paraId="1C3BF989"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fr-FR"/>
              </w:rPr>
              <w:t>&lt;base:localId&gt;</w:t>
            </w:r>
            <w:r w:rsidRPr="001C52BB">
              <w:rPr>
                <w:rFonts w:ascii="Consolas" w:eastAsia="Times New Roman" w:hAnsi="Consolas" w:cs="Times New Roman"/>
                <w:color w:val="000000"/>
                <w:sz w:val="18"/>
                <w:szCs w:val="18"/>
                <w:lang w:val="fr-FR"/>
              </w:rPr>
              <w:t>D001</w:t>
            </w:r>
            <w:r w:rsidRPr="001C52BB">
              <w:rPr>
                <w:rFonts w:ascii="Consolas" w:eastAsia="Times New Roman" w:hAnsi="Consolas" w:cs="Times New Roman"/>
                <w:color w:val="800000"/>
                <w:sz w:val="18"/>
                <w:szCs w:val="18"/>
                <w:lang w:val="fr-FR"/>
              </w:rPr>
              <w:t>&lt;/base:localId&gt;</w:t>
            </w:r>
          </w:p>
          <w:p w14:paraId="43E0BEBE"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en-GB"/>
              </w:rPr>
              <w:t>&lt;base:namespace&gt;</w:t>
            </w:r>
            <w:r w:rsidRPr="001C52BB">
              <w:rPr>
                <w:rFonts w:ascii="Consolas" w:eastAsia="Times New Roman" w:hAnsi="Consolas" w:cs="Times New Roman"/>
                <w:color w:val="000000"/>
                <w:sz w:val="18"/>
                <w:szCs w:val="18"/>
                <w:lang w:val="en-GB"/>
              </w:rPr>
              <w:t>telecom-be</w:t>
            </w:r>
            <w:r w:rsidRPr="001C52BB">
              <w:rPr>
                <w:rFonts w:ascii="Consolas" w:eastAsia="Times New Roman" w:hAnsi="Consolas" w:cs="Times New Roman"/>
                <w:color w:val="800000"/>
                <w:sz w:val="18"/>
                <w:szCs w:val="18"/>
                <w:lang w:val="en-GB"/>
              </w:rPr>
              <w:t>&lt;/base:namespace&gt;</w:t>
            </w:r>
          </w:p>
          <w:p w14:paraId="20026989"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en-GB"/>
              </w:rPr>
              <w:t xml:space="preserve">            </w:t>
            </w:r>
            <w:r w:rsidRPr="001C52BB">
              <w:rPr>
                <w:rFonts w:ascii="Consolas" w:eastAsia="Times New Roman" w:hAnsi="Consolas" w:cs="Times New Roman"/>
                <w:color w:val="800000"/>
                <w:sz w:val="18"/>
                <w:szCs w:val="18"/>
                <w:lang w:val="fr-FR"/>
              </w:rPr>
              <w:t>&lt;/base:Identifier&gt;</w:t>
            </w:r>
          </w:p>
          <w:p w14:paraId="17977B26"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fr-FR"/>
              </w:rPr>
              <w:t>&lt;/net:inspireId&gt;</w:t>
            </w:r>
          </w:p>
          <w:p w14:paraId="295C1422"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w:t>
            </w:r>
          </w:p>
          <w:p w14:paraId="4C7D2016"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fr-FR"/>
              </w:rPr>
              <w:t>&lt;imkl:constructionTechnique</w:t>
            </w:r>
          </w:p>
          <w:p w14:paraId="7744CD9F"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E50000"/>
                <w:sz w:val="18"/>
                <w:szCs w:val="18"/>
                <w:lang w:val="fr-FR"/>
              </w:rPr>
              <w:t>xlink:href</w:t>
            </w:r>
            <w:r w:rsidRPr="001C52BB">
              <w:rPr>
                <w:rFonts w:ascii="Consolas" w:eastAsia="Times New Roman" w:hAnsi="Consolas" w:cs="Times New Roman"/>
                <w:color w:val="000000"/>
                <w:sz w:val="18"/>
                <w:szCs w:val="18"/>
                <w:lang w:val="fr-FR"/>
              </w:rPr>
              <w:t>=</w:t>
            </w:r>
            <w:r w:rsidRPr="001C52BB">
              <w:rPr>
                <w:rFonts w:ascii="Consolas" w:eastAsia="Times New Roman" w:hAnsi="Consolas" w:cs="Times New Roman"/>
                <w:color w:val="0000FF"/>
                <w:sz w:val="18"/>
                <w:szCs w:val="18"/>
                <w:lang w:val="fr-FR"/>
              </w:rPr>
              <w:t>"http://TODO/ConstructionTechniqueValue/directionalDrilling"</w:t>
            </w:r>
            <w:r w:rsidRPr="001C52BB">
              <w:rPr>
                <w:rFonts w:ascii="Consolas" w:eastAsia="Times New Roman" w:hAnsi="Consolas" w:cs="Times New Roman"/>
                <w:color w:val="800000"/>
                <w:sz w:val="18"/>
                <w:szCs w:val="18"/>
                <w:lang w:val="fr-FR"/>
              </w:rPr>
              <w:t xml:space="preserve"> /&gt;</w:t>
            </w:r>
          </w:p>
          <w:p w14:paraId="2591409A" w14:textId="77777777" w:rsidR="00BC546F" w:rsidRPr="00BC546F" w:rsidRDefault="00BC546F" w:rsidP="00BC546F">
            <w:pPr>
              <w:shd w:val="clear" w:color="auto" w:fill="FFFFFF"/>
              <w:spacing w:before="0" w:after="0" w:line="285" w:lineRule="atLeast"/>
              <w:rPr>
                <w:rFonts w:ascii="Consolas" w:eastAsia="Times New Roman" w:hAnsi="Consolas" w:cs="Times New Roman"/>
                <w:color w:val="000000"/>
                <w:sz w:val="18"/>
                <w:szCs w:val="18"/>
              </w:rPr>
            </w:pPr>
            <w:r w:rsidRPr="001C52BB">
              <w:rPr>
                <w:rFonts w:ascii="Consolas" w:eastAsia="Times New Roman" w:hAnsi="Consolas" w:cs="Times New Roman"/>
                <w:color w:val="000000"/>
                <w:sz w:val="18"/>
                <w:szCs w:val="18"/>
                <w:lang w:val="fr-FR"/>
              </w:rPr>
              <w:t xml:space="preserve">        </w:t>
            </w:r>
            <w:r w:rsidRPr="00BC546F">
              <w:rPr>
                <w:rFonts w:ascii="Consolas" w:eastAsia="Times New Roman" w:hAnsi="Consolas" w:cs="Times New Roman"/>
                <w:color w:val="000000"/>
                <w:sz w:val="18"/>
                <w:szCs w:val="18"/>
              </w:rPr>
              <w:t>...</w:t>
            </w:r>
          </w:p>
          <w:p w14:paraId="506826E4" w14:textId="77777777" w:rsidR="00BC546F" w:rsidRPr="00BC546F" w:rsidRDefault="00BC546F" w:rsidP="00BC546F">
            <w:pPr>
              <w:shd w:val="clear" w:color="auto" w:fill="FFFFFF"/>
              <w:spacing w:before="0" w:after="0" w:line="285" w:lineRule="atLeast"/>
              <w:rPr>
                <w:rFonts w:ascii="Consolas" w:eastAsia="Times New Roman" w:hAnsi="Consolas" w:cs="Times New Roman"/>
                <w:color w:val="000000"/>
                <w:sz w:val="18"/>
                <w:szCs w:val="18"/>
              </w:rPr>
            </w:pPr>
            <w:r w:rsidRPr="00BC546F">
              <w:rPr>
                <w:rFonts w:ascii="Consolas" w:eastAsia="Times New Roman" w:hAnsi="Consolas" w:cs="Times New Roman"/>
                <w:color w:val="000000"/>
                <w:sz w:val="18"/>
                <w:szCs w:val="18"/>
              </w:rPr>
              <w:t xml:space="preserve">    </w:t>
            </w:r>
            <w:r w:rsidRPr="00BC546F">
              <w:rPr>
                <w:rFonts w:ascii="Consolas" w:eastAsia="Times New Roman" w:hAnsi="Consolas" w:cs="Times New Roman"/>
                <w:color w:val="800000"/>
                <w:sz w:val="18"/>
                <w:szCs w:val="18"/>
              </w:rPr>
              <w:t>&lt;/imkl:Duct&gt;</w:t>
            </w:r>
          </w:p>
          <w:p w14:paraId="48FE4D29" w14:textId="720BCEF6" w:rsidR="00BC546F" w:rsidRDefault="00BC546F" w:rsidP="00BC546F">
            <w:pPr>
              <w:shd w:val="clear" w:color="auto" w:fill="FFFFFF"/>
              <w:spacing w:before="0" w:after="0" w:line="285" w:lineRule="atLeast"/>
              <w:rPr>
                <w:lang w:val="en-GB"/>
              </w:rPr>
            </w:pPr>
            <w:r w:rsidRPr="00BC546F">
              <w:rPr>
                <w:rFonts w:ascii="Consolas" w:eastAsia="Times New Roman" w:hAnsi="Consolas" w:cs="Times New Roman"/>
                <w:color w:val="800000"/>
                <w:sz w:val="18"/>
                <w:szCs w:val="18"/>
              </w:rPr>
              <w:t>&lt;/gml:featureMember&gt;</w:t>
            </w:r>
          </w:p>
        </w:tc>
      </w:tr>
    </w:tbl>
    <w:p w14:paraId="516BEA93" w14:textId="77777777" w:rsidR="00BC546F" w:rsidRDefault="00BC546F" w:rsidP="00BC546F">
      <w:pPr>
        <w:rPr>
          <w:lang w:val="en-GB"/>
        </w:rPr>
      </w:pPr>
    </w:p>
    <w:p w14:paraId="3B790E1E" w14:textId="6FCB2AFD" w:rsidR="00425E27" w:rsidRPr="00425E27" w:rsidRDefault="00425E27" w:rsidP="00425E27">
      <w:pPr>
        <w:pStyle w:val="Heading2"/>
        <w:rPr>
          <w:sz w:val="36"/>
          <w:szCs w:val="52"/>
          <w:lang w:val="en-GB"/>
        </w:rPr>
      </w:pPr>
      <w:bookmarkStart w:id="32" w:name="_Toc173155276"/>
      <w:r>
        <w:rPr>
          <w:lang w:val="en-GB"/>
        </w:rPr>
        <w:lastRenderedPageBreak/>
        <w:t>Measurement Points</w:t>
      </w:r>
      <w:r w:rsidR="009A19D0">
        <w:rPr>
          <w:lang w:val="en-GB"/>
        </w:rPr>
        <w:t xml:space="preserve"> and Drinking Water Extraction Points</w:t>
      </w:r>
      <w:bookmarkEnd w:id="32"/>
    </w:p>
    <w:p w14:paraId="47E8DF44" w14:textId="689C94F9" w:rsidR="009A19D0" w:rsidRPr="009A19D0" w:rsidRDefault="009A19D0" w:rsidP="009A19D0">
      <w:pPr>
        <w:rPr>
          <w:lang w:val="en-GB"/>
        </w:rPr>
      </w:pPr>
      <w:r w:rsidRPr="009A19D0">
        <w:rPr>
          <w:lang w:val="en-GB"/>
        </w:rPr>
        <w:t>In some utility networks</w:t>
      </w:r>
      <w:r w:rsidR="00FE79AA">
        <w:rPr>
          <w:lang w:val="en-GB"/>
        </w:rPr>
        <w:t>,</w:t>
      </w:r>
      <w:r w:rsidRPr="009A19D0">
        <w:rPr>
          <w:lang w:val="en-GB"/>
        </w:rPr>
        <w:t xml:space="preserve"> measurement locations play an important role in measuring or monitoring </w:t>
      </w:r>
      <w:r w:rsidR="00FE79AA">
        <w:rPr>
          <w:lang w:val="en-GB"/>
        </w:rPr>
        <w:t>specific</w:t>
      </w:r>
      <w:r w:rsidRPr="009A19D0">
        <w:rPr>
          <w:lang w:val="en-GB"/>
        </w:rPr>
        <w:t xml:space="preserve"> values</w:t>
      </w:r>
      <w:r w:rsidR="00FE79AA">
        <w:rPr>
          <w:lang w:val="en-GB"/>
        </w:rPr>
        <w:t>, such as groundwater levels</w:t>
      </w:r>
      <w:r w:rsidRPr="009A19D0">
        <w:rPr>
          <w:lang w:val="en-GB"/>
        </w:rPr>
        <w:t xml:space="preserve">. These measurement points are typically vertical drillings. </w:t>
      </w:r>
    </w:p>
    <w:p w14:paraId="4BC9FC4F" w14:textId="77777777" w:rsidR="009A19D0" w:rsidRPr="009A19D0" w:rsidRDefault="009A19D0" w:rsidP="009A19D0">
      <w:pPr>
        <w:rPr>
          <w:lang w:val="en-GB"/>
        </w:rPr>
      </w:pPr>
    </w:p>
    <w:p w14:paraId="32978AA4" w14:textId="19ACB68A" w:rsidR="009A19D0" w:rsidRDefault="009A19D0" w:rsidP="009A19D0">
      <w:pPr>
        <w:rPr>
          <w:lang w:val="en-GB"/>
        </w:rPr>
      </w:pPr>
      <w:r w:rsidRPr="009A19D0">
        <w:rPr>
          <w:lang w:val="en-GB"/>
        </w:rPr>
        <w:t xml:space="preserve">In IMKL 3, the recommended way to </w:t>
      </w:r>
      <w:r w:rsidR="00FE79AA">
        <w:rPr>
          <w:lang w:val="en-GB"/>
        </w:rPr>
        <w:t>represent</w:t>
      </w:r>
      <w:r w:rsidRPr="009A19D0">
        <w:rPr>
          <w:lang w:val="en-GB"/>
        </w:rPr>
        <w:t xml:space="preserve"> these utility network elements is by including them as </w:t>
      </w:r>
      <w:r w:rsidRPr="009A19D0">
        <w:rPr>
          <w:i/>
          <w:iCs/>
          <w:lang w:val="en-GB"/>
        </w:rPr>
        <w:t>Appurtenance</w:t>
      </w:r>
      <w:r w:rsidRPr="009A19D0">
        <w:rPr>
          <w:lang w:val="en-GB"/>
        </w:rPr>
        <w:t xml:space="preserve"> entities. </w:t>
      </w:r>
      <w:r w:rsidR="00FE79AA">
        <w:rPr>
          <w:lang w:val="en-GB"/>
        </w:rPr>
        <w:t>T</w:t>
      </w:r>
      <w:r>
        <w:rPr>
          <w:lang w:val="en-GB"/>
        </w:rPr>
        <w:t>he following information can be provided</w:t>
      </w:r>
      <w:r w:rsidR="00FE79AA">
        <w:rPr>
          <w:lang w:val="en-GB"/>
        </w:rPr>
        <w:t xml:space="preserve"> for each measurement point</w:t>
      </w:r>
      <w:r>
        <w:rPr>
          <w:lang w:val="en-GB"/>
        </w:rPr>
        <w:t>:</w:t>
      </w:r>
    </w:p>
    <w:p w14:paraId="7BC57176" w14:textId="58C54D69" w:rsidR="009A19D0" w:rsidRDefault="00354656" w:rsidP="009A19D0">
      <w:pPr>
        <w:pStyle w:val="ListParagraph"/>
        <w:numPr>
          <w:ilvl w:val="0"/>
          <w:numId w:val="29"/>
        </w:numPr>
        <w:rPr>
          <w:lang w:val="en-GB"/>
        </w:rPr>
      </w:pPr>
      <w:r>
        <w:rPr>
          <w:b/>
          <w:bCs/>
          <w:lang w:val="en-GB"/>
        </w:rPr>
        <w:t xml:space="preserve">Location: </w:t>
      </w:r>
      <w:r w:rsidR="009A19D0" w:rsidRPr="009A19D0">
        <w:rPr>
          <w:lang w:val="en-GB"/>
        </w:rPr>
        <w:t>The location should be provided as a 2D or 2.5D point.</w:t>
      </w:r>
    </w:p>
    <w:p w14:paraId="451A8ADB" w14:textId="28BD5BB7" w:rsidR="009A19D0" w:rsidRDefault="00354656" w:rsidP="009A19D0">
      <w:pPr>
        <w:pStyle w:val="ListParagraph"/>
        <w:numPr>
          <w:ilvl w:val="0"/>
          <w:numId w:val="29"/>
        </w:numPr>
        <w:rPr>
          <w:lang w:val="en-GB"/>
        </w:rPr>
      </w:pPr>
      <w:r w:rsidRPr="00354656">
        <w:rPr>
          <w:b/>
          <w:bCs/>
          <w:lang w:val="en-GB"/>
        </w:rPr>
        <w:t>Depth:</w:t>
      </w:r>
      <w:r>
        <w:rPr>
          <w:lang w:val="en-GB"/>
        </w:rPr>
        <w:t xml:space="preserve"> </w:t>
      </w:r>
      <w:r w:rsidR="009A19D0">
        <w:rPr>
          <w:lang w:val="en-GB"/>
        </w:rPr>
        <w:t xml:space="preserve">The depth of the </w:t>
      </w:r>
      <w:r w:rsidR="009A19D0" w:rsidRPr="009A19D0">
        <w:rPr>
          <w:i/>
          <w:iCs/>
          <w:lang w:val="en-GB"/>
        </w:rPr>
        <w:t>Appurtenance</w:t>
      </w:r>
      <w:r w:rsidR="009A19D0">
        <w:rPr>
          <w:lang w:val="en-GB"/>
        </w:rPr>
        <w:t xml:space="preserve"> can be provided by adding a </w:t>
      </w:r>
      <w:r w:rsidR="009A19D0" w:rsidRPr="009A19D0">
        <w:rPr>
          <w:i/>
          <w:iCs/>
          <w:lang w:val="en-GB"/>
        </w:rPr>
        <w:t>depthDetail</w:t>
      </w:r>
      <w:r w:rsidR="009A19D0">
        <w:rPr>
          <w:lang w:val="en-GB"/>
        </w:rPr>
        <w:t xml:space="preserve"> element. As explained in chapter </w:t>
      </w:r>
      <w:r w:rsidR="009A19D0">
        <w:rPr>
          <w:lang w:val="en-GB"/>
        </w:rPr>
        <w:fldChar w:fldCharType="begin"/>
      </w:r>
      <w:r w:rsidR="009A19D0">
        <w:rPr>
          <w:lang w:val="en-GB"/>
        </w:rPr>
        <w:instrText xml:space="preserve"> REF _Ref172274259 \r \h </w:instrText>
      </w:r>
      <w:r w:rsidR="009A19D0">
        <w:rPr>
          <w:lang w:val="en-GB"/>
        </w:rPr>
      </w:r>
      <w:r w:rsidR="009A19D0">
        <w:rPr>
          <w:lang w:val="en-GB"/>
        </w:rPr>
        <w:fldChar w:fldCharType="separate"/>
      </w:r>
      <w:r w:rsidR="00FA0A35">
        <w:rPr>
          <w:lang w:val="en-GB"/>
        </w:rPr>
        <w:t>4</w:t>
      </w:r>
      <w:r w:rsidR="009A19D0">
        <w:rPr>
          <w:lang w:val="en-GB"/>
        </w:rPr>
        <w:fldChar w:fldCharType="end"/>
      </w:r>
      <w:r w:rsidR="009A19D0">
        <w:rPr>
          <w:lang w:val="en-GB"/>
        </w:rPr>
        <w:t xml:space="preserve"> this depth should be interpreted as the lowest point of the </w:t>
      </w:r>
      <w:r w:rsidR="009A19D0" w:rsidRPr="009A19D0">
        <w:rPr>
          <w:i/>
          <w:iCs/>
          <w:lang w:val="en-GB"/>
        </w:rPr>
        <w:t>Appurtenance</w:t>
      </w:r>
      <w:r w:rsidR="009A19D0">
        <w:rPr>
          <w:lang w:val="en-GB"/>
        </w:rPr>
        <w:t xml:space="preserve"> (the total depth of the vertical drilling in this case).</w:t>
      </w:r>
    </w:p>
    <w:p w14:paraId="5A95F10A" w14:textId="5ED4906D" w:rsidR="009A19D0" w:rsidRDefault="00354656" w:rsidP="009A19D0">
      <w:pPr>
        <w:pStyle w:val="ListParagraph"/>
        <w:numPr>
          <w:ilvl w:val="0"/>
          <w:numId w:val="29"/>
        </w:numPr>
        <w:rPr>
          <w:lang w:val="en-GB"/>
        </w:rPr>
      </w:pPr>
      <w:r w:rsidRPr="00354656">
        <w:rPr>
          <w:b/>
          <w:bCs/>
          <w:lang w:val="en-GB"/>
        </w:rPr>
        <w:t xml:space="preserve">Height: </w:t>
      </w:r>
      <w:r w:rsidR="009A19D0">
        <w:rPr>
          <w:lang w:val="en-GB"/>
        </w:rPr>
        <w:t xml:space="preserve">An optional </w:t>
      </w:r>
      <w:r w:rsidR="009A19D0" w:rsidRPr="009A19D0">
        <w:rPr>
          <w:i/>
          <w:iCs/>
          <w:lang w:val="en-GB"/>
        </w:rPr>
        <w:t>height</w:t>
      </w:r>
      <w:r w:rsidR="009A19D0">
        <w:rPr>
          <w:lang w:val="en-GB"/>
        </w:rPr>
        <w:t xml:space="preserve"> element can be included to provide information on the total height of the </w:t>
      </w:r>
      <w:r w:rsidR="009A19D0" w:rsidRPr="009A19D0">
        <w:rPr>
          <w:i/>
          <w:iCs/>
          <w:lang w:val="en-GB"/>
        </w:rPr>
        <w:t>Appurtenance</w:t>
      </w:r>
      <w:r w:rsidR="00B76480">
        <w:rPr>
          <w:lang w:val="en-GB"/>
        </w:rPr>
        <w:t xml:space="preserve">, </w:t>
      </w:r>
      <w:r w:rsidR="009A19D0">
        <w:rPr>
          <w:lang w:val="en-GB"/>
        </w:rPr>
        <w:t xml:space="preserve">for example if some part </w:t>
      </w:r>
      <w:r w:rsidR="00B76480">
        <w:rPr>
          <w:lang w:val="en-GB"/>
        </w:rPr>
        <w:t>extends</w:t>
      </w:r>
      <w:r w:rsidR="009A19D0">
        <w:rPr>
          <w:lang w:val="en-GB"/>
        </w:rPr>
        <w:t xml:space="preserve"> above the surface.</w:t>
      </w:r>
    </w:p>
    <w:p w14:paraId="1C4C35E9" w14:textId="13A64175" w:rsidR="009A19D0" w:rsidRPr="005D0515" w:rsidRDefault="00354656">
      <w:pPr>
        <w:pStyle w:val="ListParagraph"/>
        <w:numPr>
          <w:ilvl w:val="0"/>
          <w:numId w:val="29"/>
        </w:numPr>
        <w:rPr>
          <w:lang w:val="en-GB"/>
        </w:rPr>
      </w:pPr>
      <w:r w:rsidRPr="00354656">
        <w:rPr>
          <w:b/>
          <w:bCs/>
          <w:lang w:val="en-GB"/>
        </w:rPr>
        <w:t>Type:</w:t>
      </w:r>
      <w:r>
        <w:rPr>
          <w:lang w:val="en-GB"/>
        </w:rPr>
        <w:t xml:space="preserve"> </w:t>
      </w:r>
      <w:r w:rsidR="009A19D0" w:rsidRPr="005D0515">
        <w:rPr>
          <w:lang w:val="en-GB"/>
        </w:rPr>
        <w:t xml:space="preserve">The </w:t>
      </w:r>
      <w:r w:rsidR="009A19D0" w:rsidRPr="005D0515">
        <w:rPr>
          <w:i/>
          <w:iCs/>
          <w:lang w:val="en-GB"/>
        </w:rPr>
        <w:t>appurtenanceType</w:t>
      </w:r>
      <w:r w:rsidR="009A19D0" w:rsidRPr="005D0515">
        <w:rPr>
          <w:lang w:val="en-GB"/>
        </w:rPr>
        <w:t xml:space="preserve"> element should be set to </w:t>
      </w:r>
      <w:r w:rsidR="009A19D0" w:rsidRPr="005D0515">
        <w:rPr>
          <w:i/>
          <w:iCs/>
          <w:lang w:val="en-GB"/>
        </w:rPr>
        <w:t>measurementPoint</w:t>
      </w:r>
      <w:r w:rsidR="009A19D0" w:rsidRPr="005D0515">
        <w:rPr>
          <w:lang w:val="en-GB"/>
        </w:rPr>
        <w:t xml:space="preserve">. This value is available in the following codelists: </w:t>
      </w:r>
      <w:r w:rsidR="009A19D0" w:rsidRPr="005D0515">
        <w:rPr>
          <w:i/>
          <w:iCs/>
          <w:lang w:val="en-GB"/>
        </w:rPr>
        <w:t>OilGasChemicalsAppurtenanceTypeIMKLValue</w:t>
      </w:r>
      <w:r w:rsidR="009A19D0" w:rsidRPr="005D0515">
        <w:rPr>
          <w:lang w:val="en-GB"/>
        </w:rPr>
        <w:t xml:space="preserve">, </w:t>
      </w:r>
      <w:r w:rsidR="009A19D0" w:rsidRPr="005D0515">
        <w:rPr>
          <w:i/>
          <w:iCs/>
          <w:lang w:val="en-GB"/>
        </w:rPr>
        <w:t>SewerAppurtenanceTypeIMKLValue</w:t>
      </w:r>
      <w:r w:rsidR="009A19D0" w:rsidRPr="005D0515">
        <w:rPr>
          <w:lang w:val="en-GB"/>
        </w:rPr>
        <w:t xml:space="preserve">, </w:t>
      </w:r>
      <w:r w:rsidR="009A19D0" w:rsidRPr="005D0515">
        <w:rPr>
          <w:i/>
          <w:iCs/>
          <w:lang w:val="en-GB"/>
        </w:rPr>
        <w:t>WaterAppurtenanceTypeIMKLValue</w:t>
      </w:r>
      <w:r w:rsidR="009A19D0" w:rsidRPr="005D0515">
        <w:rPr>
          <w:lang w:val="en-GB"/>
        </w:rPr>
        <w:t xml:space="preserve"> and </w:t>
      </w:r>
      <w:r w:rsidR="009A19D0" w:rsidRPr="005D0515">
        <w:rPr>
          <w:i/>
          <w:iCs/>
          <w:lang w:val="en-GB"/>
        </w:rPr>
        <w:t>ThermalAppurtenanceTypeIMKLValue</w:t>
      </w:r>
      <w:r w:rsidR="009A19D0" w:rsidRPr="005D0515">
        <w:rPr>
          <w:lang w:val="en-GB"/>
        </w:rPr>
        <w:t>.</w:t>
      </w:r>
    </w:p>
    <w:p w14:paraId="1D12221B" w14:textId="77777777" w:rsidR="009A19D0" w:rsidRPr="009A19D0" w:rsidRDefault="009A19D0" w:rsidP="009A19D0">
      <w:pPr>
        <w:rPr>
          <w:lang w:val="en-GB"/>
        </w:rPr>
      </w:pPr>
    </w:p>
    <w:p w14:paraId="1EF5D70A" w14:textId="72C6A35D" w:rsidR="009A19D0" w:rsidRPr="005D0515" w:rsidRDefault="009A19D0" w:rsidP="005D0515">
      <w:pPr>
        <w:pStyle w:val="ListContinue"/>
        <w:rPr>
          <w:lang w:val="en-GB"/>
        </w:rPr>
      </w:pPr>
      <w:r>
        <w:rPr>
          <w:lang w:val="en-GB"/>
        </w:rPr>
        <w:t xml:space="preserve">Extraction points for drinking water </w:t>
      </w:r>
      <w:r w:rsidR="00FE79AA">
        <w:rPr>
          <w:lang w:val="en-GB"/>
        </w:rPr>
        <w:t>share similarities with</w:t>
      </w:r>
      <w:r>
        <w:rPr>
          <w:lang w:val="en-GB"/>
        </w:rPr>
        <w:t xml:space="preserve"> measurement points</w:t>
      </w:r>
      <w:r w:rsidR="00FE79AA">
        <w:rPr>
          <w:lang w:val="en-GB"/>
        </w:rPr>
        <w:t xml:space="preserve">, as both can be included </w:t>
      </w:r>
      <w:r>
        <w:rPr>
          <w:lang w:val="en-GB"/>
        </w:rPr>
        <w:t xml:space="preserve">as </w:t>
      </w:r>
      <w:r w:rsidRPr="009A19D0">
        <w:rPr>
          <w:i/>
          <w:iCs/>
          <w:lang w:val="en-GB"/>
        </w:rPr>
        <w:t>Appurtenance</w:t>
      </w:r>
      <w:r>
        <w:rPr>
          <w:lang w:val="en-GB"/>
        </w:rPr>
        <w:t xml:space="preserve"> entities </w:t>
      </w:r>
      <w:r w:rsidR="00FE79AA">
        <w:rPr>
          <w:lang w:val="en-GB"/>
        </w:rPr>
        <w:t>within IMKL 3</w:t>
      </w:r>
      <w:r>
        <w:rPr>
          <w:lang w:val="en-GB"/>
        </w:rPr>
        <w:t>.</w:t>
      </w:r>
      <w:r w:rsidR="005D0515">
        <w:rPr>
          <w:lang w:val="en-GB"/>
        </w:rPr>
        <w:t xml:space="preserve"> However, for these entities the </w:t>
      </w:r>
      <w:r w:rsidR="005D0515">
        <w:rPr>
          <w:i/>
          <w:iCs/>
          <w:lang w:val="en-GB"/>
        </w:rPr>
        <w:t>appurtenanceType</w:t>
      </w:r>
      <w:r w:rsidR="005D0515">
        <w:rPr>
          <w:lang w:val="en-GB"/>
        </w:rPr>
        <w:t xml:space="preserve"> should be set to </w:t>
      </w:r>
      <w:r w:rsidR="005D0515">
        <w:rPr>
          <w:i/>
          <w:iCs/>
          <w:lang w:val="en-GB"/>
        </w:rPr>
        <w:t>drinkingWaterExtractionPoint</w:t>
      </w:r>
      <w:r w:rsidR="005D0515">
        <w:rPr>
          <w:lang w:val="en-GB"/>
        </w:rPr>
        <w:t xml:space="preserve">, which is available in the </w:t>
      </w:r>
      <w:r w:rsidR="005D0515" w:rsidRPr="009A19D0">
        <w:rPr>
          <w:i/>
          <w:iCs/>
          <w:lang w:val="en-GB"/>
        </w:rPr>
        <w:t>WaterAppurtenanceTypeIMKLValue</w:t>
      </w:r>
      <w:r w:rsidR="005D0515">
        <w:rPr>
          <w:i/>
          <w:iCs/>
          <w:lang w:val="en-GB"/>
        </w:rPr>
        <w:t xml:space="preserve"> </w:t>
      </w:r>
      <w:r w:rsidR="005D0515" w:rsidRPr="005D0515">
        <w:rPr>
          <w:lang w:val="en-GB"/>
        </w:rPr>
        <w:t>codelist</w:t>
      </w:r>
      <w:r w:rsidR="005D0515">
        <w:rPr>
          <w:i/>
          <w:iCs/>
          <w:lang w:val="en-GB"/>
        </w:rPr>
        <w:t>.</w:t>
      </w:r>
    </w:p>
    <w:p w14:paraId="581DD1B6" w14:textId="7BD29296" w:rsidR="00BC546F" w:rsidRPr="009A19D0" w:rsidRDefault="00BC546F" w:rsidP="009A19D0">
      <w:pPr>
        <w:pStyle w:val="ListParagraph"/>
        <w:numPr>
          <w:ilvl w:val="0"/>
          <w:numId w:val="35"/>
        </w:numPr>
        <w:rPr>
          <w:b/>
          <w:bCs/>
          <w:sz w:val="36"/>
          <w:szCs w:val="52"/>
          <w:lang w:val="en-GB"/>
        </w:rPr>
      </w:pPr>
      <w:r w:rsidRPr="009A19D0">
        <w:rPr>
          <w:lang w:val="en-GB"/>
        </w:rPr>
        <w:br w:type="page"/>
      </w:r>
    </w:p>
    <w:p w14:paraId="27DF1D2F" w14:textId="4A0FB84A" w:rsidR="00D7608D" w:rsidRPr="00FA78C2" w:rsidRDefault="00D7608D" w:rsidP="00D7608D">
      <w:pPr>
        <w:pStyle w:val="Heading1"/>
        <w:rPr>
          <w:lang w:val="en-GB"/>
        </w:rPr>
      </w:pPr>
      <w:bookmarkStart w:id="33" w:name="_Ref172795537"/>
      <w:bookmarkStart w:id="34" w:name="_Toc173155277"/>
      <w:r w:rsidRPr="00FA78C2">
        <w:rPr>
          <w:lang w:val="en-GB"/>
        </w:rPr>
        <w:lastRenderedPageBreak/>
        <w:t>UtilityNetwork</w:t>
      </w:r>
      <w:bookmarkEnd w:id="33"/>
      <w:bookmarkEnd w:id="34"/>
    </w:p>
    <w:p w14:paraId="0C1E8533" w14:textId="50ADE800" w:rsidR="00BF1AB5" w:rsidRPr="00FA78C2" w:rsidRDefault="00BF1AB5" w:rsidP="00BF1AB5">
      <w:pPr>
        <w:pStyle w:val="Heading2"/>
        <w:rPr>
          <w:lang w:val="en-GB"/>
        </w:rPr>
      </w:pPr>
      <w:bookmarkStart w:id="35" w:name="_Toc173155278"/>
      <w:r w:rsidRPr="00FA78C2">
        <w:rPr>
          <w:lang w:val="en-GB"/>
        </w:rPr>
        <w:t>Overview</w:t>
      </w:r>
      <w:bookmarkEnd w:id="35"/>
    </w:p>
    <w:p w14:paraId="62C4FBC3" w14:textId="5E6C6DAE" w:rsidR="004714AE" w:rsidRPr="00FA78C2" w:rsidRDefault="004714AE" w:rsidP="004714AE">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r w:rsidRPr="00274842">
        <w:rPr>
          <w:i/>
          <w:iCs/>
          <w:lang w:val="en-GB"/>
        </w:rPr>
        <w:t>UtilityNetwork</w:t>
      </w:r>
      <w:r w:rsidRPr="00FA78C2">
        <w:rPr>
          <w:lang w:val="en-GB"/>
        </w:rPr>
        <w:t xml:space="preserve"> </w:t>
      </w:r>
      <w:r w:rsidR="00274842">
        <w:rPr>
          <w:lang w:val="en-GB"/>
        </w:rPr>
        <w:t>entity</w:t>
      </w:r>
      <w:r w:rsidRPr="00FA78C2">
        <w:rPr>
          <w:lang w:val="en-GB"/>
        </w:rPr>
        <w:t xml:space="preserve"> that have changed in IMKL 3 compared to IMKL 2.3. </w:t>
      </w:r>
    </w:p>
    <w:p w14:paraId="335FBB55" w14:textId="77777777" w:rsidR="004714AE" w:rsidRPr="00FA78C2" w:rsidRDefault="004714AE" w:rsidP="004714AE">
      <w:pPr>
        <w:rPr>
          <w:lang w:val="en-GB"/>
        </w:rPr>
      </w:pPr>
    </w:p>
    <w:tbl>
      <w:tblPr>
        <w:tblStyle w:val="PlainTable1"/>
        <w:tblW w:w="0" w:type="auto"/>
        <w:tblLook w:val="0400" w:firstRow="0" w:lastRow="0" w:firstColumn="0" w:lastColumn="0" w:noHBand="0" w:noVBand="1"/>
      </w:tblPr>
      <w:tblGrid>
        <w:gridCol w:w="3714"/>
        <w:gridCol w:w="2778"/>
        <w:gridCol w:w="2568"/>
      </w:tblGrid>
      <w:tr w:rsidR="00BF1AB5" w:rsidRPr="00FA78C2" w14:paraId="168A3133" w14:textId="6DE6DAD4"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071AD220" w14:textId="14C5A6DB" w:rsidR="00BF1AB5" w:rsidRPr="00FA78C2" w:rsidRDefault="00BF1AB5" w:rsidP="00BF1AB5">
            <w:pPr>
              <w:rPr>
                <w:b/>
                <w:bCs/>
                <w:lang w:val="en-GB"/>
              </w:rPr>
            </w:pPr>
            <w:r w:rsidRPr="00FA78C2">
              <w:rPr>
                <w:b/>
                <w:bCs/>
                <w:lang w:val="en-GB"/>
              </w:rPr>
              <w:t>IMKL 2.3</w:t>
            </w:r>
          </w:p>
        </w:tc>
        <w:tc>
          <w:tcPr>
            <w:tcW w:w="2778" w:type="dxa"/>
          </w:tcPr>
          <w:p w14:paraId="2AFBBCE4" w14:textId="1B0A819F" w:rsidR="00BF1AB5" w:rsidRPr="00FA78C2" w:rsidRDefault="00BF1AB5" w:rsidP="00BF1AB5">
            <w:pPr>
              <w:rPr>
                <w:b/>
                <w:bCs/>
                <w:lang w:val="en-GB"/>
              </w:rPr>
            </w:pPr>
            <w:r w:rsidRPr="00FA78C2">
              <w:rPr>
                <w:b/>
                <w:bCs/>
                <w:lang w:val="en-GB"/>
              </w:rPr>
              <w:t>IMKL 3</w:t>
            </w:r>
          </w:p>
        </w:tc>
        <w:tc>
          <w:tcPr>
            <w:tcW w:w="2568" w:type="dxa"/>
          </w:tcPr>
          <w:p w14:paraId="4C65F605" w14:textId="068179CC" w:rsidR="00BF1AB5" w:rsidRPr="00FA78C2" w:rsidRDefault="00BF1AB5" w:rsidP="00BF1AB5">
            <w:pPr>
              <w:rPr>
                <w:b/>
                <w:bCs/>
                <w:lang w:val="en-GB"/>
              </w:rPr>
            </w:pPr>
            <w:r w:rsidRPr="00FA78C2">
              <w:rPr>
                <w:b/>
                <w:bCs/>
                <w:lang w:val="en-GB"/>
              </w:rPr>
              <w:t>Description</w:t>
            </w:r>
          </w:p>
        </w:tc>
      </w:tr>
      <w:tr w:rsidR="00BF1AB5" w:rsidRPr="00FA78C2" w14:paraId="6DA3D1C7" w14:textId="7E9BF328" w:rsidTr="00BF1AB5">
        <w:tc>
          <w:tcPr>
            <w:tcW w:w="3714" w:type="dxa"/>
          </w:tcPr>
          <w:p w14:paraId="4E8E381C" w14:textId="164F612B" w:rsidR="00BF1AB5" w:rsidRPr="00FA78C2" w:rsidRDefault="00BF1AB5" w:rsidP="00BF1AB5">
            <w:pPr>
              <w:rPr>
                <w:lang w:val="en-GB"/>
              </w:rPr>
            </w:pPr>
            <w:r w:rsidRPr="00FA78C2">
              <w:rPr>
                <w:lang w:val="en-GB"/>
              </w:rPr>
              <w:t>omschrijving</w:t>
            </w:r>
          </w:p>
        </w:tc>
        <w:tc>
          <w:tcPr>
            <w:tcW w:w="2778" w:type="dxa"/>
          </w:tcPr>
          <w:p w14:paraId="410B680F" w14:textId="23A076AD" w:rsidR="00BF1AB5" w:rsidRPr="00FA78C2" w:rsidRDefault="00BF1AB5" w:rsidP="00BF1AB5">
            <w:pPr>
              <w:rPr>
                <w:lang w:val="en-GB"/>
              </w:rPr>
            </w:pPr>
            <w:r w:rsidRPr="00FA78C2">
              <w:rPr>
                <w:lang w:val="en-GB"/>
              </w:rPr>
              <w:t>description</w:t>
            </w:r>
          </w:p>
        </w:tc>
        <w:tc>
          <w:tcPr>
            <w:tcW w:w="2568" w:type="dxa"/>
          </w:tcPr>
          <w:p w14:paraId="3FCC4177" w14:textId="6F6C1E19" w:rsidR="00BF1AB5" w:rsidRPr="00FA78C2" w:rsidRDefault="00AB47E4" w:rsidP="00BF1AB5">
            <w:pPr>
              <w:rPr>
                <w:lang w:val="en-GB"/>
              </w:rPr>
            </w:pPr>
            <w:r>
              <w:rPr>
                <w:lang w:val="en-GB"/>
              </w:rPr>
              <w:t>Renamed</w:t>
            </w:r>
          </w:p>
        </w:tc>
      </w:tr>
      <w:tr w:rsidR="00BF1AB5" w:rsidRPr="00FA78C2" w14:paraId="7FAE77F1" w14:textId="19F8367E"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40B3A053" w14:textId="46F484EF" w:rsidR="00BF1AB5" w:rsidRPr="00FA78C2" w:rsidRDefault="00BF1AB5" w:rsidP="00BF1AB5">
            <w:pPr>
              <w:rPr>
                <w:lang w:val="en-GB"/>
              </w:rPr>
            </w:pPr>
            <w:r w:rsidRPr="00FA78C2">
              <w:rPr>
                <w:lang w:val="en-GB"/>
              </w:rPr>
              <w:t>taal</w:t>
            </w:r>
          </w:p>
        </w:tc>
        <w:tc>
          <w:tcPr>
            <w:tcW w:w="2778" w:type="dxa"/>
          </w:tcPr>
          <w:p w14:paraId="461A72AF" w14:textId="5DF58F1B" w:rsidR="00BF1AB5" w:rsidRPr="00FA78C2" w:rsidRDefault="00BF1AB5" w:rsidP="00BF1AB5">
            <w:pPr>
              <w:rPr>
                <w:lang w:val="en-GB"/>
              </w:rPr>
            </w:pPr>
            <w:r w:rsidRPr="00FA78C2">
              <w:rPr>
                <w:lang w:val="en-GB"/>
              </w:rPr>
              <w:t>/</w:t>
            </w:r>
          </w:p>
        </w:tc>
        <w:tc>
          <w:tcPr>
            <w:tcW w:w="2568" w:type="dxa"/>
          </w:tcPr>
          <w:p w14:paraId="624F4574" w14:textId="73467610" w:rsidR="00BF1AB5" w:rsidRPr="00FA78C2" w:rsidRDefault="00BF1AB5" w:rsidP="00BF1AB5">
            <w:pPr>
              <w:rPr>
                <w:lang w:val="en-GB"/>
              </w:rPr>
            </w:pPr>
            <w:r w:rsidRPr="00FA78C2">
              <w:rPr>
                <w:lang w:val="en-GB"/>
              </w:rPr>
              <w:t>Removed</w:t>
            </w:r>
          </w:p>
        </w:tc>
      </w:tr>
      <w:tr w:rsidR="00BF1AB5" w:rsidRPr="00415CCB" w14:paraId="5A092F3A" w14:textId="16287080" w:rsidTr="00BF1AB5">
        <w:tc>
          <w:tcPr>
            <w:tcW w:w="3714" w:type="dxa"/>
          </w:tcPr>
          <w:p w14:paraId="619FDD40" w14:textId="37427850" w:rsidR="00BF1AB5" w:rsidRPr="00FA78C2" w:rsidRDefault="00BF1AB5" w:rsidP="00BF1AB5">
            <w:pPr>
              <w:rPr>
                <w:lang w:val="en-GB"/>
              </w:rPr>
            </w:pPr>
            <w:r w:rsidRPr="00FA78C2">
              <w:rPr>
                <w:lang w:val="en-GB"/>
              </w:rPr>
              <w:t>technischContactpersoon</w:t>
            </w:r>
          </w:p>
        </w:tc>
        <w:tc>
          <w:tcPr>
            <w:tcW w:w="2778" w:type="dxa"/>
          </w:tcPr>
          <w:p w14:paraId="4CF7D091" w14:textId="5B6168DD" w:rsidR="00BF1AB5" w:rsidRPr="00FA78C2" w:rsidRDefault="00536B52" w:rsidP="00BF1AB5">
            <w:pPr>
              <w:rPr>
                <w:lang w:val="en-GB"/>
              </w:rPr>
            </w:pPr>
            <w:r>
              <w:rPr>
                <w:lang w:val="en-GB"/>
              </w:rPr>
              <w:t>i</w:t>
            </w:r>
            <w:r w:rsidR="00BF1AB5" w:rsidRPr="00FA78C2">
              <w:rPr>
                <w:lang w:val="en-GB"/>
              </w:rPr>
              <w:t>mkl:authorityRole</w:t>
            </w:r>
          </w:p>
        </w:tc>
        <w:tc>
          <w:tcPr>
            <w:tcW w:w="2568" w:type="dxa"/>
          </w:tcPr>
          <w:p w14:paraId="28708D8F" w14:textId="25AF81A9" w:rsidR="00BF1AB5" w:rsidRPr="00FA78C2" w:rsidRDefault="00BF1AB5" w:rsidP="00BF1AB5">
            <w:pPr>
              <w:rPr>
                <w:lang w:val="en-GB"/>
              </w:rPr>
            </w:pPr>
            <w:r w:rsidRPr="00FA78C2">
              <w:rPr>
                <w:lang w:val="en-GB"/>
              </w:rPr>
              <w:t xml:space="preserve">See the section on </w:t>
            </w:r>
            <w:r w:rsidR="00852F0B">
              <w:rPr>
                <w:lang w:val="en-GB"/>
              </w:rPr>
              <w:fldChar w:fldCharType="begin"/>
            </w:r>
            <w:r w:rsidR="00852F0B">
              <w:rPr>
                <w:lang w:val="en-GB"/>
              </w:rPr>
              <w:instrText xml:space="preserve"> REF _Ref172274934 \h </w:instrText>
            </w:r>
            <w:r w:rsidR="00852F0B">
              <w:rPr>
                <w:lang w:val="en-GB"/>
              </w:rPr>
            </w:r>
            <w:r w:rsidR="00852F0B">
              <w:rPr>
                <w:lang w:val="en-GB"/>
              </w:rPr>
              <w:fldChar w:fldCharType="separate"/>
            </w:r>
            <w:r w:rsidR="00FA0A35" w:rsidRPr="00FA78C2">
              <w:rPr>
                <w:lang w:val="en-GB"/>
              </w:rPr>
              <w:t>authorityRole (IMKL)</w:t>
            </w:r>
            <w:r w:rsidR="00852F0B">
              <w:rPr>
                <w:lang w:val="en-GB"/>
              </w:rPr>
              <w:fldChar w:fldCharType="end"/>
            </w:r>
          </w:p>
        </w:tc>
      </w:tr>
      <w:tr w:rsidR="00BF1AB5" w:rsidRPr="00415CCB" w14:paraId="0292A12B" w14:textId="00F35D20"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5E0176E9" w14:textId="5D679B0B" w:rsidR="00BF1AB5" w:rsidRPr="00FA78C2" w:rsidRDefault="00BF1AB5" w:rsidP="00BF1AB5">
            <w:pPr>
              <w:rPr>
                <w:lang w:val="en-GB"/>
              </w:rPr>
            </w:pPr>
            <w:r w:rsidRPr="00FA78C2">
              <w:rPr>
                <w:lang w:val="en-GB"/>
              </w:rPr>
              <w:t>heeftDieptes</w:t>
            </w:r>
          </w:p>
        </w:tc>
        <w:tc>
          <w:tcPr>
            <w:tcW w:w="2778" w:type="dxa"/>
          </w:tcPr>
          <w:p w14:paraId="793BB4C3" w14:textId="3C4DF247" w:rsidR="00BF1AB5" w:rsidRPr="00FA78C2" w:rsidRDefault="004714AE" w:rsidP="00BF1AB5">
            <w:pPr>
              <w:rPr>
                <w:lang w:val="en-GB"/>
              </w:rPr>
            </w:pPr>
            <w:r w:rsidRPr="00FA78C2">
              <w:rPr>
                <w:lang w:val="en-GB"/>
              </w:rPr>
              <w:t>verticalPositionDetail</w:t>
            </w:r>
          </w:p>
        </w:tc>
        <w:tc>
          <w:tcPr>
            <w:tcW w:w="2568" w:type="dxa"/>
          </w:tcPr>
          <w:p w14:paraId="1348549E" w14:textId="5A236FF8" w:rsidR="00BF1AB5" w:rsidRPr="00FA78C2" w:rsidRDefault="001524C0" w:rsidP="00BF1AB5">
            <w:pPr>
              <w:rPr>
                <w:lang w:val="en-GB"/>
              </w:rPr>
            </w:pPr>
            <w:r>
              <w:rPr>
                <w:lang w:val="en-GB"/>
              </w:rPr>
              <w:t xml:space="preserve">See the section on </w:t>
            </w:r>
            <w:r w:rsidR="00852F0B">
              <w:rPr>
                <w:lang w:val="en-GB"/>
              </w:rPr>
              <w:fldChar w:fldCharType="begin"/>
            </w:r>
            <w:r w:rsidR="00852F0B">
              <w:rPr>
                <w:lang w:val="en-GB"/>
              </w:rPr>
              <w:instrText xml:space="preserve"> REF _Ref172274942 \h </w:instrText>
            </w:r>
            <w:r w:rsidR="00852F0B">
              <w:rPr>
                <w:lang w:val="en-GB"/>
              </w:rPr>
            </w:r>
            <w:r w:rsidR="00852F0B">
              <w:rPr>
                <w:lang w:val="en-GB"/>
              </w:rPr>
              <w:fldChar w:fldCharType="separate"/>
            </w:r>
            <w:r w:rsidR="00FA0A35" w:rsidRPr="00FA78C2">
              <w:rPr>
                <w:lang w:val="en-GB"/>
              </w:rPr>
              <w:t>verticalPositionDetail</w:t>
            </w:r>
            <w:r w:rsidR="00852F0B">
              <w:rPr>
                <w:lang w:val="en-GB"/>
              </w:rPr>
              <w:fldChar w:fldCharType="end"/>
            </w:r>
          </w:p>
        </w:tc>
      </w:tr>
      <w:tr w:rsidR="00BF1AB5" w:rsidRPr="00415CCB" w14:paraId="0C606F47" w14:textId="58E2E985" w:rsidTr="00BF1AB5">
        <w:tc>
          <w:tcPr>
            <w:tcW w:w="3714" w:type="dxa"/>
          </w:tcPr>
          <w:p w14:paraId="1EBDD291" w14:textId="6D65A715" w:rsidR="00BF1AB5" w:rsidRPr="00FA78C2" w:rsidRDefault="00BF1AB5" w:rsidP="00BF1AB5">
            <w:pPr>
              <w:rPr>
                <w:lang w:val="en-GB"/>
              </w:rPr>
            </w:pPr>
            <w:r w:rsidRPr="00FA78C2">
              <w:rPr>
                <w:lang w:val="en-GB"/>
              </w:rPr>
              <w:t>voorzorgsmaatregel</w:t>
            </w:r>
          </w:p>
        </w:tc>
        <w:tc>
          <w:tcPr>
            <w:tcW w:w="2778" w:type="dxa"/>
          </w:tcPr>
          <w:p w14:paraId="7343D572" w14:textId="234719FE" w:rsidR="00BF1AB5" w:rsidRPr="00FA78C2" w:rsidRDefault="004714AE" w:rsidP="00BF1AB5">
            <w:pPr>
              <w:rPr>
                <w:lang w:val="en-GB"/>
              </w:rPr>
            </w:pPr>
            <w:r w:rsidRPr="00FA78C2">
              <w:rPr>
                <w:lang w:val="en-GB"/>
              </w:rPr>
              <w:t>documentation</w:t>
            </w:r>
          </w:p>
        </w:tc>
        <w:tc>
          <w:tcPr>
            <w:tcW w:w="2568" w:type="dxa"/>
          </w:tcPr>
          <w:p w14:paraId="14257A88" w14:textId="53138925" w:rsidR="00BF1AB5" w:rsidRPr="00FA78C2" w:rsidRDefault="00BD266B" w:rsidP="00BF1AB5">
            <w:pPr>
              <w:rPr>
                <w:lang w:val="en-GB"/>
              </w:rPr>
            </w:pPr>
            <w:r w:rsidRPr="00FA78C2">
              <w:rPr>
                <w:lang w:val="en-GB"/>
              </w:rPr>
              <w:t xml:space="preserve">See the section on </w:t>
            </w:r>
            <w:r w:rsidR="00852F0B">
              <w:rPr>
                <w:lang w:val="en-GB"/>
              </w:rPr>
              <w:fldChar w:fldCharType="begin"/>
            </w:r>
            <w:r w:rsidR="00852F0B">
              <w:rPr>
                <w:lang w:val="en-GB"/>
              </w:rPr>
              <w:instrText xml:space="preserve"> REF _Ref172274963 \h </w:instrText>
            </w:r>
            <w:r w:rsidR="00852F0B">
              <w:rPr>
                <w:lang w:val="en-GB"/>
              </w:rPr>
            </w:r>
            <w:r w:rsidR="00852F0B">
              <w:rPr>
                <w:lang w:val="en-GB"/>
              </w:rPr>
              <w:fldChar w:fldCharType="separate"/>
            </w:r>
            <w:r w:rsidR="00FA0A35" w:rsidRPr="00FA78C2">
              <w:rPr>
                <w:lang w:val="en-GB"/>
              </w:rPr>
              <w:t>documentation</w:t>
            </w:r>
            <w:r w:rsidR="00852F0B">
              <w:rPr>
                <w:lang w:val="en-GB"/>
              </w:rPr>
              <w:fldChar w:fldCharType="end"/>
            </w:r>
          </w:p>
        </w:tc>
      </w:tr>
      <w:tr w:rsidR="00BF1AB5" w:rsidRPr="00415CCB" w14:paraId="6CB4136E" w14:textId="7CDA8214"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07555477" w14:textId="3F77B676" w:rsidR="00BF1AB5" w:rsidRPr="00FA78C2" w:rsidRDefault="00BF1AB5" w:rsidP="00BF1AB5">
            <w:pPr>
              <w:rPr>
                <w:lang w:val="en-GB"/>
              </w:rPr>
            </w:pPr>
            <w:r w:rsidRPr="00FA78C2">
              <w:rPr>
                <w:lang w:val="en-GB"/>
              </w:rPr>
              <w:t>eigenUtilityFacilityReference</w:t>
            </w:r>
          </w:p>
        </w:tc>
        <w:tc>
          <w:tcPr>
            <w:tcW w:w="2778" w:type="dxa"/>
          </w:tcPr>
          <w:p w14:paraId="6F961BC4" w14:textId="0F5CF36D" w:rsidR="00BF1AB5" w:rsidRPr="00FA78C2" w:rsidRDefault="004714AE" w:rsidP="00BF1AB5">
            <w:pPr>
              <w:rPr>
                <w:lang w:val="en-GB"/>
              </w:rPr>
            </w:pPr>
            <w:r w:rsidRPr="00FA78C2">
              <w:rPr>
                <w:lang w:val="en-GB"/>
              </w:rPr>
              <w:t>/</w:t>
            </w:r>
          </w:p>
        </w:tc>
        <w:tc>
          <w:tcPr>
            <w:tcW w:w="2568" w:type="dxa"/>
          </w:tcPr>
          <w:p w14:paraId="3F9D7B3B" w14:textId="77777777" w:rsidR="00BF1AB5" w:rsidRPr="00FA78C2" w:rsidRDefault="004714AE" w:rsidP="00BF1AB5">
            <w:pPr>
              <w:rPr>
                <w:lang w:val="en-GB"/>
              </w:rPr>
            </w:pPr>
            <w:r w:rsidRPr="00FA78C2">
              <w:rPr>
                <w:lang w:val="en-GB"/>
              </w:rPr>
              <w:t>Removed</w:t>
            </w:r>
          </w:p>
          <w:p w14:paraId="65BD2ED3" w14:textId="5E3A3EC9" w:rsidR="004714AE" w:rsidRPr="00FA78C2" w:rsidRDefault="004714AE" w:rsidP="00BF1AB5">
            <w:pPr>
              <w:rPr>
                <w:lang w:val="en-GB"/>
              </w:rPr>
            </w:pPr>
            <w:r w:rsidRPr="00FA78C2">
              <w:rPr>
                <w:lang w:val="en-GB"/>
              </w:rPr>
              <w:t xml:space="preserve">See the section on </w:t>
            </w:r>
            <w:r w:rsidR="00852F0B">
              <w:rPr>
                <w:lang w:val="en-GB"/>
              </w:rPr>
              <w:fldChar w:fldCharType="begin"/>
            </w:r>
            <w:r w:rsidR="00852F0B">
              <w:rPr>
                <w:lang w:val="en-GB"/>
              </w:rPr>
              <w:instrText xml:space="preserve"> REF _Ref172274975 \h </w:instrText>
            </w:r>
            <w:r w:rsidR="00852F0B">
              <w:rPr>
                <w:lang w:val="en-GB"/>
              </w:rPr>
            </w:r>
            <w:r w:rsidR="00852F0B">
              <w:rPr>
                <w:lang w:val="en-GB"/>
              </w:rPr>
              <w:fldChar w:fldCharType="separate"/>
            </w:r>
            <w:r w:rsidR="00FA0A35" w:rsidRPr="00FA78C2">
              <w:rPr>
                <w:lang w:val="en-GB"/>
              </w:rPr>
              <w:t>utilityFacilityReference</w:t>
            </w:r>
            <w:r w:rsidR="00852F0B">
              <w:rPr>
                <w:lang w:val="en-GB"/>
              </w:rPr>
              <w:fldChar w:fldCharType="end"/>
            </w:r>
          </w:p>
        </w:tc>
      </w:tr>
      <w:tr w:rsidR="00BF1AB5" w:rsidRPr="00415CCB" w14:paraId="7A5CAD5D" w14:textId="25BA54B5" w:rsidTr="00BF1AB5">
        <w:tc>
          <w:tcPr>
            <w:tcW w:w="3714" w:type="dxa"/>
          </w:tcPr>
          <w:p w14:paraId="445E89F3" w14:textId="63F7DC31" w:rsidR="00BF1AB5" w:rsidRPr="00FA78C2" w:rsidRDefault="00BF1AB5" w:rsidP="00BF1AB5">
            <w:pPr>
              <w:rPr>
                <w:lang w:val="en-GB"/>
              </w:rPr>
            </w:pPr>
            <w:r w:rsidRPr="00FA78C2">
              <w:rPr>
                <w:lang w:val="en-GB"/>
              </w:rPr>
              <w:t>eigenExtraInformatie</w:t>
            </w:r>
          </w:p>
        </w:tc>
        <w:tc>
          <w:tcPr>
            <w:tcW w:w="2778" w:type="dxa"/>
          </w:tcPr>
          <w:p w14:paraId="79DEFB54" w14:textId="7899AFF2" w:rsidR="00BF1AB5" w:rsidRPr="00FA78C2" w:rsidRDefault="00BF1AB5" w:rsidP="00BF1AB5">
            <w:pPr>
              <w:rPr>
                <w:lang w:val="en-GB"/>
              </w:rPr>
            </w:pPr>
            <w:r w:rsidRPr="00FA78C2">
              <w:rPr>
                <w:lang w:val="en-GB"/>
              </w:rPr>
              <w:t>/</w:t>
            </w:r>
          </w:p>
        </w:tc>
        <w:tc>
          <w:tcPr>
            <w:tcW w:w="2568" w:type="dxa"/>
          </w:tcPr>
          <w:p w14:paraId="7850677C" w14:textId="0243E444" w:rsidR="00BF1AB5" w:rsidRPr="00FA78C2" w:rsidRDefault="00BF1AB5" w:rsidP="00BF1AB5">
            <w:pPr>
              <w:rPr>
                <w:lang w:val="en-GB"/>
              </w:rPr>
            </w:pPr>
            <w:r w:rsidRPr="00FA78C2">
              <w:rPr>
                <w:lang w:val="en-GB"/>
              </w:rPr>
              <w:t>Removed</w:t>
            </w:r>
            <w:r w:rsidR="00BD266B" w:rsidRPr="00FA78C2">
              <w:rPr>
                <w:lang w:val="en-GB"/>
              </w:rPr>
              <w:br/>
              <w:t xml:space="preserve">See the sections on </w:t>
            </w:r>
            <w:r w:rsidR="00852F0B">
              <w:rPr>
                <w:lang w:val="en-GB"/>
              </w:rPr>
              <w:fldChar w:fldCharType="begin"/>
            </w:r>
            <w:r w:rsidR="00852F0B">
              <w:rPr>
                <w:lang w:val="en-GB"/>
              </w:rPr>
              <w:instrText xml:space="preserve"> REF _Ref172274982 \h </w:instrText>
            </w:r>
            <w:r w:rsidR="00852F0B">
              <w:rPr>
                <w:lang w:val="en-GB"/>
              </w:rPr>
            </w:r>
            <w:r w:rsidR="00852F0B">
              <w:rPr>
                <w:lang w:val="en-GB"/>
              </w:rPr>
              <w:fldChar w:fldCharType="separate"/>
            </w:r>
            <w:r w:rsidR="00FA0A35" w:rsidRPr="00FA78C2">
              <w:rPr>
                <w:lang w:val="en-GB"/>
              </w:rPr>
              <w:t>documentation</w:t>
            </w:r>
            <w:r w:rsidR="00852F0B">
              <w:rPr>
                <w:lang w:val="en-GB"/>
              </w:rPr>
              <w:fldChar w:fldCharType="end"/>
            </w:r>
            <w:r w:rsidR="00852F0B">
              <w:rPr>
                <w:lang w:val="en-GB"/>
              </w:rPr>
              <w:t xml:space="preserve"> </w:t>
            </w:r>
            <w:r w:rsidR="00BD266B" w:rsidRPr="00FA78C2">
              <w:rPr>
                <w:lang w:val="en-GB"/>
              </w:rPr>
              <w:t xml:space="preserve">and </w:t>
            </w:r>
            <w:r w:rsidR="00852F0B">
              <w:rPr>
                <w:lang w:val="en-GB"/>
              </w:rPr>
              <w:fldChar w:fldCharType="begin"/>
            </w:r>
            <w:r w:rsidR="00852F0B">
              <w:rPr>
                <w:lang w:val="en-GB"/>
              </w:rPr>
              <w:instrText xml:space="preserve"> REF _Ref172274989 \h </w:instrText>
            </w:r>
            <w:r w:rsidR="00852F0B">
              <w:rPr>
                <w:lang w:val="en-GB"/>
              </w:rPr>
            </w:r>
            <w:r w:rsidR="00852F0B">
              <w:rPr>
                <w:lang w:val="en-GB"/>
              </w:rPr>
              <w:fldChar w:fldCharType="separate"/>
            </w:r>
            <w:r w:rsidR="00FA0A35" w:rsidRPr="00FA78C2">
              <w:rPr>
                <w:lang w:val="en-GB"/>
              </w:rPr>
              <w:t>annotation</w:t>
            </w:r>
            <w:r w:rsidR="00852F0B">
              <w:rPr>
                <w:lang w:val="en-GB"/>
              </w:rPr>
              <w:fldChar w:fldCharType="end"/>
            </w:r>
          </w:p>
        </w:tc>
      </w:tr>
      <w:tr w:rsidR="00BF1AB5" w:rsidRPr="00415CCB" w14:paraId="058BE108" w14:textId="3F9F080B"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4EE92B2C" w14:textId="5A1DE159" w:rsidR="00BF1AB5" w:rsidRPr="00FA78C2" w:rsidRDefault="00BF1AB5" w:rsidP="00BF1AB5">
            <w:pPr>
              <w:rPr>
                <w:lang w:val="en-GB"/>
              </w:rPr>
            </w:pPr>
            <w:r w:rsidRPr="00FA78C2">
              <w:rPr>
                <w:lang w:val="en-GB"/>
              </w:rPr>
              <w:t>heeftExtraTopografieen</w:t>
            </w:r>
          </w:p>
        </w:tc>
        <w:tc>
          <w:tcPr>
            <w:tcW w:w="2778" w:type="dxa"/>
          </w:tcPr>
          <w:p w14:paraId="622A22F4" w14:textId="6F39E465" w:rsidR="00BF1AB5" w:rsidRPr="00FA78C2" w:rsidRDefault="00BF1AB5" w:rsidP="00BF1AB5">
            <w:pPr>
              <w:rPr>
                <w:lang w:val="en-GB"/>
              </w:rPr>
            </w:pPr>
            <w:r w:rsidRPr="00FA78C2">
              <w:rPr>
                <w:lang w:val="en-GB"/>
              </w:rPr>
              <w:t>/</w:t>
            </w:r>
          </w:p>
        </w:tc>
        <w:tc>
          <w:tcPr>
            <w:tcW w:w="2568" w:type="dxa"/>
          </w:tcPr>
          <w:p w14:paraId="543D6C81" w14:textId="77777777" w:rsidR="00BF1AB5" w:rsidRDefault="00BF1AB5" w:rsidP="00BF1AB5">
            <w:pPr>
              <w:rPr>
                <w:lang w:val="en-GB"/>
              </w:rPr>
            </w:pPr>
            <w:r w:rsidRPr="00FA78C2">
              <w:rPr>
                <w:lang w:val="en-GB"/>
              </w:rPr>
              <w:t>Removed</w:t>
            </w:r>
          </w:p>
          <w:p w14:paraId="53045B8C" w14:textId="44EC9C7D" w:rsidR="00BF1AB5" w:rsidRPr="00FA78C2" w:rsidRDefault="0086242E" w:rsidP="00BF1AB5">
            <w:pPr>
              <w:rPr>
                <w:lang w:val="en-GB"/>
              </w:rPr>
            </w:pPr>
            <w:r>
              <w:rPr>
                <w:lang w:val="en-GB"/>
              </w:rPr>
              <w:t xml:space="preserve">See the </w:t>
            </w:r>
            <w:r w:rsidR="00DB5F21">
              <w:rPr>
                <w:lang w:val="en-GB"/>
              </w:rPr>
              <w:t>section</w:t>
            </w:r>
            <w:r>
              <w:rPr>
                <w:lang w:val="en-GB"/>
              </w:rPr>
              <w:t xml:space="preserve"> on </w:t>
            </w:r>
            <w:r w:rsidR="00DB5F21">
              <w:rPr>
                <w:lang w:val="en-GB"/>
              </w:rPr>
              <w:fldChar w:fldCharType="begin"/>
            </w:r>
            <w:r w:rsidR="00DB5F21">
              <w:rPr>
                <w:lang w:val="en-GB"/>
              </w:rPr>
              <w:instrText xml:space="preserve"> REF _Ref173140402 \h </w:instrText>
            </w:r>
            <w:r w:rsidR="00DB5F21">
              <w:rPr>
                <w:lang w:val="en-GB"/>
              </w:rPr>
            </w:r>
            <w:r w:rsidR="00DB5F21">
              <w:rPr>
                <w:lang w:val="en-GB"/>
              </w:rPr>
              <w:fldChar w:fldCharType="separate"/>
            </w:r>
            <w:r w:rsidR="00FA0A35" w:rsidRPr="00FA78C2">
              <w:rPr>
                <w:lang w:val="en-GB"/>
              </w:rPr>
              <w:t>Topographical elements</w:t>
            </w:r>
            <w:r w:rsidR="00DB5F21">
              <w:rPr>
                <w:lang w:val="en-GB"/>
              </w:rPr>
              <w:fldChar w:fldCharType="end"/>
            </w:r>
          </w:p>
        </w:tc>
      </w:tr>
      <w:tr w:rsidR="00BF1AB5" w:rsidRPr="00FA78C2" w14:paraId="27085AD5" w14:textId="6938E39F" w:rsidTr="00BF1AB5">
        <w:tc>
          <w:tcPr>
            <w:tcW w:w="3714" w:type="dxa"/>
          </w:tcPr>
          <w:p w14:paraId="11E77A95" w14:textId="7BD703A8" w:rsidR="00BF1AB5" w:rsidRPr="00FA78C2" w:rsidRDefault="00BF1AB5" w:rsidP="00BF1AB5">
            <w:pPr>
              <w:rPr>
                <w:lang w:val="en-GB"/>
              </w:rPr>
            </w:pPr>
            <w:r w:rsidRPr="00FA78C2">
              <w:rPr>
                <w:lang w:val="en-GB"/>
              </w:rPr>
              <w:t>heeftBeschermdeGebieden</w:t>
            </w:r>
          </w:p>
        </w:tc>
        <w:tc>
          <w:tcPr>
            <w:tcW w:w="2778" w:type="dxa"/>
          </w:tcPr>
          <w:p w14:paraId="78566FB5" w14:textId="665BEA56" w:rsidR="00BF1AB5" w:rsidRPr="00FA78C2" w:rsidRDefault="00BF1AB5" w:rsidP="00BF1AB5">
            <w:pPr>
              <w:rPr>
                <w:lang w:val="en-GB"/>
              </w:rPr>
            </w:pPr>
            <w:r w:rsidRPr="00FA78C2">
              <w:rPr>
                <w:lang w:val="en-GB"/>
              </w:rPr>
              <w:t>protectedArea</w:t>
            </w:r>
          </w:p>
        </w:tc>
        <w:tc>
          <w:tcPr>
            <w:tcW w:w="2568" w:type="dxa"/>
          </w:tcPr>
          <w:p w14:paraId="46813BD4" w14:textId="3E4C5704" w:rsidR="00BF1AB5" w:rsidRPr="00FA78C2" w:rsidRDefault="00852F0B" w:rsidP="00BF1AB5">
            <w:pPr>
              <w:rPr>
                <w:lang w:val="en-GB"/>
              </w:rPr>
            </w:pPr>
            <w:r>
              <w:rPr>
                <w:lang w:val="en-GB"/>
              </w:rPr>
              <w:t>Renamed</w:t>
            </w:r>
          </w:p>
        </w:tc>
      </w:tr>
      <w:tr w:rsidR="00BF1AB5" w:rsidRPr="00415CCB" w14:paraId="160E0BDD" w14:textId="66E11186"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329C394A" w14:textId="21F97FC4" w:rsidR="00BF1AB5" w:rsidRPr="00FA78C2" w:rsidRDefault="00BF1AB5" w:rsidP="00BF1AB5">
            <w:pPr>
              <w:rPr>
                <w:lang w:val="en-GB"/>
              </w:rPr>
            </w:pPr>
            <w:r w:rsidRPr="00FA78C2">
              <w:rPr>
                <w:lang w:val="en-GB"/>
              </w:rPr>
              <w:t>standaardDekking</w:t>
            </w:r>
          </w:p>
        </w:tc>
        <w:tc>
          <w:tcPr>
            <w:tcW w:w="2778" w:type="dxa"/>
          </w:tcPr>
          <w:p w14:paraId="2E4E89ED" w14:textId="5DAB21DA" w:rsidR="00BF1AB5" w:rsidRPr="00FA78C2" w:rsidRDefault="00BF1AB5" w:rsidP="00BF1AB5">
            <w:pPr>
              <w:rPr>
                <w:lang w:val="en-GB"/>
              </w:rPr>
            </w:pPr>
            <w:r w:rsidRPr="00FA78C2">
              <w:rPr>
                <w:lang w:val="en-GB"/>
              </w:rPr>
              <w:t>standardCoverageDetail</w:t>
            </w:r>
          </w:p>
        </w:tc>
        <w:tc>
          <w:tcPr>
            <w:tcW w:w="2568" w:type="dxa"/>
          </w:tcPr>
          <w:p w14:paraId="0C1399B2" w14:textId="77777777" w:rsidR="00BF1AB5" w:rsidRDefault="00852F0B" w:rsidP="00BF1AB5">
            <w:pPr>
              <w:rPr>
                <w:lang w:val="en-GB"/>
              </w:rPr>
            </w:pPr>
            <w:r>
              <w:rPr>
                <w:lang w:val="en-GB"/>
              </w:rPr>
              <w:t>Renamed</w:t>
            </w:r>
          </w:p>
          <w:p w14:paraId="636A35E4" w14:textId="0D7892D5" w:rsidR="00852F0B" w:rsidRPr="00FA78C2" w:rsidRDefault="00852F0B" w:rsidP="00BF1AB5">
            <w:pPr>
              <w:rPr>
                <w:lang w:val="en-GB"/>
              </w:rPr>
            </w:pPr>
            <w:r>
              <w:rPr>
                <w:lang w:val="en-GB"/>
              </w:rPr>
              <w:t xml:space="preserve">See the section on </w:t>
            </w:r>
            <w:r>
              <w:rPr>
                <w:lang w:val="en-GB"/>
              </w:rPr>
              <w:fldChar w:fldCharType="begin"/>
            </w:r>
            <w:r>
              <w:rPr>
                <w:lang w:val="en-GB"/>
              </w:rPr>
              <w:instrText xml:space="preserve"> REF _Ref172275017 \h </w:instrText>
            </w:r>
            <w:r>
              <w:rPr>
                <w:lang w:val="en-GB"/>
              </w:rPr>
            </w:r>
            <w:r>
              <w:rPr>
                <w:lang w:val="en-GB"/>
              </w:rPr>
              <w:fldChar w:fldCharType="separate"/>
            </w:r>
            <w:r w:rsidR="00FA0A35" w:rsidRPr="00FA78C2">
              <w:rPr>
                <w:lang w:val="en-GB"/>
              </w:rPr>
              <w:t>standardCoverageDetail</w:t>
            </w:r>
            <w:r>
              <w:rPr>
                <w:lang w:val="en-GB"/>
              </w:rPr>
              <w:fldChar w:fldCharType="end"/>
            </w:r>
          </w:p>
        </w:tc>
      </w:tr>
      <w:tr w:rsidR="00BF1AB5" w:rsidRPr="00415CCB" w14:paraId="3FAD14BD" w14:textId="7CA26176" w:rsidTr="00BF1AB5">
        <w:tc>
          <w:tcPr>
            <w:tcW w:w="3714" w:type="dxa"/>
          </w:tcPr>
          <w:p w14:paraId="29B4A2B0" w14:textId="590D1359" w:rsidR="00BF1AB5" w:rsidRPr="00FA78C2" w:rsidRDefault="00BF1AB5" w:rsidP="00BF1AB5">
            <w:pPr>
              <w:rPr>
                <w:lang w:val="en-GB"/>
              </w:rPr>
            </w:pPr>
            <w:r w:rsidRPr="00FA78C2">
              <w:rPr>
                <w:lang w:val="en-GB"/>
              </w:rPr>
              <w:t>heeftExtraInformatie</w:t>
            </w:r>
          </w:p>
        </w:tc>
        <w:tc>
          <w:tcPr>
            <w:tcW w:w="2778" w:type="dxa"/>
          </w:tcPr>
          <w:p w14:paraId="11D1FB94" w14:textId="108865C5" w:rsidR="00BF1AB5" w:rsidRPr="00FA78C2" w:rsidRDefault="008F0CC7" w:rsidP="00BF1AB5">
            <w:pPr>
              <w:rPr>
                <w:lang w:val="en-GB"/>
              </w:rPr>
            </w:pPr>
            <w:r w:rsidRPr="00FA78C2">
              <w:rPr>
                <w:lang w:val="en-GB"/>
              </w:rPr>
              <w:t>d</w:t>
            </w:r>
            <w:r w:rsidR="00BF1AB5" w:rsidRPr="00FA78C2">
              <w:rPr>
                <w:lang w:val="en-GB"/>
              </w:rPr>
              <w:t>ocumentation</w:t>
            </w:r>
            <w:r w:rsidRPr="00FA78C2">
              <w:rPr>
                <w:lang w:val="en-GB"/>
              </w:rPr>
              <w:t xml:space="preserve"> or annotation</w:t>
            </w:r>
          </w:p>
        </w:tc>
        <w:tc>
          <w:tcPr>
            <w:tcW w:w="2568" w:type="dxa"/>
          </w:tcPr>
          <w:p w14:paraId="7C81F2CF" w14:textId="3A17D4FB" w:rsidR="00BF1AB5" w:rsidRPr="00FA78C2" w:rsidRDefault="00852F0B" w:rsidP="00BF1AB5">
            <w:pPr>
              <w:rPr>
                <w:lang w:val="en-GB"/>
              </w:rPr>
            </w:pPr>
            <w:r w:rsidRPr="00FA78C2">
              <w:rPr>
                <w:lang w:val="en-GB"/>
              </w:rPr>
              <w:t xml:space="preserve">See the sections on </w:t>
            </w:r>
            <w:r>
              <w:rPr>
                <w:lang w:val="en-GB"/>
              </w:rPr>
              <w:fldChar w:fldCharType="begin"/>
            </w:r>
            <w:r>
              <w:rPr>
                <w:lang w:val="en-GB"/>
              </w:rPr>
              <w:instrText xml:space="preserve"> REF _Ref172274982 \h </w:instrText>
            </w:r>
            <w:r>
              <w:rPr>
                <w:lang w:val="en-GB"/>
              </w:rPr>
            </w:r>
            <w:r>
              <w:rPr>
                <w:lang w:val="en-GB"/>
              </w:rPr>
              <w:fldChar w:fldCharType="separate"/>
            </w:r>
            <w:r w:rsidR="00FA0A35" w:rsidRPr="00FA78C2">
              <w:rPr>
                <w:lang w:val="en-GB"/>
              </w:rPr>
              <w:t>documentation</w:t>
            </w:r>
            <w:r>
              <w:rPr>
                <w:lang w:val="en-GB"/>
              </w:rPr>
              <w:fldChar w:fldCharType="end"/>
            </w:r>
            <w:r>
              <w:rPr>
                <w:lang w:val="en-GB"/>
              </w:rPr>
              <w:t xml:space="preserve"> </w:t>
            </w:r>
            <w:r w:rsidRPr="00FA78C2">
              <w:rPr>
                <w:lang w:val="en-GB"/>
              </w:rPr>
              <w:t xml:space="preserve">and </w:t>
            </w:r>
            <w:r>
              <w:rPr>
                <w:lang w:val="en-GB"/>
              </w:rPr>
              <w:fldChar w:fldCharType="begin"/>
            </w:r>
            <w:r>
              <w:rPr>
                <w:lang w:val="en-GB"/>
              </w:rPr>
              <w:instrText xml:space="preserve"> REF _Ref172274989 \h </w:instrText>
            </w:r>
            <w:r>
              <w:rPr>
                <w:lang w:val="en-GB"/>
              </w:rPr>
            </w:r>
            <w:r>
              <w:rPr>
                <w:lang w:val="en-GB"/>
              </w:rPr>
              <w:fldChar w:fldCharType="separate"/>
            </w:r>
            <w:r w:rsidR="00FA0A35" w:rsidRPr="00FA78C2">
              <w:rPr>
                <w:lang w:val="en-GB"/>
              </w:rPr>
              <w:t>annotation</w:t>
            </w:r>
            <w:r>
              <w:rPr>
                <w:lang w:val="en-GB"/>
              </w:rPr>
              <w:fldChar w:fldCharType="end"/>
            </w:r>
          </w:p>
        </w:tc>
      </w:tr>
    </w:tbl>
    <w:p w14:paraId="79CC7A61" w14:textId="77777777" w:rsidR="00BF1AB5" w:rsidRPr="00FA78C2" w:rsidRDefault="00BF1AB5" w:rsidP="00BF1AB5">
      <w:pPr>
        <w:rPr>
          <w:lang w:val="en-GB"/>
        </w:rPr>
      </w:pPr>
    </w:p>
    <w:p w14:paraId="4748F829" w14:textId="76F301BF" w:rsidR="00D7608D" w:rsidRPr="00FA78C2" w:rsidRDefault="00D7608D" w:rsidP="00D7608D">
      <w:pPr>
        <w:pStyle w:val="Heading2"/>
        <w:rPr>
          <w:lang w:val="en-GB"/>
        </w:rPr>
      </w:pPr>
      <w:bookmarkStart w:id="36" w:name="_Toc173155279"/>
      <w:r w:rsidRPr="00FA78C2">
        <w:rPr>
          <w:lang w:val="en-GB"/>
        </w:rPr>
        <w:lastRenderedPageBreak/>
        <w:t>authorityRole</w:t>
      </w:r>
      <w:r w:rsidR="00673035" w:rsidRPr="00FA78C2">
        <w:rPr>
          <w:lang w:val="en-GB"/>
        </w:rPr>
        <w:t xml:space="preserve"> (us-net-common)</w:t>
      </w:r>
      <w:bookmarkEnd w:id="36"/>
    </w:p>
    <w:p w14:paraId="683900F3" w14:textId="1A5BB572" w:rsidR="00D7608D" w:rsidRPr="00FA78C2" w:rsidRDefault="00D7608D" w:rsidP="00D7608D">
      <w:pPr>
        <w:rPr>
          <w:lang w:val="en-GB"/>
        </w:rPr>
      </w:pPr>
      <w:r w:rsidRPr="00FA78C2">
        <w:rPr>
          <w:lang w:val="en-GB"/>
        </w:rPr>
        <w:t xml:space="preserve">The element </w:t>
      </w:r>
      <w:r w:rsidRPr="00546CFE">
        <w:rPr>
          <w:i/>
          <w:iCs/>
          <w:lang w:val="en-GB"/>
        </w:rPr>
        <w:t>us-net-common:authorityRole</w:t>
      </w:r>
      <w:r w:rsidRPr="00FA78C2">
        <w:rPr>
          <w:lang w:val="en-GB"/>
        </w:rPr>
        <w:t xml:space="preserve"> must be present and must contain an empty </w:t>
      </w:r>
      <w:r w:rsidRPr="00546CFE">
        <w:rPr>
          <w:i/>
          <w:iCs/>
          <w:lang w:val="en-GB"/>
        </w:rPr>
        <w:t>RelatedParty</w:t>
      </w:r>
      <w:r w:rsidRPr="00FA78C2">
        <w:rPr>
          <w:lang w:val="en-GB"/>
        </w:rPr>
        <w:t xml:space="preserve"> element. This </w:t>
      </w:r>
      <w:r w:rsidRPr="00546CFE">
        <w:rPr>
          <w:i/>
          <w:iCs/>
          <w:lang w:val="en-GB"/>
        </w:rPr>
        <w:t>authorityRole</w:t>
      </w:r>
      <w:r w:rsidRPr="00FA78C2">
        <w:rPr>
          <w:lang w:val="en-GB"/>
        </w:rPr>
        <w:t xml:space="preserve"> element is ignored in IMKL 3, but it needs to be present to comply with the INSPIRE XSD.</w:t>
      </w:r>
    </w:p>
    <w:p w14:paraId="5F3AC9C5" w14:textId="62DAB286" w:rsidR="00D7608D" w:rsidRPr="00FA78C2" w:rsidRDefault="00D7608D" w:rsidP="00D7608D">
      <w:pPr>
        <w:rPr>
          <w:lang w:val="en-GB"/>
        </w:rPr>
      </w:pPr>
      <w:r w:rsidRPr="00FA78C2">
        <w:rPr>
          <w:lang w:val="en-GB"/>
        </w:rPr>
        <w:t>This rule was already the case in IMKL 2.3, but it was not always used correctly.</w:t>
      </w:r>
    </w:p>
    <w:p w14:paraId="2A990153" w14:textId="77777777" w:rsidR="00D7608D" w:rsidRPr="00FA78C2" w:rsidRDefault="00D7608D" w:rsidP="00D7608D">
      <w:pPr>
        <w:rPr>
          <w:lang w:val="en-GB"/>
        </w:rPr>
      </w:pPr>
    </w:p>
    <w:p w14:paraId="3B684E08" w14:textId="1A4CAEC9" w:rsidR="00D7608D" w:rsidRPr="00415CCB" w:rsidRDefault="00D7608D" w:rsidP="00415CCB">
      <w:pPr>
        <w:jc w:val="center"/>
        <w:rPr>
          <w:u w:val="single"/>
          <w:lang w:val="en-GB"/>
        </w:rPr>
      </w:pPr>
      <w:r w:rsidRPr="00415CCB">
        <w:rPr>
          <w:u w:val="single"/>
          <w:lang w:val="en-GB"/>
        </w:rPr>
        <w:t>Example</w:t>
      </w:r>
      <w:r w:rsidR="006C7DF1" w:rsidRPr="00415CCB">
        <w:rPr>
          <w:u w:val="single"/>
          <w:lang w:val="en-GB"/>
        </w:rPr>
        <w:t xml:space="preserve"> IMKL </w:t>
      </w:r>
      <w:r w:rsidR="0067353D">
        <w:rPr>
          <w:u w:val="single"/>
          <w:lang w:val="en-GB"/>
        </w:rPr>
        <w:t xml:space="preserve">2.3 and IMKL </w:t>
      </w:r>
      <w:r w:rsidR="006C7DF1" w:rsidRPr="00415CCB">
        <w:rPr>
          <w:u w:val="single"/>
          <w:lang w:val="en-GB"/>
        </w:rPr>
        <w:t>3</w:t>
      </w:r>
      <w:r w:rsidRPr="00415CCB">
        <w:rPr>
          <w:u w:val="single"/>
          <w:lang w:val="en-GB"/>
        </w:rPr>
        <w:t>:</w:t>
      </w:r>
    </w:p>
    <w:tbl>
      <w:tblPr>
        <w:tblStyle w:val="TableGrid"/>
        <w:tblW w:w="0" w:type="auto"/>
        <w:tblLook w:val="04A0" w:firstRow="1" w:lastRow="0" w:firstColumn="1" w:lastColumn="0" w:noHBand="0" w:noVBand="1"/>
      </w:tblPr>
      <w:tblGrid>
        <w:gridCol w:w="9060"/>
      </w:tblGrid>
      <w:tr w:rsidR="00D7608D" w:rsidRPr="00FA78C2" w14:paraId="4018433F" w14:textId="77777777" w:rsidTr="00D7608D">
        <w:tc>
          <w:tcPr>
            <w:tcW w:w="9060" w:type="dxa"/>
          </w:tcPr>
          <w:p w14:paraId="01B9EE20"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800000"/>
                <w:sz w:val="18"/>
                <w:szCs w:val="18"/>
                <w:lang w:val="en-GB"/>
              </w:rPr>
              <w:t>&lt;us-net-common:authorityRole&gt;</w:t>
            </w:r>
          </w:p>
          <w:p w14:paraId="54F0FCE4"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&lt;base2:RelatedParty</w:t>
            </w: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/&gt;</w:t>
            </w:r>
          </w:p>
          <w:p w14:paraId="3CC3D6E7" w14:textId="6215F425" w:rsidR="00D7608D" w:rsidRPr="00FA78C2" w:rsidRDefault="00D7608D" w:rsidP="00D7608D">
            <w:pPr>
              <w:shd w:val="clear" w:color="auto" w:fill="FFFFFF"/>
              <w:spacing w:before="0" w:after="0" w:line="285" w:lineRule="atLeast"/>
              <w:rPr>
                <w:rFonts w:ascii="Consolas" w:eastAsia="Times New Roman" w:hAnsi="Consolas" w:cs="Times New Roman"/>
                <w:color w:val="000000"/>
                <w:sz w:val="21"/>
                <w:szCs w:val="21"/>
                <w:lang w:val="en-GB"/>
              </w:rPr>
            </w:pPr>
            <w:r w:rsidRPr="00D7608D">
              <w:rPr>
                <w:rFonts w:ascii="Consolas" w:eastAsia="Times New Roman" w:hAnsi="Consolas" w:cs="Times New Roman"/>
                <w:color w:val="800000"/>
                <w:sz w:val="18"/>
                <w:szCs w:val="18"/>
                <w:lang w:val="en-GB"/>
              </w:rPr>
              <w:t>&lt;/us-net-common:authorityRole&gt;</w:t>
            </w:r>
          </w:p>
        </w:tc>
      </w:tr>
    </w:tbl>
    <w:p w14:paraId="79F6CBC0" w14:textId="3148381C" w:rsidR="00DB7741" w:rsidRPr="00FA78C2" w:rsidRDefault="00DB7741" w:rsidP="00DB7741">
      <w:pPr>
        <w:pStyle w:val="Heading2"/>
        <w:rPr>
          <w:lang w:val="en-GB"/>
        </w:rPr>
      </w:pPr>
      <w:bookmarkStart w:id="37" w:name="_Toc173155280"/>
      <w:r w:rsidRPr="00FA78C2">
        <w:rPr>
          <w:lang w:val="en-GB"/>
        </w:rPr>
        <w:t>disclaimer</w:t>
      </w:r>
      <w:bookmarkEnd w:id="37"/>
    </w:p>
    <w:p w14:paraId="0BF37213" w14:textId="71239CBB" w:rsidR="00DB7741" w:rsidRPr="00FA78C2" w:rsidRDefault="00DB7741" w:rsidP="00DB7741">
      <w:pPr>
        <w:rPr>
          <w:lang w:val="en-GB"/>
        </w:rPr>
      </w:pPr>
      <w:r w:rsidRPr="00FA78C2">
        <w:rPr>
          <w:lang w:val="en-GB"/>
        </w:rPr>
        <w:t xml:space="preserve">It is strongly recommended to include a </w:t>
      </w:r>
      <w:r w:rsidRPr="00546CFE">
        <w:rPr>
          <w:i/>
          <w:iCs/>
          <w:lang w:val="en-GB"/>
        </w:rPr>
        <w:t>disclaimer</w:t>
      </w:r>
      <w:r w:rsidRPr="00FA78C2">
        <w:rPr>
          <w:lang w:val="en-GB"/>
        </w:rPr>
        <w:t xml:space="preserve">. The </w:t>
      </w:r>
      <w:r w:rsidRPr="00546CFE">
        <w:rPr>
          <w:i/>
          <w:iCs/>
          <w:lang w:val="en-GB"/>
        </w:rPr>
        <w:t>disclaimer</w:t>
      </w:r>
      <w:r w:rsidRPr="00FA78C2">
        <w:rPr>
          <w:lang w:val="en-GB"/>
        </w:rPr>
        <w:t xml:space="preserve"> is an example of language</w:t>
      </w:r>
      <w:r w:rsidR="00546CFE">
        <w:rPr>
          <w:lang w:val="en-GB"/>
        </w:rPr>
        <w:t>-</w:t>
      </w:r>
      <w:r w:rsidRPr="00FA78C2">
        <w:rPr>
          <w:lang w:val="en-GB"/>
        </w:rPr>
        <w:t>specific free text as explained above. This was already the case in IMKL 2.3.</w:t>
      </w:r>
    </w:p>
    <w:p w14:paraId="156BF6FB" w14:textId="77777777" w:rsidR="00DB7741" w:rsidRPr="00FA78C2" w:rsidRDefault="00DB7741" w:rsidP="00DB7741">
      <w:pPr>
        <w:rPr>
          <w:lang w:val="en-GB"/>
        </w:rPr>
      </w:pPr>
    </w:p>
    <w:p w14:paraId="69EEB7E0" w14:textId="770FF97A" w:rsidR="00DB7741" w:rsidRPr="00415CCB" w:rsidRDefault="00DB7741" w:rsidP="00415CCB">
      <w:pPr>
        <w:jc w:val="center"/>
        <w:rPr>
          <w:u w:val="single"/>
          <w:lang w:val="en-GB"/>
        </w:rPr>
      </w:pPr>
      <w:r w:rsidRPr="00415CCB">
        <w:rPr>
          <w:u w:val="single"/>
          <w:lang w:val="en-GB"/>
        </w:rPr>
        <w:t>Example</w:t>
      </w:r>
      <w:r w:rsidR="0002584C" w:rsidRPr="00415CCB">
        <w:rPr>
          <w:u w:val="single"/>
          <w:lang w:val="en-GB"/>
        </w:rPr>
        <w:t xml:space="preserve"> IMKL</w:t>
      </w:r>
      <w:r w:rsidR="0067353D">
        <w:rPr>
          <w:u w:val="single"/>
          <w:lang w:val="en-GB"/>
        </w:rPr>
        <w:t xml:space="preserve"> 2.3 and IMKL</w:t>
      </w:r>
      <w:r w:rsidR="0002584C" w:rsidRPr="00415CCB">
        <w:rPr>
          <w:u w:val="single"/>
          <w:lang w:val="en-GB"/>
        </w:rPr>
        <w:t xml:space="preserve"> 3</w:t>
      </w:r>
      <w:r w:rsidRPr="00415CCB">
        <w:rPr>
          <w:u w:val="single"/>
          <w:lang w:val="en-GB"/>
        </w:rPr>
        <w:t>:</w:t>
      </w:r>
    </w:p>
    <w:tbl>
      <w:tblPr>
        <w:tblStyle w:val="TableGrid"/>
        <w:tblW w:w="0" w:type="auto"/>
        <w:tblLook w:val="04A0" w:firstRow="1" w:lastRow="0" w:firstColumn="1" w:lastColumn="0" w:noHBand="0" w:noVBand="1"/>
      </w:tblPr>
      <w:tblGrid>
        <w:gridCol w:w="9060"/>
      </w:tblGrid>
      <w:tr w:rsidR="00DB7741" w:rsidRPr="00FA78C2" w14:paraId="7139EE86" w14:textId="77777777">
        <w:tc>
          <w:tcPr>
            <w:tcW w:w="9060" w:type="dxa"/>
          </w:tcPr>
          <w:p w14:paraId="0610EB2A" w14:textId="77777777" w:rsidR="00DB7741" w:rsidRPr="00D7608D" w:rsidRDefault="00DB7741">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800000"/>
                <w:sz w:val="18"/>
                <w:szCs w:val="18"/>
                <w:lang w:val="en-GB"/>
              </w:rPr>
              <w:t>&lt;us-net-common:disclaimer&gt;</w:t>
            </w:r>
          </w:p>
          <w:p w14:paraId="521A551E" w14:textId="77777777" w:rsidR="00DB7741" w:rsidRPr="00D7608D" w:rsidRDefault="00DB7741">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&lt;gmd:PT_FreeText&gt;</w:t>
            </w:r>
          </w:p>
          <w:p w14:paraId="574035D7" w14:textId="77777777" w:rsidR="00DB7741" w:rsidRPr="00D7608D" w:rsidRDefault="00DB7741">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&lt;gmd:textGroup&gt;</w:t>
            </w:r>
          </w:p>
          <w:p w14:paraId="555E600E" w14:textId="77777777" w:rsidR="00DB7741" w:rsidRPr="00FA78C2" w:rsidRDefault="00DB7741">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&lt;gmd:LocalisedCharacterString</w:t>
            </w: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E50000"/>
                <w:sz w:val="18"/>
                <w:szCs w:val="18"/>
                <w:lang w:val="en-GB"/>
              </w:rPr>
              <w:t>locale</w:t>
            </w:r>
            <w:r w:rsidRPr="00D7608D">
              <w:rPr>
                <w:rFonts w:ascii="Consolas" w:eastAsia="Times New Roman" w:hAnsi="Consolas" w:cs="Times New Roman"/>
                <w:color w:val="000000"/>
                <w:sz w:val="18"/>
                <w:szCs w:val="18"/>
                <w:lang w:val="en-GB"/>
              </w:rPr>
              <w:t>=</w:t>
            </w:r>
            <w:r w:rsidRPr="00D7608D">
              <w:rPr>
                <w:rFonts w:ascii="Consolas" w:eastAsia="Times New Roman" w:hAnsi="Consolas" w:cs="Times New Roman"/>
                <w:color w:val="0000FF"/>
                <w:sz w:val="18"/>
                <w:szCs w:val="18"/>
                <w:lang w:val="en-GB"/>
              </w:rPr>
              <w:t>"#en"</w:t>
            </w:r>
            <w:r w:rsidRPr="00D7608D">
              <w:rPr>
                <w:rFonts w:ascii="Consolas" w:eastAsia="Times New Roman" w:hAnsi="Consolas" w:cs="Times New Roman"/>
                <w:color w:val="800000"/>
                <w:sz w:val="18"/>
                <w:szCs w:val="18"/>
                <w:lang w:val="en-GB"/>
              </w:rPr>
              <w:t>&gt;</w:t>
            </w:r>
            <w:r w:rsidRPr="00FA78C2">
              <w:rPr>
                <w:rFonts w:ascii="Consolas" w:eastAsia="Times New Roman" w:hAnsi="Consolas" w:cs="Times New Roman"/>
                <w:color w:val="800000"/>
                <w:sz w:val="18"/>
                <w:szCs w:val="18"/>
                <w:lang w:val="en-GB"/>
              </w:rPr>
              <w:t xml:space="preserve"> </w:t>
            </w:r>
            <w:r w:rsidRPr="00FA78C2">
              <w:rPr>
                <w:rFonts w:ascii="Consolas" w:eastAsia="Times New Roman" w:hAnsi="Consolas" w:cs="Times New Roman"/>
                <w:sz w:val="18"/>
                <w:szCs w:val="18"/>
                <w:lang w:val="en-GB"/>
              </w:rPr>
              <w:t>Example</w:t>
            </w:r>
            <w:r w:rsidRPr="00D7608D">
              <w:rPr>
                <w:rFonts w:ascii="Consolas" w:eastAsia="Times New Roman" w:hAnsi="Consolas" w:cs="Times New Roman"/>
                <w:color w:val="000000"/>
                <w:sz w:val="18"/>
                <w:szCs w:val="18"/>
                <w:lang w:val="en-GB"/>
              </w:rPr>
              <w:t xml:space="preserve"> </w:t>
            </w:r>
          </w:p>
          <w:p w14:paraId="2097E8F5" w14:textId="77777777" w:rsidR="00DB7741" w:rsidRPr="00D7608D" w:rsidRDefault="00DB7741">
            <w:pPr>
              <w:shd w:val="clear" w:color="auto" w:fill="FFFFFF"/>
              <w:spacing w:before="0" w:after="0" w:line="285" w:lineRule="atLeast"/>
              <w:rPr>
                <w:rFonts w:ascii="Consolas" w:eastAsia="Times New Roman" w:hAnsi="Consolas" w:cs="Times New Roman"/>
                <w:color w:val="800000"/>
                <w:sz w:val="18"/>
                <w:szCs w:val="18"/>
                <w:lang w:val="en-GB"/>
              </w:rPr>
            </w:pPr>
            <w:r w:rsidRPr="00FA78C2">
              <w:rPr>
                <w:rFonts w:ascii="Consolas" w:eastAsia="Times New Roman" w:hAnsi="Consolas" w:cs="Times New Roman"/>
                <w:color w:val="800000"/>
                <w:sz w:val="18"/>
                <w:szCs w:val="18"/>
                <w:lang w:val="en-GB"/>
              </w:rPr>
              <w:t xml:space="preserve">            </w:t>
            </w:r>
            <w:r w:rsidRPr="00D7608D">
              <w:rPr>
                <w:rFonts w:ascii="Consolas" w:eastAsia="Times New Roman" w:hAnsi="Consolas" w:cs="Times New Roman"/>
                <w:color w:val="800000"/>
                <w:sz w:val="18"/>
                <w:szCs w:val="18"/>
                <w:lang w:val="en-GB"/>
              </w:rPr>
              <w:t>&lt;/gmd:LocalisedCharacterString&gt;</w:t>
            </w:r>
          </w:p>
          <w:p w14:paraId="7ED0B9BF" w14:textId="77777777" w:rsidR="00DB7741" w:rsidRPr="00D7608D" w:rsidRDefault="00DB7741">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&lt;/gmd:textGroup&gt;</w:t>
            </w:r>
          </w:p>
          <w:p w14:paraId="2872BDD0" w14:textId="77777777" w:rsidR="00DB7741" w:rsidRPr="00D7608D" w:rsidRDefault="00DB7741">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&lt;gmd:textGroup&gt;</w:t>
            </w:r>
          </w:p>
          <w:p w14:paraId="54E89DEB" w14:textId="77777777" w:rsidR="00DB7741" w:rsidRPr="00FA78C2" w:rsidRDefault="00DB7741">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&lt;gmd:LocalisedCharacterString</w:t>
            </w: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E50000"/>
                <w:sz w:val="18"/>
                <w:szCs w:val="18"/>
                <w:lang w:val="en-GB"/>
              </w:rPr>
              <w:t>locale</w:t>
            </w:r>
            <w:r w:rsidRPr="00D7608D">
              <w:rPr>
                <w:rFonts w:ascii="Consolas" w:eastAsia="Times New Roman" w:hAnsi="Consolas" w:cs="Times New Roman"/>
                <w:color w:val="000000"/>
                <w:sz w:val="18"/>
                <w:szCs w:val="18"/>
                <w:lang w:val="en-GB"/>
              </w:rPr>
              <w:t>=</w:t>
            </w:r>
            <w:r w:rsidRPr="00D7608D">
              <w:rPr>
                <w:rFonts w:ascii="Consolas" w:eastAsia="Times New Roman" w:hAnsi="Consolas" w:cs="Times New Roman"/>
                <w:color w:val="0000FF"/>
                <w:sz w:val="18"/>
                <w:szCs w:val="18"/>
                <w:lang w:val="en-GB"/>
              </w:rPr>
              <w:t>"#nl"</w:t>
            </w:r>
            <w:r w:rsidRPr="00D7608D">
              <w:rPr>
                <w:rFonts w:ascii="Consolas" w:eastAsia="Times New Roman" w:hAnsi="Consolas" w:cs="Times New Roman"/>
                <w:color w:val="800000"/>
                <w:sz w:val="18"/>
                <w:szCs w:val="18"/>
                <w:lang w:val="en-GB"/>
              </w:rPr>
              <w:t>&gt;</w:t>
            </w:r>
            <w:r w:rsidRPr="00FA78C2">
              <w:rPr>
                <w:rFonts w:ascii="Consolas" w:eastAsia="Times New Roman" w:hAnsi="Consolas" w:cs="Times New Roman"/>
                <w:color w:val="000000"/>
                <w:sz w:val="18"/>
                <w:szCs w:val="18"/>
                <w:lang w:val="en-GB"/>
              </w:rPr>
              <w:t>Voorbeeld</w:t>
            </w:r>
          </w:p>
          <w:p w14:paraId="7AFF138A" w14:textId="77777777" w:rsidR="00DB7741" w:rsidRPr="00D7608D" w:rsidRDefault="00DB774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D7608D">
              <w:rPr>
                <w:rFonts w:ascii="Consolas" w:eastAsia="Times New Roman" w:hAnsi="Consolas" w:cs="Times New Roman"/>
                <w:color w:val="800000"/>
                <w:sz w:val="18"/>
                <w:szCs w:val="18"/>
                <w:lang w:val="en-GB"/>
              </w:rPr>
              <w:t>&lt;/gmd:LocalisedCharacterString&gt;</w:t>
            </w:r>
          </w:p>
          <w:p w14:paraId="269D86CD" w14:textId="77777777" w:rsidR="00DB7741" w:rsidRPr="00D7608D" w:rsidRDefault="00DB7741">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&lt;/gmd:textGroup&gt;</w:t>
            </w:r>
          </w:p>
          <w:p w14:paraId="04492F15" w14:textId="77777777" w:rsidR="00DB7741" w:rsidRPr="00D7608D" w:rsidRDefault="00DB7741">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&lt;/gmd:PT_FreeText&gt;</w:t>
            </w:r>
          </w:p>
          <w:p w14:paraId="403FF8D6" w14:textId="53C25774" w:rsidR="00DB7741" w:rsidRPr="00FA78C2" w:rsidRDefault="00DB7741" w:rsidP="008F0CC7">
            <w:pPr>
              <w:shd w:val="clear" w:color="auto" w:fill="FFFFFF"/>
              <w:spacing w:before="0" w:after="0" w:line="285" w:lineRule="atLeast"/>
              <w:rPr>
                <w:lang w:val="en-GB"/>
              </w:rPr>
            </w:pPr>
            <w:r w:rsidRPr="00D7608D">
              <w:rPr>
                <w:rFonts w:ascii="Consolas" w:eastAsia="Times New Roman" w:hAnsi="Consolas" w:cs="Times New Roman"/>
                <w:color w:val="800000"/>
                <w:sz w:val="18"/>
                <w:szCs w:val="18"/>
                <w:lang w:val="en-GB"/>
              </w:rPr>
              <w:t>&lt;/us-net-common:disclaimer&gt;</w:t>
            </w:r>
          </w:p>
        </w:tc>
      </w:tr>
    </w:tbl>
    <w:p w14:paraId="56808124" w14:textId="77777777" w:rsidR="00DB7741" w:rsidRPr="00FA78C2" w:rsidRDefault="00DB7741" w:rsidP="00DB7741">
      <w:pPr>
        <w:rPr>
          <w:lang w:val="en-GB"/>
        </w:rPr>
      </w:pPr>
    </w:p>
    <w:p w14:paraId="754DF575" w14:textId="69851374" w:rsidR="00F90164" w:rsidRPr="00FA78C2" w:rsidRDefault="00F90164" w:rsidP="00F90164">
      <w:pPr>
        <w:pStyle w:val="Heading2"/>
        <w:rPr>
          <w:lang w:val="en-GB"/>
        </w:rPr>
      </w:pPr>
      <w:bookmarkStart w:id="38" w:name="_Ref172274975"/>
      <w:bookmarkStart w:id="39" w:name="_Toc173155281"/>
      <w:r w:rsidRPr="00FA78C2">
        <w:rPr>
          <w:lang w:val="en-GB"/>
        </w:rPr>
        <w:t>utilityFacilityReference</w:t>
      </w:r>
      <w:bookmarkEnd w:id="38"/>
      <w:bookmarkEnd w:id="39"/>
    </w:p>
    <w:p w14:paraId="4ACE7BC5" w14:textId="7683AAFE" w:rsidR="00F90164" w:rsidRPr="00FA78C2" w:rsidRDefault="00F90164" w:rsidP="00F90164">
      <w:pPr>
        <w:rPr>
          <w:lang w:val="en-GB"/>
        </w:rPr>
      </w:pPr>
      <w:r w:rsidRPr="00FA78C2">
        <w:rPr>
          <w:lang w:val="en-GB"/>
        </w:rPr>
        <w:t xml:space="preserve">If an </w:t>
      </w:r>
      <w:r w:rsidRPr="007F0219">
        <w:rPr>
          <w:i/>
          <w:iCs/>
          <w:lang w:val="en-GB"/>
        </w:rPr>
        <w:t>ActivityComplex</w:t>
      </w:r>
      <w:r w:rsidRPr="00FA78C2">
        <w:rPr>
          <w:lang w:val="en-GB"/>
        </w:rPr>
        <w:t xml:space="preserve"> is present it needs to be linked to from the </w:t>
      </w:r>
      <w:r w:rsidRPr="007F0219">
        <w:rPr>
          <w:i/>
          <w:iCs/>
          <w:lang w:val="en-GB"/>
        </w:rPr>
        <w:t>UtilityNetwork</w:t>
      </w:r>
      <w:r w:rsidRPr="00FA78C2">
        <w:rPr>
          <w:lang w:val="en-GB"/>
        </w:rPr>
        <w:t xml:space="preserve"> </w:t>
      </w:r>
      <w:r w:rsidR="00E706A8">
        <w:rPr>
          <w:lang w:val="en-GB"/>
        </w:rPr>
        <w:t>entity</w:t>
      </w:r>
      <w:r w:rsidRPr="00FA78C2">
        <w:rPr>
          <w:lang w:val="en-GB"/>
        </w:rPr>
        <w:t xml:space="preserve">. This can be done via the element </w:t>
      </w:r>
      <w:r w:rsidRPr="007F0219">
        <w:rPr>
          <w:i/>
          <w:iCs/>
          <w:lang w:val="en-GB"/>
        </w:rPr>
        <w:t>utilityFacilityReference</w:t>
      </w:r>
      <w:r w:rsidRPr="00FA78C2">
        <w:rPr>
          <w:lang w:val="en-GB"/>
        </w:rPr>
        <w:t>. This was already the case in IMKL 2.3.</w:t>
      </w:r>
    </w:p>
    <w:p w14:paraId="6E6F0E8E" w14:textId="14F28DFE" w:rsidR="00F90164" w:rsidRPr="00FA78C2" w:rsidRDefault="00F90164" w:rsidP="00F90164">
      <w:pPr>
        <w:rPr>
          <w:lang w:val="en-GB"/>
        </w:rPr>
      </w:pPr>
      <w:r w:rsidRPr="00FA78C2">
        <w:rPr>
          <w:lang w:val="en-GB"/>
        </w:rPr>
        <w:t xml:space="preserve">In IMKL 2.3, when an </w:t>
      </w:r>
      <w:r w:rsidRPr="007F0219">
        <w:rPr>
          <w:i/>
          <w:iCs/>
          <w:lang w:val="en-GB"/>
        </w:rPr>
        <w:t>ActivityComplex</w:t>
      </w:r>
      <w:r w:rsidRPr="00FA78C2">
        <w:rPr>
          <w:lang w:val="en-GB"/>
        </w:rPr>
        <w:t xml:space="preserve"> was only applicably to the </w:t>
      </w:r>
      <w:r w:rsidRPr="007F0219">
        <w:rPr>
          <w:i/>
          <w:iCs/>
          <w:lang w:val="en-GB"/>
        </w:rPr>
        <w:t>UtilityNetwork</w:t>
      </w:r>
      <w:r w:rsidRPr="00FA78C2">
        <w:rPr>
          <w:lang w:val="en-GB"/>
        </w:rPr>
        <w:t xml:space="preserve"> itself and was not linked to any of the elements within the </w:t>
      </w:r>
      <w:r w:rsidRPr="007F0219">
        <w:rPr>
          <w:i/>
          <w:iCs/>
          <w:lang w:val="en-GB"/>
        </w:rPr>
        <w:t>UtilityNetwork</w:t>
      </w:r>
      <w:r w:rsidRPr="00FA78C2">
        <w:rPr>
          <w:lang w:val="en-GB"/>
        </w:rPr>
        <w:t xml:space="preserve">, this had to be indicated via the element </w:t>
      </w:r>
      <w:r w:rsidRPr="007F0219">
        <w:rPr>
          <w:i/>
          <w:iCs/>
          <w:lang w:val="en-GB"/>
        </w:rPr>
        <w:t>eigenUtilityFacilityReference</w:t>
      </w:r>
      <w:r w:rsidRPr="00FA78C2">
        <w:rPr>
          <w:lang w:val="en-GB"/>
        </w:rPr>
        <w:t xml:space="preserve">. This is no longer needed in IMKL 3: The absence of a relationship </w:t>
      </w:r>
      <w:r w:rsidRPr="00FA78C2">
        <w:rPr>
          <w:lang w:val="en-GB"/>
        </w:rPr>
        <w:lastRenderedPageBreak/>
        <w:t xml:space="preserve">between an </w:t>
      </w:r>
      <w:r w:rsidRPr="007F0219">
        <w:rPr>
          <w:i/>
          <w:iCs/>
          <w:lang w:val="en-GB"/>
        </w:rPr>
        <w:t>ActivityComplex</w:t>
      </w:r>
      <w:r w:rsidRPr="00FA78C2">
        <w:rPr>
          <w:lang w:val="en-GB"/>
        </w:rPr>
        <w:t xml:space="preserve"> and an element in the </w:t>
      </w:r>
      <w:r w:rsidRPr="007F0219">
        <w:rPr>
          <w:i/>
          <w:iCs/>
          <w:lang w:val="en-GB"/>
        </w:rPr>
        <w:t>UtilityNetwork</w:t>
      </w:r>
      <w:r w:rsidRPr="00FA78C2">
        <w:rPr>
          <w:lang w:val="en-GB"/>
        </w:rPr>
        <w:t xml:space="preserve"> suffices to indicate that the </w:t>
      </w:r>
      <w:r w:rsidRPr="007F0219">
        <w:rPr>
          <w:i/>
          <w:iCs/>
          <w:lang w:val="en-GB"/>
        </w:rPr>
        <w:t>ActivityComplex</w:t>
      </w:r>
      <w:r w:rsidRPr="00FA78C2">
        <w:rPr>
          <w:lang w:val="en-GB"/>
        </w:rPr>
        <w:t xml:space="preserve"> is applicable to the </w:t>
      </w:r>
      <w:r w:rsidRPr="007F0219">
        <w:rPr>
          <w:i/>
          <w:iCs/>
          <w:lang w:val="en-GB"/>
        </w:rPr>
        <w:t>UtilityNetwork</w:t>
      </w:r>
      <w:r w:rsidRPr="00FA78C2">
        <w:rPr>
          <w:lang w:val="en-GB"/>
        </w:rPr>
        <w:t xml:space="preserve"> itself.</w:t>
      </w:r>
      <w:r w:rsidR="00BF1AB5" w:rsidRPr="00FA78C2">
        <w:rPr>
          <w:lang w:val="en-GB"/>
        </w:rPr>
        <w:t xml:space="preserve"> </w:t>
      </w:r>
      <w:r w:rsidR="002633B8">
        <w:rPr>
          <w:lang w:val="en-GB"/>
        </w:rPr>
        <w:t>Therefore</w:t>
      </w:r>
      <w:r w:rsidR="00BF1AB5" w:rsidRPr="00FA78C2">
        <w:rPr>
          <w:lang w:val="en-GB"/>
        </w:rPr>
        <w:t xml:space="preserve">, the element </w:t>
      </w:r>
      <w:r w:rsidR="00BF1AB5" w:rsidRPr="007F0219">
        <w:rPr>
          <w:i/>
          <w:iCs/>
          <w:lang w:val="en-GB"/>
        </w:rPr>
        <w:t>eigenUtilityFacilityReference</w:t>
      </w:r>
      <w:r w:rsidR="00BF1AB5" w:rsidRPr="00FA78C2">
        <w:rPr>
          <w:lang w:val="en-GB"/>
        </w:rPr>
        <w:t xml:space="preserve"> is removed in IMKL 3.</w:t>
      </w:r>
    </w:p>
    <w:p w14:paraId="622FEF7A" w14:textId="2A9EB1C7" w:rsidR="00D7608D" w:rsidRPr="00FA78C2" w:rsidRDefault="00D7608D" w:rsidP="00D7608D">
      <w:pPr>
        <w:pStyle w:val="Heading2"/>
        <w:rPr>
          <w:lang w:val="en-GB"/>
        </w:rPr>
      </w:pPr>
      <w:bookmarkStart w:id="40" w:name="_Ref172274934"/>
      <w:bookmarkStart w:id="41" w:name="_Toc173155282"/>
      <w:r w:rsidRPr="00FA78C2">
        <w:rPr>
          <w:lang w:val="en-GB"/>
        </w:rPr>
        <w:t>authorityRole</w:t>
      </w:r>
      <w:r w:rsidR="00673035" w:rsidRPr="00FA78C2">
        <w:rPr>
          <w:lang w:val="en-GB"/>
        </w:rPr>
        <w:t xml:space="preserve"> (IMKL)</w:t>
      </w:r>
      <w:bookmarkEnd w:id="40"/>
      <w:bookmarkEnd w:id="41"/>
    </w:p>
    <w:p w14:paraId="33923DE8" w14:textId="44F4D932" w:rsidR="00D7608D" w:rsidRPr="00FA78C2" w:rsidRDefault="00D7608D" w:rsidP="00D7608D">
      <w:pPr>
        <w:rPr>
          <w:lang w:val="en-GB"/>
        </w:rPr>
      </w:pPr>
      <w:r w:rsidRPr="00FA78C2">
        <w:rPr>
          <w:lang w:val="en-GB"/>
        </w:rPr>
        <w:t xml:space="preserve">The element </w:t>
      </w:r>
      <w:r w:rsidRPr="000F122A">
        <w:rPr>
          <w:i/>
          <w:iCs/>
          <w:lang w:val="en-GB"/>
        </w:rPr>
        <w:t>imkl:authorityRole</w:t>
      </w:r>
      <w:r w:rsidRPr="00FA78C2">
        <w:rPr>
          <w:lang w:val="en-GB"/>
        </w:rPr>
        <w:t xml:space="preserve"> must be present. It replaces the </w:t>
      </w:r>
      <w:r w:rsidRPr="00FA78C2">
        <w:rPr>
          <w:i/>
          <w:iCs/>
          <w:lang w:val="en-GB"/>
        </w:rPr>
        <w:t>technischContactpersoon</w:t>
      </w:r>
      <w:r w:rsidRPr="00FA78C2">
        <w:rPr>
          <w:lang w:val="en-GB"/>
        </w:rPr>
        <w:t xml:space="preserve"> element of IMKL 2.3.</w:t>
      </w:r>
    </w:p>
    <w:p w14:paraId="4308F2A9" w14:textId="335D3D74" w:rsidR="00D7608D" w:rsidRPr="00FA78C2" w:rsidRDefault="00D7608D" w:rsidP="00D7608D">
      <w:pPr>
        <w:rPr>
          <w:lang w:val="en-GB"/>
        </w:rPr>
      </w:pPr>
      <w:r w:rsidRPr="00FA78C2">
        <w:rPr>
          <w:lang w:val="en-GB"/>
        </w:rPr>
        <w:t xml:space="preserve">The </w:t>
      </w:r>
      <w:r w:rsidRPr="002B580D">
        <w:rPr>
          <w:i/>
          <w:iCs/>
          <w:lang w:val="en-GB"/>
        </w:rPr>
        <w:t>imkl:authorityRole</w:t>
      </w:r>
      <w:r w:rsidRPr="00FA78C2">
        <w:rPr>
          <w:lang w:val="en-GB"/>
        </w:rPr>
        <w:t xml:space="preserve"> element is of type </w:t>
      </w:r>
      <w:r w:rsidRPr="002B580D">
        <w:rPr>
          <w:i/>
          <w:iCs/>
          <w:lang w:val="en-GB"/>
        </w:rPr>
        <w:t>AgentType</w:t>
      </w:r>
      <w:r w:rsidRPr="00FA78C2">
        <w:rPr>
          <w:lang w:val="en-GB"/>
        </w:rPr>
        <w:t>. The element should contain the contact information for the person or organisation acting as the point of contact for the utility network. It must include the following elements:</w:t>
      </w:r>
    </w:p>
    <w:p w14:paraId="5F529113" w14:textId="1B0B51F3" w:rsidR="00D7608D" w:rsidRPr="00FA78C2" w:rsidRDefault="00D7608D" w:rsidP="00D7608D">
      <w:pPr>
        <w:pStyle w:val="ListParagraph"/>
        <w:numPr>
          <w:ilvl w:val="0"/>
          <w:numId w:val="17"/>
        </w:numPr>
        <w:rPr>
          <w:lang w:val="en-GB"/>
        </w:rPr>
      </w:pPr>
      <w:r w:rsidRPr="002B580D">
        <w:rPr>
          <w:b/>
          <w:bCs/>
          <w:lang w:val="en-GB"/>
        </w:rPr>
        <w:t>name:</w:t>
      </w:r>
      <w:r w:rsidRPr="00FA78C2">
        <w:rPr>
          <w:lang w:val="en-GB"/>
        </w:rPr>
        <w:t xml:space="preserve"> The name of the person or organisation</w:t>
      </w:r>
    </w:p>
    <w:p w14:paraId="5BF9EAE4" w14:textId="0F3B81B9" w:rsidR="00D7608D" w:rsidRPr="00FA78C2" w:rsidRDefault="00D7608D" w:rsidP="00D7608D">
      <w:pPr>
        <w:pStyle w:val="ListParagraph"/>
        <w:numPr>
          <w:ilvl w:val="0"/>
          <w:numId w:val="17"/>
        </w:numPr>
        <w:rPr>
          <w:lang w:val="en-GB"/>
        </w:rPr>
      </w:pPr>
      <w:r w:rsidRPr="002B580D">
        <w:rPr>
          <w:b/>
          <w:bCs/>
          <w:lang w:val="en-GB"/>
        </w:rPr>
        <w:t>phone:</w:t>
      </w:r>
      <w:r w:rsidRPr="00FA78C2">
        <w:rPr>
          <w:lang w:val="en-GB"/>
        </w:rPr>
        <w:t xml:space="preserve"> The telephone number</w:t>
      </w:r>
    </w:p>
    <w:p w14:paraId="1D603E67" w14:textId="7D513F23" w:rsidR="00D7608D" w:rsidRPr="00FA78C2" w:rsidRDefault="00D7608D" w:rsidP="00D7608D">
      <w:pPr>
        <w:pStyle w:val="ListParagraph"/>
        <w:numPr>
          <w:ilvl w:val="0"/>
          <w:numId w:val="17"/>
        </w:numPr>
        <w:rPr>
          <w:lang w:val="en-GB"/>
        </w:rPr>
      </w:pPr>
      <w:r w:rsidRPr="002B580D">
        <w:rPr>
          <w:b/>
          <w:bCs/>
          <w:lang w:val="en-GB"/>
        </w:rPr>
        <w:t>email:</w:t>
      </w:r>
      <w:r w:rsidRPr="00FA78C2">
        <w:rPr>
          <w:lang w:val="en-GB"/>
        </w:rPr>
        <w:t xml:space="preserve"> The email address</w:t>
      </w:r>
    </w:p>
    <w:p w14:paraId="071E4873" w14:textId="77777777" w:rsidR="00D7608D" w:rsidRPr="00FA78C2" w:rsidRDefault="00D7608D" w:rsidP="00D7608D">
      <w:pPr>
        <w:rPr>
          <w:lang w:val="en-GB"/>
        </w:rPr>
      </w:pPr>
    </w:p>
    <w:p w14:paraId="5E522088" w14:textId="0EDB7344" w:rsidR="00FA0508" w:rsidRDefault="00FA0508" w:rsidP="00415CCB">
      <w:pPr>
        <w:jc w:val="center"/>
        <w:rPr>
          <w:u w:val="single"/>
          <w:lang w:val="en-GB"/>
        </w:rPr>
      </w:pPr>
      <w:r>
        <w:rPr>
          <w:u w:val="single"/>
          <w:lang w:val="en-GB"/>
        </w:rPr>
        <w:t>Example IMKL 2.3:</w:t>
      </w:r>
    </w:p>
    <w:tbl>
      <w:tblPr>
        <w:tblStyle w:val="TableGrid"/>
        <w:tblW w:w="0" w:type="auto"/>
        <w:tblLook w:val="04A0" w:firstRow="1" w:lastRow="0" w:firstColumn="1" w:lastColumn="0" w:noHBand="0" w:noVBand="1"/>
      </w:tblPr>
      <w:tblGrid>
        <w:gridCol w:w="9060"/>
      </w:tblGrid>
      <w:tr w:rsidR="00FA0508" w14:paraId="27614760" w14:textId="77777777" w:rsidTr="00FA0508">
        <w:tc>
          <w:tcPr>
            <w:tcW w:w="9060" w:type="dxa"/>
          </w:tcPr>
          <w:p w14:paraId="035510F3" w14:textId="77777777" w:rsidR="00FA0508" w:rsidRPr="00415CCB"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800000"/>
                <w:sz w:val="18"/>
                <w:szCs w:val="18"/>
              </w:rPr>
              <w:t>&lt;imkl:technischContactpersoon&gt;</w:t>
            </w:r>
          </w:p>
          <w:p w14:paraId="7177E270" w14:textId="77777777" w:rsidR="00FA0508" w:rsidRPr="00415CCB"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&lt;imkl:TechnischContactpersoon&gt;</w:t>
            </w:r>
          </w:p>
          <w:p w14:paraId="1F36CA51" w14:textId="77777777" w:rsidR="00FA0508" w:rsidRPr="00415CCB"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&lt;imkl:naam&gt;</w:t>
            </w:r>
            <w:r w:rsidRPr="00415CCB">
              <w:rPr>
                <w:rFonts w:ascii="Consolas" w:eastAsia="Times New Roman" w:hAnsi="Consolas" w:cs="Times New Roman"/>
                <w:color w:val="000000"/>
                <w:sz w:val="18"/>
                <w:szCs w:val="18"/>
              </w:rPr>
              <w:t>Athumi</w:t>
            </w:r>
            <w:r w:rsidRPr="00415CCB">
              <w:rPr>
                <w:rFonts w:ascii="Consolas" w:eastAsia="Times New Roman" w:hAnsi="Consolas" w:cs="Times New Roman"/>
                <w:color w:val="800000"/>
                <w:sz w:val="18"/>
                <w:szCs w:val="18"/>
              </w:rPr>
              <w:t>&lt;/imkl:naam&gt;</w:t>
            </w:r>
          </w:p>
          <w:p w14:paraId="13FC57ED" w14:textId="77777777" w:rsidR="00FA0508" w:rsidRPr="00415CCB"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&lt;imkl:telefoon&gt;</w:t>
            </w:r>
            <w:r w:rsidRPr="00415CCB">
              <w:rPr>
                <w:rFonts w:ascii="Consolas" w:eastAsia="Times New Roman" w:hAnsi="Consolas" w:cs="Times New Roman"/>
                <w:color w:val="000000"/>
                <w:sz w:val="18"/>
                <w:szCs w:val="18"/>
              </w:rPr>
              <w:t>0123456789</w:t>
            </w:r>
            <w:r w:rsidRPr="00415CCB">
              <w:rPr>
                <w:rFonts w:ascii="Consolas" w:eastAsia="Times New Roman" w:hAnsi="Consolas" w:cs="Times New Roman"/>
                <w:color w:val="800000"/>
                <w:sz w:val="18"/>
                <w:szCs w:val="18"/>
              </w:rPr>
              <w:t>&lt;/imkl:telefoon&gt;</w:t>
            </w:r>
          </w:p>
          <w:p w14:paraId="52C5D20C" w14:textId="77777777" w:rsidR="00FA0508" w:rsidRPr="00415CCB"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&lt;imkl:email&gt;</w:t>
            </w:r>
            <w:r w:rsidRPr="00415CCB">
              <w:rPr>
                <w:rFonts w:ascii="Consolas" w:eastAsia="Times New Roman" w:hAnsi="Consolas" w:cs="Times New Roman"/>
                <w:color w:val="000000"/>
                <w:sz w:val="18"/>
                <w:szCs w:val="18"/>
              </w:rPr>
              <w:t>example@athumi.eu</w:t>
            </w:r>
            <w:r w:rsidRPr="00415CCB">
              <w:rPr>
                <w:rFonts w:ascii="Consolas" w:eastAsia="Times New Roman" w:hAnsi="Consolas" w:cs="Times New Roman"/>
                <w:color w:val="800000"/>
                <w:sz w:val="18"/>
                <w:szCs w:val="18"/>
              </w:rPr>
              <w:t>&lt;/imkl:email&gt;</w:t>
            </w:r>
          </w:p>
          <w:p w14:paraId="0A1803FC" w14:textId="77777777" w:rsidR="00FA0508" w:rsidRPr="00415CCB"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&lt;/imkl:TechnischContactpersoon&gt;</w:t>
            </w:r>
          </w:p>
          <w:p w14:paraId="77E85712" w14:textId="01411DD2" w:rsidR="00FA0508" w:rsidRPr="00415CCB" w:rsidRDefault="00FA0508" w:rsidP="00415CCB">
            <w:pPr>
              <w:shd w:val="clear" w:color="auto" w:fill="FFFFFF"/>
              <w:spacing w:before="0" w:after="0" w:line="285" w:lineRule="atLeast"/>
              <w:rPr>
                <w:rFonts w:ascii="Consolas" w:eastAsia="Times New Roman" w:hAnsi="Consolas" w:cs="Times New Roman"/>
                <w:color w:val="000000"/>
                <w:sz w:val="21"/>
                <w:szCs w:val="21"/>
              </w:rPr>
            </w:pPr>
            <w:r w:rsidRPr="00415CCB">
              <w:rPr>
                <w:rFonts w:ascii="Consolas" w:eastAsia="Times New Roman" w:hAnsi="Consolas" w:cs="Times New Roman"/>
                <w:color w:val="800000"/>
                <w:sz w:val="18"/>
                <w:szCs w:val="18"/>
              </w:rPr>
              <w:t>&lt;/imkl:technischContactpersoon&gt;</w:t>
            </w:r>
          </w:p>
        </w:tc>
      </w:tr>
    </w:tbl>
    <w:p w14:paraId="552A74A1" w14:textId="77777777" w:rsidR="00FA0508" w:rsidRDefault="00FA0508" w:rsidP="00D7608D">
      <w:pPr>
        <w:rPr>
          <w:u w:val="single"/>
          <w:lang w:val="en-GB"/>
        </w:rPr>
      </w:pPr>
    </w:p>
    <w:p w14:paraId="2E4624A4" w14:textId="432ADC4C" w:rsidR="00D7608D" w:rsidRPr="00415CCB" w:rsidRDefault="00D7608D" w:rsidP="00415CCB">
      <w:pPr>
        <w:jc w:val="center"/>
        <w:rPr>
          <w:u w:val="single"/>
          <w:lang w:val="en-GB"/>
        </w:rPr>
      </w:pPr>
      <w:r w:rsidRPr="00415CCB">
        <w:rPr>
          <w:u w:val="single"/>
          <w:lang w:val="en-GB"/>
        </w:rPr>
        <w:t>Example</w:t>
      </w:r>
      <w:r w:rsidR="00E00CF4" w:rsidRPr="00415CCB">
        <w:rPr>
          <w:u w:val="single"/>
          <w:lang w:val="en-GB"/>
        </w:rPr>
        <w:t xml:space="preserve"> IMKL 3</w:t>
      </w:r>
      <w:r w:rsidRPr="00415CCB">
        <w:rPr>
          <w:u w:val="single"/>
          <w:lang w:val="en-GB"/>
        </w:rPr>
        <w:t>:</w:t>
      </w:r>
    </w:p>
    <w:tbl>
      <w:tblPr>
        <w:tblStyle w:val="TableGrid"/>
        <w:tblW w:w="0" w:type="auto"/>
        <w:tblLook w:val="04A0" w:firstRow="1" w:lastRow="0" w:firstColumn="1" w:lastColumn="0" w:noHBand="0" w:noVBand="1"/>
      </w:tblPr>
      <w:tblGrid>
        <w:gridCol w:w="9060"/>
      </w:tblGrid>
      <w:tr w:rsidR="00D7608D" w:rsidRPr="00FA78C2" w14:paraId="35400CF1" w14:textId="77777777" w:rsidTr="00D7608D">
        <w:tc>
          <w:tcPr>
            <w:tcW w:w="9060" w:type="dxa"/>
          </w:tcPr>
          <w:p w14:paraId="7280C8C2"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800000"/>
                <w:sz w:val="18"/>
                <w:szCs w:val="18"/>
                <w:lang w:val="en-GB"/>
              </w:rPr>
              <w:t>&lt;imkl:authorityRole&gt;</w:t>
            </w:r>
          </w:p>
          <w:p w14:paraId="51A2B7E8"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&lt;imkl:name&gt;</w:t>
            </w:r>
            <w:r w:rsidRPr="00D7608D">
              <w:rPr>
                <w:rFonts w:ascii="Consolas" w:eastAsia="Times New Roman" w:hAnsi="Consolas" w:cs="Times New Roman"/>
                <w:color w:val="000000"/>
                <w:sz w:val="18"/>
                <w:szCs w:val="18"/>
                <w:lang w:val="en-GB"/>
              </w:rPr>
              <w:t>Athumi</w:t>
            </w:r>
            <w:r w:rsidRPr="00D7608D">
              <w:rPr>
                <w:rFonts w:ascii="Consolas" w:eastAsia="Times New Roman" w:hAnsi="Consolas" w:cs="Times New Roman"/>
                <w:color w:val="800000"/>
                <w:sz w:val="18"/>
                <w:szCs w:val="18"/>
                <w:lang w:val="en-GB"/>
              </w:rPr>
              <w:t>&lt;/imkl:name&gt;</w:t>
            </w:r>
          </w:p>
          <w:p w14:paraId="6A761BD1"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&lt;imkl:phone&gt;</w:t>
            </w:r>
            <w:r w:rsidRPr="00D7608D">
              <w:rPr>
                <w:rFonts w:ascii="Consolas" w:eastAsia="Times New Roman" w:hAnsi="Consolas" w:cs="Times New Roman"/>
                <w:color w:val="000000"/>
                <w:sz w:val="18"/>
                <w:szCs w:val="18"/>
                <w:lang w:val="en-GB"/>
              </w:rPr>
              <w:t>0123456789</w:t>
            </w:r>
            <w:r w:rsidRPr="00D7608D">
              <w:rPr>
                <w:rFonts w:ascii="Consolas" w:eastAsia="Times New Roman" w:hAnsi="Consolas" w:cs="Times New Roman"/>
                <w:color w:val="800000"/>
                <w:sz w:val="18"/>
                <w:szCs w:val="18"/>
                <w:lang w:val="en-GB"/>
              </w:rPr>
              <w:t>&lt;/imkl:phone&gt;</w:t>
            </w:r>
          </w:p>
          <w:p w14:paraId="50160747"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&lt;imkl:email&gt;</w:t>
            </w:r>
            <w:r w:rsidRPr="00D7608D">
              <w:rPr>
                <w:rFonts w:ascii="Consolas" w:eastAsia="Times New Roman" w:hAnsi="Consolas" w:cs="Times New Roman"/>
                <w:color w:val="000000"/>
                <w:sz w:val="18"/>
                <w:szCs w:val="18"/>
                <w:lang w:val="en-GB"/>
              </w:rPr>
              <w:t>example@athumi.eu</w:t>
            </w:r>
            <w:r w:rsidRPr="00D7608D">
              <w:rPr>
                <w:rFonts w:ascii="Consolas" w:eastAsia="Times New Roman" w:hAnsi="Consolas" w:cs="Times New Roman"/>
                <w:color w:val="800000"/>
                <w:sz w:val="18"/>
                <w:szCs w:val="18"/>
                <w:lang w:val="en-GB"/>
              </w:rPr>
              <w:t>&lt;/imkl:email&gt;</w:t>
            </w:r>
          </w:p>
          <w:p w14:paraId="0050C271" w14:textId="39EF161E" w:rsidR="00D7608D" w:rsidRPr="00FA78C2" w:rsidRDefault="00D7608D" w:rsidP="00D7608D">
            <w:pPr>
              <w:shd w:val="clear" w:color="auto" w:fill="FFFFFF"/>
              <w:spacing w:before="0" w:after="0" w:line="285" w:lineRule="atLeast"/>
              <w:rPr>
                <w:rFonts w:ascii="Consolas" w:eastAsia="Times New Roman" w:hAnsi="Consolas" w:cs="Times New Roman"/>
                <w:color w:val="000000"/>
                <w:sz w:val="21"/>
                <w:szCs w:val="21"/>
                <w:lang w:val="en-GB"/>
              </w:rPr>
            </w:pPr>
            <w:r w:rsidRPr="00D7608D">
              <w:rPr>
                <w:rFonts w:ascii="Consolas" w:eastAsia="Times New Roman" w:hAnsi="Consolas" w:cs="Times New Roman"/>
                <w:color w:val="800000"/>
                <w:sz w:val="18"/>
                <w:szCs w:val="18"/>
                <w:lang w:val="en-GB"/>
              </w:rPr>
              <w:t>&lt;/imkl:authorityRole&gt;</w:t>
            </w:r>
          </w:p>
        </w:tc>
      </w:tr>
    </w:tbl>
    <w:p w14:paraId="72E3651D" w14:textId="30024DA6" w:rsidR="00DB7741" w:rsidRPr="00FA78C2" w:rsidRDefault="008F0CC7" w:rsidP="00F90164">
      <w:pPr>
        <w:pStyle w:val="Heading2"/>
        <w:rPr>
          <w:lang w:val="en-GB"/>
        </w:rPr>
      </w:pPr>
      <w:bookmarkStart w:id="42" w:name="_Ref172274963"/>
      <w:bookmarkStart w:id="43" w:name="_Ref172274982"/>
      <w:bookmarkStart w:id="44" w:name="_Toc173155283"/>
      <w:r w:rsidRPr="00FA78C2">
        <w:rPr>
          <w:lang w:val="en-GB"/>
        </w:rPr>
        <w:t>documentation</w:t>
      </w:r>
      <w:bookmarkEnd w:id="42"/>
      <w:bookmarkEnd w:id="43"/>
      <w:bookmarkEnd w:id="44"/>
    </w:p>
    <w:p w14:paraId="3103ADEB" w14:textId="1A5C84AC" w:rsidR="008F0CC7" w:rsidRPr="00FA78C2" w:rsidRDefault="008F0CC7" w:rsidP="008F0CC7">
      <w:pPr>
        <w:pStyle w:val="Heading3"/>
        <w:rPr>
          <w:lang w:val="en-GB"/>
        </w:rPr>
      </w:pPr>
      <w:bookmarkStart w:id="45" w:name="_Toc173155284"/>
      <w:r w:rsidRPr="00FA78C2">
        <w:rPr>
          <w:lang w:val="en-GB"/>
        </w:rPr>
        <w:t>ExtraPlan</w:t>
      </w:r>
      <w:bookmarkEnd w:id="45"/>
    </w:p>
    <w:p w14:paraId="2E9495DD" w14:textId="13A885D2" w:rsidR="008F0CC7" w:rsidRPr="00FA78C2" w:rsidRDefault="008F0CC7" w:rsidP="008F0CC7">
      <w:pPr>
        <w:rPr>
          <w:lang w:val="en-GB"/>
        </w:rPr>
      </w:pPr>
      <w:r w:rsidRPr="00FA78C2">
        <w:rPr>
          <w:lang w:val="en-GB"/>
        </w:rPr>
        <w:t xml:space="preserve">All </w:t>
      </w:r>
      <w:r w:rsidRPr="00E51730">
        <w:rPr>
          <w:i/>
          <w:iCs/>
          <w:lang w:val="en-GB"/>
        </w:rPr>
        <w:t>ExtraPlan</w:t>
      </w:r>
      <w:r w:rsidRPr="00FA78C2">
        <w:rPr>
          <w:lang w:val="en-GB"/>
        </w:rPr>
        <w:t xml:space="preserve">s that are relevant to the </w:t>
      </w:r>
      <w:r w:rsidRPr="00E51730">
        <w:rPr>
          <w:i/>
          <w:iCs/>
          <w:lang w:val="en-GB"/>
        </w:rPr>
        <w:t>UtilityNetwork</w:t>
      </w:r>
      <w:r w:rsidRPr="00FA78C2">
        <w:rPr>
          <w:lang w:val="en-GB"/>
        </w:rPr>
        <w:t xml:space="preserve"> </w:t>
      </w:r>
      <w:r w:rsidR="001218FF">
        <w:rPr>
          <w:lang w:val="en-GB"/>
        </w:rPr>
        <w:t xml:space="preserve">(i.e. applicable to the </w:t>
      </w:r>
      <w:r w:rsidR="00FC2606">
        <w:rPr>
          <w:lang w:val="en-GB"/>
        </w:rPr>
        <w:t xml:space="preserve">entire </w:t>
      </w:r>
      <w:r w:rsidR="001218FF" w:rsidRPr="001218FF">
        <w:rPr>
          <w:i/>
          <w:iCs/>
          <w:lang w:val="en-GB"/>
        </w:rPr>
        <w:t>UtilityNetwork</w:t>
      </w:r>
      <w:r w:rsidR="001218FF">
        <w:rPr>
          <w:lang w:val="en-GB"/>
        </w:rPr>
        <w:t xml:space="preserve"> or to any of the elements within the network) </w:t>
      </w:r>
      <w:r w:rsidRPr="00FA78C2">
        <w:rPr>
          <w:lang w:val="en-GB"/>
        </w:rPr>
        <w:t xml:space="preserve">should be linked to from the </w:t>
      </w:r>
      <w:r w:rsidR="00DC35C9" w:rsidRPr="00E51730">
        <w:rPr>
          <w:i/>
          <w:iCs/>
          <w:lang w:val="en-GB"/>
        </w:rPr>
        <w:t>UtilityNetwork</w:t>
      </w:r>
      <w:r w:rsidR="00DC35C9" w:rsidRPr="00FA78C2">
        <w:rPr>
          <w:lang w:val="en-GB"/>
        </w:rPr>
        <w:t xml:space="preserve"> </w:t>
      </w:r>
      <w:r w:rsidR="00E51730">
        <w:rPr>
          <w:lang w:val="en-GB"/>
        </w:rPr>
        <w:t>entity</w:t>
      </w:r>
      <w:r w:rsidR="00DC35C9" w:rsidRPr="00FA78C2">
        <w:rPr>
          <w:lang w:val="en-GB"/>
        </w:rPr>
        <w:t xml:space="preserve">. This must be done via the </w:t>
      </w:r>
      <w:r w:rsidR="00DC35C9" w:rsidRPr="00FA78C2">
        <w:rPr>
          <w:i/>
          <w:iCs/>
          <w:lang w:val="en-GB"/>
        </w:rPr>
        <w:t>documentation</w:t>
      </w:r>
      <w:r w:rsidR="00DC35C9" w:rsidRPr="00FA78C2">
        <w:rPr>
          <w:lang w:val="en-GB"/>
        </w:rPr>
        <w:t xml:space="preserve"> element. A </w:t>
      </w:r>
      <w:r w:rsidR="00DC35C9" w:rsidRPr="00DF6F8A">
        <w:rPr>
          <w:i/>
          <w:iCs/>
          <w:lang w:val="en-GB"/>
        </w:rPr>
        <w:t>UtilityNetwork</w:t>
      </w:r>
      <w:r w:rsidR="00DC35C9" w:rsidRPr="00FA78C2">
        <w:rPr>
          <w:lang w:val="en-GB"/>
        </w:rPr>
        <w:t xml:space="preserve"> can have as many </w:t>
      </w:r>
      <w:r w:rsidR="00DC35C9" w:rsidRPr="00FA78C2">
        <w:rPr>
          <w:i/>
          <w:iCs/>
          <w:lang w:val="en-GB"/>
        </w:rPr>
        <w:t>documentation</w:t>
      </w:r>
      <w:r w:rsidR="00DC35C9" w:rsidRPr="00FA78C2">
        <w:rPr>
          <w:lang w:val="en-GB"/>
        </w:rPr>
        <w:t xml:space="preserve"> elements as needed.</w:t>
      </w:r>
    </w:p>
    <w:p w14:paraId="6729B9CA" w14:textId="1C8C6337" w:rsidR="00DC35C9" w:rsidRPr="00FA78C2" w:rsidRDefault="00DC35C9" w:rsidP="008F0CC7">
      <w:pPr>
        <w:rPr>
          <w:lang w:val="en-GB"/>
        </w:rPr>
      </w:pPr>
      <w:r w:rsidRPr="00FA78C2">
        <w:rPr>
          <w:lang w:val="en-GB"/>
        </w:rPr>
        <w:lastRenderedPageBreak/>
        <w:t xml:space="preserve">In IMKL 2.3, when an </w:t>
      </w:r>
      <w:r w:rsidRPr="00DF6F8A">
        <w:rPr>
          <w:i/>
          <w:iCs/>
          <w:lang w:val="en-GB"/>
        </w:rPr>
        <w:t>ExtraPlan</w:t>
      </w:r>
      <w:r w:rsidRPr="00FA78C2">
        <w:rPr>
          <w:lang w:val="en-GB"/>
        </w:rPr>
        <w:t xml:space="preserve"> was applicable to the </w:t>
      </w:r>
      <w:r w:rsidR="000D42D5">
        <w:rPr>
          <w:lang w:val="en-GB"/>
        </w:rPr>
        <w:t xml:space="preserve">entire </w:t>
      </w:r>
      <w:r w:rsidRPr="0072007A">
        <w:rPr>
          <w:i/>
          <w:iCs/>
          <w:lang w:val="en-GB"/>
        </w:rPr>
        <w:t>UtilityNetwork</w:t>
      </w:r>
      <w:r w:rsidRPr="00FA78C2">
        <w:rPr>
          <w:lang w:val="en-GB"/>
        </w:rPr>
        <w:t xml:space="preserve"> and was not </w:t>
      </w:r>
      <w:r w:rsidR="00CA45F9">
        <w:rPr>
          <w:lang w:val="en-GB"/>
        </w:rPr>
        <w:t xml:space="preserve">specifically </w:t>
      </w:r>
      <w:r w:rsidRPr="00FA78C2">
        <w:rPr>
          <w:lang w:val="en-GB"/>
        </w:rPr>
        <w:t xml:space="preserve">linked to any of the elements within the </w:t>
      </w:r>
      <w:r w:rsidRPr="0072007A">
        <w:rPr>
          <w:i/>
          <w:iCs/>
          <w:lang w:val="en-GB"/>
        </w:rPr>
        <w:t>UtilityNetwork</w:t>
      </w:r>
      <w:r w:rsidRPr="00FA78C2">
        <w:rPr>
          <w:lang w:val="en-GB"/>
        </w:rPr>
        <w:t xml:space="preserve">, this had to be indicated via the element </w:t>
      </w:r>
      <w:r w:rsidRPr="00FA78C2">
        <w:rPr>
          <w:i/>
          <w:iCs/>
          <w:lang w:val="en-GB"/>
        </w:rPr>
        <w:t>eigenExtraInformatie</w:t>
      </w:r>
      <w:r w:rsidRPr="00FA78C2">
        <w:rPr>
          <w:lang w:val="en-GB"/>
        </w:rPr>
        <w:t xml:space="preserve">. This is no longer needed in IMKL 3. The absence of a relationship between an </w:t>
      </w:r>
      <w:r w:rsidRPr="0072007A">
        <w:rPr>
          <w:i/>
          <w:iCs/>
          <w:lang w:val="en-GB"/>
        </w:rPr>
        <w:t>ExtraPlan</w:t>
      </w:r>
      <w:r w:rsidRPr="00FA78C2">
        <w:rPr>
          <w:lang w:val="en-GB"/>
        </w:rPr>
        <w:t xml:space="preserve"> and an element in the </w:t>
      </w:r>
      <w:r w:rsidRPr="0072007A">
        <w:rPr>
          <w:i/>
          <w:iCs/>
          <w:lang w:val="en-GB"/>
        </w:rPr>
        <w:t>UtilityNetwork</w:t>
      </w:r>
      <w:r w:rsidRPr="00FA78C2">
        <w:rPr>
          <w:lang w:val="en-GB"/>
        </w:rPr>
        <w:t xml:space="preserve"> suffices to indicate that the </w:t>
      </w:r>
      <w:r w:rsidRPr="0072007A">
        <w:rPr>
          <w:i/>
          <w:iCs/>
          <w:lang w:val="en-GB"/>
        </w:rPr>
        <w:t>ExtraPlan</w:t>
      </w:r>
      <w:r w:rsidRPr="00FA78C2">
        <w:rPr>
          <w:lang w:val="en-GB"/>
        </w:rPr>
        <w:t xml:space="preserve"> is applicable to the UtilityNetwork itself</w:t>
      </w:r>
      <w:r w:rsidR="004B34CE">
        <w:rPr>
          <w:lang w:val="en-GB"/>
        </w:rPr>
        <w:t xml:space="preserve"> and thus, to all elements within the network</w:t>
      </w:r>
      <w:r w:rsidRPr="00FA78C2">
        <w:rPr>
          <w:lang w:val="en-GB"/>
        </w:rPr>
        <w:t xml:space="preserve">. </w:t>
      </w:r>
      <w:r w:rsidR="002633B8">
        <w:rPr>
          <w:lang w:val="en-GB"/>
        </w:rPr>
        <w:t>Therefore</w:t>
      </w:r>
      <w:r w:rsidRPr="00FA78C2">
        <w:rPr>
          <w:lang w:val="en-GB"/>
        </w:rPr>
        <w:t xml:space="preserve">, the element </w:t>
      </w:r>
      <w:r w:rsidRPr="00FA78C2">
        <w:rPr>
          <w:i/>
          <w:iCs/>
          <w:lang w:val="en-GB"/>
        </w:rPr>
        <w:t>eigenExtraInformatie</w:t>
      </w:r>
      <w:r w:rsidRPr="00FA78C2">
        <w:rPr>
          <w:lang w:val="en-GB"/>
        </w:rPr>
        <w:t xml:space="preserve"> is removed in IMKL 3.</w:t>
      </w:r>
    </w:p>
    <w:p w14:paraId="55E83AA8" w14:textId="77777777" w:rsidR="00DC35C9" w:rsidRPr="00FA78C2" w:rsidRDefault="00DC35C9" w:rsidP="008F0CC7">
      <w:pPr>
        <w:rPr>
          <w:lang w:val="en-GB"/>
        </w:rPr>
      </w:pPr>
    </w:p>
    <w:p w14:paraId="4B9F16F0" w14:textId="22F521F7" w:rsidR="00DC35C9" w:rsidRPr="00415CCB" w:rsidRDefault="00DC35C9" w:rsidP="00415CCB">
      <w:pPr>
        <w:jc w:val="center"/>
        <w:rPr>
          <w:u w:val="single"/>
          <w:lang w:val="en-GB"/>
        </w:rPr>
      </w:pPr>
      <w:r w:rsidRPr="00415CCB">
        <w:rPr>
          <w:u w:val="single"/>
          <w:lang w:val="en-GB"/>
        </w:rPr>
        <w:t>Example</w:t>
      </w:r>
      <w:r w:rsidR="00593839" w:rsidRPr="00415CCB">
        <w:rPr>
          <w:u w:val="single"/>
          <w:lang w:val="en-GB"/>
        </w:rPr>
        <w:t xml:space="preserve"> IMKL 3</w:t>
      </w:r>
      <w:r w:rsidRPr="00415CCB">
        <w:rPr>
          <w:u w:val="single"/>
          <w:lang w:val="en-GB"/>
        </w:rPr>
        <w:t>:</w:t>
      </w:r>
    </w:p>
    <w:tbl>
      <w:tblPr>
        <w:tblStyle w:val="TableGrid"/>
        <w:tblW w:w="0" w:type="auto"/>
        <w:tblLook w:val="04A0" w:firstRow="1" w:lastRow="0" w:firstColumn="1" w:lastColumn="0" w:noHBand="0" w:noVBand="1"/>
      </w:tblPr>
      <w:tblGrid>
        <w:gridCol w:w="9060"/>
      </w:tblGrid>
      <w:tr w:rsidR="00DC35C9" w:rsidRPr="00415CCB" w14:paraId="4AEFE121" w14:textId="77777777" w:rsidTr="00DC35C9">
        <w:tc>
          <w:tcPr>
            <w:tcW w:w="9060" w:type="dxa"/>
          </w:tcPr>
          <w:p w14:paraId="1CD8F9B2" w14:textId="4519B401" w:rsidR="00DC35C9" w:rsidRPr="004F6155" w:rsidRDefault="00DC35C9" w:rsidP="00DC35C9">
            <w:pPr>
              <w:shd w:val="clear" w:color="auto" w:fill="FFFFFF"/>
              <w:spacing w:before="0" w:after="0" w:line="285" w:lineRule="atLeast"/>
              <w:rPr>
                <w:rFonts w:ascii="Consolas" w:eastAsia="Times New Roman" w:hAnsi="Consolas" w:cs="Times New Roman"/>
                <w:color w:val="000000"/>
                <w:sz w:val="21"/>
                <w:szCs w:val="21"/>
                <w:lang w:val="fr-FR"/>
              </w:rPr>
            </w:pPr>
            <w:r w:rsidRPr="004F6155">
              <w:rPr>
                <w:rFonts w:ascii="Consolas" w:eastAsia="Times New Roman" w:hAnsi="Consolas" w:cs="Times New Roman"/>
                <w:color w:val="800000"/>
                <w:sz w:val="18"/>
                <w:szCs w:val="18"/>
                <w:lang w:val="fr-FR"/>
              </w:rPr>
              <w:t>&lt;imkl:documentation</w:t>
            </w:r>
            <w:r w:rsidRPr="004F6155">
              <w:rPr>
                <w:rFonts w:ascii="Consolas" w:eastAsia="Times New Roman" w:hAnsi="Consolas" w:cs="Times New Roman"/>
                <w:color w:val="000000"/>
                <w:sz w:val="18"/>
                <w:szCs w:val="18"/>
                <w:lang w:val="fr-FR"/>
              </w:rPr>
              <w:t xml:space="preserve"> </w:t>
            </w:r>
            <w:r w:rsidRPr="004F6155">
              <w:rPr>
                <w:rFonts w:ascii="Consolas" w:eastAsia="Times New Roman" w:hAnsi="Consolas" w:cs="Times New Roman"/>
                <w:color w:val="E50000"/>
                <w:sz w:val="18"/>
                <w:szCs w:val="18"/>
                <w:lang w:val="fr-FR"/>
              </w:rPr>
              <w:t>xlink:href</w:t>
            </w:r>
            <w:r w:rsidRPr="004F6155">
              <w:rPr>
                <w:rFonts w:ascii="Consolas" w:eastAsia="Times New Roman" w:hAnsi="Consolas" w:cs="Times New Roman"/>
                <w:color w:val="000000"/>
                <w:sz w:val="18"/>
                <w:szCs w:val="18"/>
                <w:lang w:val="fr-FR"/>
              </w:rPr>
              <w:t>=</w:t>
            </w:r>
            <w:r w:rsidRPr="004F6155">
              <w:rPr>
                <w:rFonts w:ascii="Consolas" w:eastAsia="Times New Roman" w:hAnsi="Consolas" w:cs="Times New Roman"/>
                <w:color w:val="0000FF"/>
                <w:sz w:val="18"/>
                <w:szCs w:val="18"/>
                <w:lang w:val="fr-FR"/>
              </w:rPr>
              <w:t>"http://TODO/ExtraPlan/sewercom-be:EP001"</w:t>
            </w:r>
            <w:r w:rsidRPr="004F6155">
              <w:rPr>
                <w:rFonts w:ascii="Consolas" w:eastAsia="Times New Roman" w:hAnsi="Consolas" w:cs="Times New Roman"/>
                <w:color w:val="000000"/>
                <w:sz w:val="18"/>
                <w:szCs w:val="18"/>
                <w:lang w:val="fr-FR"/>
              </w:rPr>
              <w:t xml:space="preserve"> </w:t>
            </w:r>
            <w:r w:rsidRPr="004F6155">
              <w:rPr>
                <w:rFonts w:ascii="Consolas" w:eastAsia="Times New Roman" w:hAnsi="Consolas" w:cs="Times New Roman"/>
                <w:color w:val="800000"/>
                <w:sz w:val="18"/>
                <w:szCs w:val="18"/>
                <w:lang w:val="fr-FR"/>
              </w:rPr>
              <w:t>/&gt;</w:t>
            </w:r>
          </w:p>
        </w:tc>
      </w:tr>
    </w:tbl>
    <w:p w14:paraId="35B3C369" w14:textId="77777777" w:rsidR="00D37F7D" w:rsidRPr="00FA78C2" w:rsidRDefault="00D37F7D" w:rsidP="00D37F7D">
      <w:pPr>
        <w:pStyle w:val="Heading3"/>
        <w:rPr>
          <w:lang w:val="en-GB"/>
        </w:rPr>
      </w:pPr>
      <w:bookmarkStart w:id="46" w:name="_Toc173155285"/>
      <w:r w:rsidRPr="00FA78C2">
        <w:rPr>
          <w:lang w:val="en-GB"/>
        </w:rPr>
        <w:t>Precautions</w:t>
      </w:r>
      <w:bookmarkEnd w:id="46"/>
    </w:p>
    <w:p w14:paraId="367B11B0" w14:textId="0EB5E64A" w:rsidR="004010E0" w:rsidRPr="00FA78C2" w:rsidRDefault="00930317" w:rsidP="004010E0">
      <w:pPr>
        <w:rPr>
          <w:lang w:val="en-GB"/>
        </w:rPr>
      </w:pPr>
      <w:r w:rsidRPr="00FA78C2">
        <w:rPr>
          <w:lang w:val="en-GB"/>
        </w:rPr>
        <w:t xml:space="preserve">In IMKL 2.3 the </w:t>
      </w:r>
      <w:r w:rsidRPr="00FA78C2">
        <w:rPr>
          <w:i/>
          <w:iCs/>
          <w:lang w:val="en-GB"/>
        </w:rPr>
        <w:t xml:space="preserve">voorzorgsmaatregel </w:t>
      </w:r>
      <w:r w:rsidRPr="00FA78C2">
        <w:rPr>
          <w:lang w:val="en-GB"/>
        </w:rPr>
        <w:t xml:space="preserve">element could be used to provide information on precautions. In IMKL 3 this element is removed and is replaced with a </w:t>
      </w:r>
      <w:r w:rsidRPr="00FA78C2">
        <w:rPr>
          <w:i/>
          <w:iCs/>
          <w:lang w:val="en-GB"/>
        </w:rPr>
        <w:t>documentation</w:t>
      </w:r>
      <w:r w:rsidRPr="00FA78C2">
        <w:rPr>
          <w:lang w:val="en-GB"/>
        </w:rPr>
        <w:t xml:space="preserve"> reference. The </w:t>
      </w:r>
      <w:r w:rsidR="00A53F3C">
        <w:rPr>
          <w:lang w:val="en-GB"/>
        </w:rPr>
        <w:t>entity</w:t>
      </w:r>
      <w:r w:rsidRPr="00FA78C2">
        <w:rPr>
          <w:lang w:val="en-GB"/>
        </w:rPr>
        <w:t xml:space="preserve"> that is referenced is similar to an </w:t>
      </w:r>
      <w:r w:rsidRPr="00A53F3C">
        <w:rPr>
          <w:i/>
          <w:iCs/>
          <w:lang w:val="en-GB"/>
        </w:rPr>
        <w:t>ExtraPlan</w:t>
      </w:r>
      <w:r w:rsidRPr="00FA78C2">
        <w:rPr>
          <w:lang w:val="en-GB"/>
        </w:rPr>
        <w:t>, but without a location.</w:t>
      </w:r>
      <w:r w:rsidR="002336B1">
        <w:rPr>
          <w:lang w:val="en-GB"/>
        </w:rPr>
        <w:t xml:space="preserve"> See chapter </w:t>
      </w:r>
      <w:r w:rsidR="002336B1">
        <w:rPr>
          <w:lang w:val="en-GB"/>
        </w:rPr>
        <w:fldChar w:fldCharType="begin"/>
      </w:r>
      <w:r w:rsidR="002336B1">
        <w:rPr>
          <w:lang w:val="en-GB"/>
        </w:rPr>
        <w:instrText xml:space="preserve"> REF _Ref172275590 \r \h </w:instrText>
      </w:r>
      <w:r w:rsidR="002336B1">
        <w:rPr>
          <w:lang w:val="en-GB"/>
        </w:rPr>
      </w:r>
      <w:r w:rsidR="002336B1">
        <w:rPr>
          <w:lang w:val="en-GB"/>
        </w:rPr>
        <w:fldChar w:fldCharType="separate"/>
      </w:r>
      <w:r w:rsidR="00FA0A35">
        <w:rPr>
          <w:lang w:val="en-GB"/>
        </w:rPr>
        <w:t>9</w:t>
      </w:r>
      <w:r w:rsidR="002336B1">
        <w:rPr>
          <w:lang w:val="en-GB"/>
        </w:rPr>
        <w:fldChar w:fldCharType="end"/>
      </w:r>
      <w:r w:rsidR="002336B1">
        <w:rPr>
          <w:lang w:val="en-GB"/>
        </w:rPr>
        <w:t xml:space="preserve"> for more information</w:t>
      </w:r>
      <w:r w:rsidR="00BF4BEA">
        <w:rPr>
          <w:lang w:val="en-GB"/>
        </w:rPr>
        <w:t xml:space="preserve"> or </w:t>
      </w:r>
      <w:r w:rsidR="00FB2082">
        <w:rPr>
          <w:lang w:val="en-GB"/>
        </w:rPr>
        <w:t xml:space="preserve">the </w:t>
      </w:r>
      <w:r w:rsidR="00FB2082">
        <w:rPr>
          <w:lang w:val="en-GB"/>
        </w:rPr>
        <w:fldChar w:fldCharType="begin"/>
      </w:r>
      <w:r w:rsidR="00FB2082">
        <w:rPr>
          <w:lang w:val="en-GB"/>
        </w:rPr>
        <w:instrText xml:space="preserve"> REF _Ref173139697 \h </w:instrText>
      </w:r>
      <w:r w:rsidR="00FB2082">
        <w:rPr>
          <w:lang w:val="en-GB"/>
        </w:rPr>
      </w:r>
      <w:r w:rsidR="00FB2082">
        <w:rPr>
          <w:lang w:val="en-GB"/>
        </w:rPr>
        <w:fldChar w:fldCharType="separate"/>
      </w:r>
      <w:r w:rsidR="00FA0A35">
        <w:rPr>
          <w:lang w:val="en-GB"/>
        </w:rPr>
        <w:t>Precaution</w:t>
      </w:r>
      <w:r w:rsidR="00FB2082">
        <w:rPr>
          <w:lang w:val="en-GB"/>
        </w:rPr>
        <w:fldChar w:fldCharType="end"/>
      </w:r>
      <w:r w:rsidR="00FB2082">
        <w:rPr>
          <w:lang w:val="en-GB"/>
        </w:rPr>
        <w:t xml:space="preserve"> section in the chapter on best practices (chapter </w:t>
      </w:r>
      <w:r w:rsidR="00FB2082">
        <w:rPr>
          <w:lang w:val="en-GB"/>
        </w:rPr>
        <w:fldChar w:fldCharType="begin"/>
      </w:r>
      <w:r w:rsidR="00FB2082">
        <w:rPr>
          <w:lang w:val="en-GB"/>
        </w:rPr>
        <w:instrText xml:space="preserve"> REF _Ref173139680 \r \h </w:instrText>
      </w:r>
      <w:r w:rsidR="00FB2082">
        <w:rPr>
          <w:lang w:val="en-GB"/>
        </w:rPr>
      </w:r>
      <w:r w:rsidR="00FB2082">
        <w:rPr>
          <w:lang w:val="en-GB"/>
        </w:rPr>
        <w:fldChar w:fldCharType="separate"/>
      </w:r>
      <w:r w:rsidR="00FA0A35">
        <w:rPr>
          <w:lang w:val="en-GB"/>
        </w:rPr>
        <w:t>2</w:t>
      </w:r>
      <w:r w:rsidR="00FB2082">
        <w:rPr>
          <w:lang w:val="en-GB"/>
        </w:rPr>
        <w:fldChar w:fldCharType="end"/>
      </w:r>
      <w:r w:rsidR="00FB2082">
        <w:rPr>
          <w:lang w:val="en-GB"/>
        </w:rPr>
        <w:t>)</w:t>
      </w:r>
      <w:r w:rsidR="002336B1">
        <w:rPr>
          <w:lang w:val="en-GB"/>
        </w:rPr>
        <w:t>.</w:t>
      </w:r>
    </w:p>
    <w:p w14:paraId="5A042BA3" w14:textId="0207D3D3" w:rsidR="00DC35C9" w:rsidRPr="00FA78C2" w:rsidRDefault="00D37F7D" w:rsidP="00D37F7D">
      <w:pPr>
        <w:pStyle w:val="Heading2"/>
        <w:rPr>
          <w:lang w:val="en-GB"/>
        </w:rPr>
      </w:pPr>
      <w:bookmarkStart w:id="47" w:name="_Ref172274989"/>
      <w:bookmarkStart w:id="48" w:name="_Toc173155286"/>
      <w:r w:rsidRPr="00FA78C2">
        <w:rPr>
          <w:lang w:val="en-GB"/>
        </w:rPr>
        <w:t>a</w:t>
      </w:r>
      <w:r w:rsidR="00DC35C9" w:rsidRPr="00FA78C2">
        <w:rPr>
          <w:lang w:val="en-GB"/>
        </w:rPr>
        <w:t>nnotation</w:t>
      </w:r>
      <w:bookmarkEnd w:id="47"/>
      <w:bookmarkEnd w:id="48"/>
    </w:p>
    <w:p w14:paraId="1EE02A83" w14:textId="2381B01F" w:rsidR="00DC35C9" w:rsidRPr="00FA78C2" w:rsidRDefault="00DC35C9" w:rsidP="00DC35C9">
      <w:pPr>
        <w:rPr>
          <w:lang w:val="en-GB"/>
        </w:rPr>
      </w:pPr>
      <w:r w:rsidRPr="00FA78C2">
        <w:rPr>
          <w:lang w:val="en-GB"/>
        </w:rPr>
        <w:t xml:space="preserve">All annotations that are relevant to the </w:t>
      </w:r>
      <w:r w:rsidRPr="00A553B4">
        <w:rPr>
          <w:i/>
          <w:iCs/>
          <w:lang w:val="en-GB"/>
        </w:rPr>
        <w:t>UtilityNetwork</w:t>
      </w:r>
      <w:r w:rsidRPr="00FA78C2">
        <w:rPr>
          <w:lang w:val="en-GB"/>
        </w:rPr>
        <w:t xml:space="preserve"> should be linked to from the </w:t>
      </w:r>
      <w:r w:rsidRPr="00A553B4">
        <w:rPr>
          <w:i/>
          <w:iCs/>
          <w:lang w:val="en-GB"/>
        </w:rPr>
        <w:t>UtilityNetwork</w:t>
      </w:r>
      <w:r w:rsidRPr="00FA78C2">
        <w:rPr>
          <w:lang w:val="en-GB"/>
        </w:rPr>
        <w:t xml:space="preserve"> </w:t>
      </w:r>
      <w:r w:rsidR="00A553B4">
        <w:rPr>
          <w:lang w:val="en-GB"/>
        </w:rPr>
        <w:t>entity</w:t>
      </w:r>
      <w:r w:rsidRPr="00FA78C2">
        <w:rPr>
          <w:lang w:val="en-GB"/>
        </w:rPr>
        <w:t xml:space="preserve">. This must be done via the </w:t>
      </w:r>
      <w:r w:rsidRPr="00FA78C2">
        <w:rPr>
          <w:i/>
          <w:iCs/>
          <w:lang w:val="en-GB"/>
        </w:rPr>
        <w:t>annotation</w:t>
      </w:r>
      <w:r w:rsidRPr="00FA78C2">
        <w:rPr>
          <w:lang w:val="en-GB"/>
        </w:rPr>
        <w:t xml:space="preserve"> element. A </w:t>
      </w:r>
      <w:r w:rsidRPr="00A553B4">
        <w:rPr>
          <w:i/>
          <w:iCs/>
          <w:lang w:val="en-GB"/>
        </w:rPr>
        <w:t>UtilityNetwork</w:t>
      </w:r>
      <w:r w:rsidRPr="00FA78C2">
        <w:rPr>
          <w:lang w:val="en-GB"/>
        </w:rPr>
        <w:t xml:space="preserve"> can have as many </w:t>
      </w:r>
      <w:r w:rsidRPr="00FA78C2">
        <w:rPr>
          <w:i/>
          <w:iCs/>
          <w:lang w:val="en-GB"/>
        </w:rPr>
        <w:t xml:space="preserve">annotation </w:t>
      </w:r>
      <w:r w:rsidRPr="00FA78C2">
        <w:rPr>
          <w:lang w:val="en-GB"/>
        </w:rPr>
        <w:t>elements as needed.</w:t>
      </w:r>
    </w:p>
    <w:p w14:paraId="3C802479" w14:textId="4ED175C6" w:rsidR="00DC35C9" w:rsidRPr="00FA78C2" w:rsidRDefault="00DC35C9" w:rsidP="00DC35C9">
      <w:pPr>
        <w:rPr>
          <w:lang w:val="en-GB"/>
        </w:rPr>
      </w:pPr>
      <w:r w:rsidRPr="00FA78C2">
        <w:rPr>
          <w:lang w:val="en-GB"/>
        </w:rPr>
        <w:t xml:space="preserve">The same change regarding </w:t>
      </w:r>
      <w:r w:rsidRPr="00FA78C2">
        <w:rPr>
          <w:i/>
          <w:iCs/>
          <w:lang w:val="en-GB"/>
        </w:rPr>
        <w:t>eigenExtraInformatie</w:t>
      </w:r>
      <w:r w:rsidRPr="00FA78C2">
        <w:rPr>
          <w:lang w:val="en-GB"/>
        </w:rPr>
        <w:t xml:space="preserve"> as described for </w:t>
      </w:r>
      <w:r w:rsidRPr="00A553B4">
        <w:rPr>
          <w:i/>
          <w:iCs/>
          <w:lang w:val="en-GB"/>
        </w:rPr>
        <w:t>ExtraPlan</w:t>
      </w:r>
      <w:r w:rsidRPr="00FA78C2">
        <w:rPr>
          <w:lang w:val="en-GB"/>
        </w:rPr>
        <w:t xml:space="preserve"> is applicable to </w:t>
      </w:r>
      <w:r w:rsidRPr="000D214E">
        <w:rPr>
          <w:i/>
          <w:iCs/>
          <w:lang w:val="en-GB"/>
        </w:rPr>
        <w:t>Annotations</w:t>
      </w:r>
      <w:r w:rsidRPr="00FA78C2">
        <w:rPr>
          <w:lang w:val="en-GB"/>
        </w:rPr>
        <w:t>.</w:t>
      </w:r>
      <w:r w:rsidR="00860257">
        <w:rPr>
          <w:lang w:val="en-GB"/>
        </w:rPr>
        <w:t xml:space="preserve"> Although, i</w:t>
      </w:r>
      <w:r w:rsidR="00860257" w:rsidRPr="00415CCB">
        <w:rPr>
          <w:lang w:val="en-GB"/>
        </w:rPr>
        <w:t>t is recommended to link annotations to specific elements within the network whenever possible</w:t>
      </w:r>
      <w:r w:rsidR="00E366E5">
        <w:rPr>
          <w:lang w:val="en-GB"/>
        </w:rPr>
        <w:t xml:space="preserve"> instead of linking them to the UtilityNetwork as a whole</w:t>
      </w:r>
      <w:r w:rsidR="00860257" w:rsidRPr="00415CCB">
        <w:rPr>
          <w:lang w:val="en-GB"/>
        </w:rPr>
        <w:t>.</w:t>
      </w:r>
    </w:p>
    <w:p w14:paraId="001A02AA" w14:textId="77777777" w:rsidR="00DC35C9" w:rsidRPr="00FA78C2" w:rsidRDefault="00DC35C9" w:rsidP="00DC35C9">
      <w:pPr>
        <w:rPr>
          <w:lang w:val="en-GB"/>
        </w:rPr>
      </w:pPr>
    </w:p>
    <w:p w14:paraId="6A8D2330" w14:textId="14BEA76E" w:rsidR="00DC35C9" w:rsidRPr="00415CCB" w:rsidRDefault="00DC35C9" w:rsidP="00415CCB">
      <w:pPr>
        <w:jc w:val="center"/>
        <w:rPr>
          <w:u w:val="single"/>
          <w:lang w:val="en-GB"/>
        </w:rPr>
      </w:pPr>
      <w:r w:rsidRPr="00415CCB">
        <w:rPr>
          <w:u w:val="single"/>
          <w:lang w:val="en-GB"/>
        </w:rPr>
        <w:t>Example</w:t>
      </w:r>
      <w:r w:rsidR="00593839" w:rsidRPr="00415CCB">
        <w:rPr>
          <w:u w:val="single"/>
          <w:lang w:val="en-GB"/>
        </w:rPr>
        <w:t xml:space="preserve">  IMKL 3</w:t>
      </w:r>
      <w:r w:rsidRPr="00415CCB">
        <w:rPr>
          <w:u w:val="single"/>
          <w:lang w:val="en-GB"/>
        </w:rPr>
        <w:t>:</w:t>
      </w:r>
    </w:p>
    <w:tbl>
      <w:tblPr>
        <w:tblStyle w:val="TableGrid"/>
        <w:tblW w:w="0" w:type="auto"/>
        <w:tblLook w:val="04A0" w:firstRow="1" w:lastRow="0" w:firstColumn="1" w:lastColumn="0" w:noHBand="0" w:noVBand="1"/>
      </w:tblPr>
      <w:tblGrid>
        <w:gridCol w:w="9060"/>
      </w:tblGrid>
      <w:tr w:rsidR="00DC35C9" w:rsidRPr="00415CCB" w14:paraId="006FAE3C" w14:textId="77777777" w:rsidTr="00DC35C9">
        <w:tc>
          <w:tcPr>
            <w:tcW w:w="9060" w:type="dxa"/>
          </w:tcPr>
          <w:p w14:paraId="47A3B710" w14:textId="77777777" w:rsidR="00DC35C9" w:rsidRPr="00DC35C9" w:rsidRDefault="00DC35C9" w:rsidP="00DC35C9">
            <w:pPr>
              <w:shd w:val="clear" w:color="auto" w:fill="FFFFFF"/>
              <w:spacing w:before="0" w:after="0" w:line="285" w:lineRule="atLeast"/>
              <w:rPr>
                <w:rFonts w:ascii="Consolas" w:eastAsia="Times New Roman" w:hAnsi="Consolas" w:cs="Times New Roman"/>
                <w:color w:val="000000"/>
                <w:sz w:val="18"/>
                <w:szCs w:val="18"/>
                <w:lang w:val="en-GB"/>
              </w:rPr>
            </w:pPr>
            <w:r w:rsidRPr="00DC35C9">
              <w:rPr>
                <w:rFonts w:ascii="Consolas" w:eastAsia="Times New Roman" w:hAnsi="Consolas" w:cs="Times New Roman"/>
                <w:color w:val="800000"/>
                <w:sz w:val="18"/>
                <w:szCs w:val="18"/>
                <w:lang w:val="en-GB"/>
              </w:rPr>
              <w:t>&lt;imkl:annotation</w:t>
            </w:r>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E50000"/>
                <w:sz w:val="18"/>
                <w:szCs w:val="18"/>
                <w:lang w:val="en-GB"/>
              </w:rPr>
              <w:t>xlink:href</w:t>
            </w:r>
            <w:r w:rsidRPr="00DC35C9">
              <w:rPr>
                <w:rFonts w:ascii="Consolas" w:eastAsia="Times New Roman" w:hAnsi="Consolas" w:cs="Times New Roman"/>
                <w:color w:val="000000"/>
                <w:sz w:val="18"/>
                <w:szCs w:val="18"/>
                <w:lang w:val="en-GB"/>
              </w:rPr>
              <w:t>=</w:t>
            </w:r>
            <w:r w:rsidRPr="00DC35C9">
              <w:rPr>
                <w:rFonts w:ascii="Consolas" w:eastAsia="Times New Roman" w:hAnsi="Consolas" w:cs="Times New Roman"/>
                <w:color w:val="0000FF"/>
                <w:sz w:val="18"/>
                <w:szCs w:val="18"/>
                <w:lang w:val="en-GB"/>
              </w:rPr>
              <w:t>"http://TODO/Annotation/sewercom-be:AN001"</w:t>
            </w:r>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800000"/>
                <w:sz w:val="18"/>
                <w:szCs w:val="18"/>
                <w:lang w:val="en-GB"/>
              </w:rPr>
              <w:t>/&gt;</w:t>
            </w:r>
          </w:p>
          <w:p w14:paraId="3882792E" w14:textId="70253920" w:rsidR="00DC35C9" w:rsidRPr="00FA78C2" w:rsidRDefault="00DC35C9" w:rsidP="00D37F7D">
            <w:pPr>
              <w:shd w:val="clear" w:color="auto" w:fill="FFFFFF"/>
              <w:spacing w:before="0" w:after="0" w:line="285" w:lineRule="atLeast"/>
              <w:rPr>
                <w:lang w:val="en-GB"/>
              </w:rPr>
            </w:pPr>
            <w:r w:rsidRPr="00DC35C9">
              <w:rPr>
                <w:rFonts w:ascii="Consolas" w:eastAsia="Times New Roman" w:hAnsi="Consolas" w:cs="Times New Roman"/>
                <w:color w:val="800000"/>
                <w:sz w:val="18"/>
                <w:szCs w:val="18"/>
                <w:lang w:val="en-GB"/>
              </w:rPr>
              <w:t>&lt;imkl:annotation</w:t>
            </w:r>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E50000"/>
                <w:sz w:val="18"/>
                <w:szCs w:val="18"/>
                <w:lang w:val="en-GB"/>
              </w:rPr>
              <w:t>xlink:href</w:t>
            </w:r>
            <w:r w:rsidRPr="00DC35C9">
              <w:rPr>
                <w:rFonts w:ascii="Consolas" w:eastAsia="Times New Roman" w:hAnsi="Consolas" w:cs="Times New Roman"/>
                <w:color w:val="000000"/>
                <w:sz w:val="18"/>
                <w:szCs w:val="18"/>
                <w:lang w:val="en-GB"/>
              </w:rPr>
              <w:t>=</w:t>
            </w:r>
            <w:r w:rsidRPr="00DC35C9">
              <w:rPr>
                <w:rFonts w:ascii="Consolas" w:eastAsia="Times New Roman" w:hAnsi="Consolas" w:cs="Times New Roman"/>
                <w:color w:val="0000FF"/>
                <w:sz w:val="18"/>
                <w:szCs w:val="18"/>
                <w:lang w:val="en-GB"/>
              </w:rPr>
              <w:t>"http://TODO/Annotati</w:t>
            </w:r>
            <w:r w:rsidRPr="00FA78C2">
              <w:rPr>
                <w:rFonts w:ascii="Consolas" w:eastAsia="Times New Roman" w:hAnsi="Consolas" w:cs="Times New Roman"/>
                <w:color w:val="0000FF"/>
                <w:sz w:val="18"/>
                <w:szCs w:val="18"/>
                <w:lang w:val="en-GB"/>
              </w:rPr>
              <w:t>on</w:t>
            </w:r>
            <w:r w:rsidRPr="00DC35C9">
              <w:rPr>
                <w:rFonts w:ascii="Consolas" w:eastAsia="Times New Roman" w:hAnsi="Consolas" w:cs="Times New Roman"/>
                <w:color w:val="0000FF"/>
                <w:sz w:val="18"/>
                <w:szCs w:val="18"/>
                <w:lang w:val="en-GB"/>
              </w:rPr>
              <w:t>/sewercom-be:AN002"</w:t>
            </w:r>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800000"/>
                <w:sz w:val="18"/>
                <w:szCs w:val="18"/>
                <w:lang w:val="en-GB"/>
              </w:rPr>
              <w:t>/&gt;</w:t>
            </w:r>
          </w:p>
        </w:tc>
      </w:tr>
    </w:tbl>
    <w:p w14:paraId="109155FA" w14:textId="7E3CEAC7" w:rsidR="00930317" w:rsidRPr="00FA78C2" w:rsidRDefault="00930317" w:rsidP="00930317">
      <w:pPr>
        <w:pStyle w:val="Heading2"/>
        <w:rPr>
          <w:lang w:val="en-GB"/>
        </w:rPr>
      </w:pPr>
      <w:bookmarkStart w:id="49" w:name="_Ref172274942"/>
      <w:bookmarkStart w:id="50" w:name="_Toc173155287"/>
      <w:r w:rsidRPr="00FA78C2">
        <w:rPr>
          <w:lang w:val="en-GB"/>
        </w:rPr>
        <w:t>verticalPositionDetail</w:t>
      </w:r>
      <w:bookmarkEnd w:id="49"/>
      <w:bookmarkEnd w:id="50"/>
    </w:p>
    <w:p w14:paraId="329C07B3" w14:textId="5F110B91" w:rsidR="00930317" w:rsidRPr="00FA78C2" w:rsidRDefault="00930317" w:rsidP="00930317">
      <w:pPr>
        <w:rPr>
          <w:lang w:val="en-GB"/>
        </w:rPr>
      </w:pPr>
      <w:r w:rsidRPr="00FA78C2">
        <w:rPr>
          <w:lang w:val="en-GB"/>
        </w:rPr>
        <w:t xml:space="preserve">The element </w:t>
      </w:r>
      <w:r w:rsidRPr="00FA78C2">
        <w:rPr>
          <w:i/>
          <w:iCs/>
          <w:lang w:val="en-GB"/>
        </w:rPr>
        <w:t>heeftDieptes</w:t>
      </w:r>
      <w:r w:rsidRPr="00FA78C2">
        <w:rPr>
          <w:lang w:val="en-GB"/>
        </w:rPr>
        <w:t xml:space="preserve"> of IMKL 2.3 needs to be replaced with the </w:t>
      </w:r>
      <w:r w:rsidRPr="00FA78C2">
        <w:rPr>
          <w:i/>
          <w:iCs/>
          <w:lang w:val="en-GB"/>
        </w:rPr>
        <w:t>verticalPositionDetail</w:t>
      </w:r>
      <w:r w:rsidRPr="00FA78C2">
        <w:rPr>
          <w:lang w:val="en-GB"/>
        </w:rPr>
        <w:t xml:space="preserve"> element in IMKL 3. All </w:t>
      </w:r>
      <w:r w:rsidRPr="003D4474">
        <w:rPr>
          <w:i/>
          <w:iCs/>
          <w:lang w:val="en-GB"/>
        </w:rPr>
        <w:t>CoverageDetail</w:t>
      </w:r>
      <w:r w:rsidRPr="00FA78C2">
        <w:rPr>
          <w:lang w:val="en-GB"/>
        </w:rPr>
        <w:t xml:space="preserve"> and </w:t>
      </w:r>
      <w:r w:rsidRPr="003D4474">
        <w:rPr>
          <w:i/>
          <w:iCs/>
          <w:lang w:val="en-GB"/>
        </w:rPr>
        <w:t>DepthDetail</w:t>
      </w:r>
      <w:r w:rsidRPr="00FA78C2">
        <w:rPr>
          <w:lang w:val="en-GB"/>
        </w:rPr>
        <w:t xml:space="preserve"> </w:t>
      </w:r>
      <w:r w:rsidR="003D4474">
        <w:rPr>
          <w:lang w:val="en-GB"/>
        </w:rPr>
        <w:t>entities</w:t>
      </w:r>
      <w:r w:rsidRPr="00FA78C2">
        <w:rPr>
          <w:lang w:val="en-GB"/>
        </w:rPr>
        <w:t xml:space="preserve"> that are used for any element within the </w:t>
      </w:r>
      <w:r w:rsidRPr="005C6A72">
        <w:rPr>
          <w:i/>
          <w:iCs/>
          <w:lang w:val="en-GB"/>
        </w:rPr>
        <w:t>UtilityNetwork</w:t>
      </w:r>
      <w:r w:rsidRPr="00FA78C2">
        <w:rPr>
          <w:lang w:val="en-GB"/>
        </w:rPr>
        <w:t xml:space="preserve"> should be referenced here. A </w:t>
      </w:r>
      <w:r w:rsidRPr="005C6A72">
        <w:rPr>
          <w:i/>
          <w:iCs/>
          <w:lang w:val="en-GB"/>
        </w:rPr>
        <w:t>UtilityNetwork</w:t>
      </w:r>
      <w:r w:rsidRPr="00FA78C2">
        <w:rPr>
          <w:lang w:val="en-GB"/>
        </w:rPr>
        <w:t xml:space="preserve"> can have as many </w:t>
      </w:r>
      <w:r w:rsidRPr="00FA78C2">
        <w:rPr>
          <w:i/>
          <w:iCs/>
          <w:lang w:val="en-GB"/>
        </w:rPr>
        <w:t>verticalPosition</w:t>
      </w:r>
      <w:r w:rsidRPr="00FA78C2">
        <w:rPr>
          <w:lang w:val="en-GB"/>
        </w:rPr>
        <w:t xml:space="preserve"> elements as needed.</w:t>
      </w:r>
      <w:r w:rsidR="00AE372A">
        <w:rPr>
          <w:lang w:val="en-GB"/>
        </w:rPr>
        <w:t xml:space="preserve"> The entity or entities representing the standard coverage for the network should not be listed here.</w:t>
      </w:r>
    </w:p>
    <w:p w14:paraId="73F9124E" w14:textId="77777777" w:rsidR="00930317" w:rsidRPr="00FA78C2" w:rsidRDefault="00930317" w:rsidP="00930317">
      <w:pPr>
        <w:rPr>
          <w:lang w:val="en-GB"/>
        </w:rPr>
      </w:pPr>
    </w:p>
    <w:p w14:paraId="799FEE12" w14:textId="6ADE2057" w:rsidR="00930317" w:rsidRPr="00415CCB" w:rsidRDefault="00930317" w:rsidP="00415CCB">
      <w:pPr>
        <w:jc w:val="center"/>
        <w:rPr>
          <w:u w:val="single"/>
          <w:lang w:val="en-GB"/>
        </w:rPr>
      </w:pPr>
      <w:r w:rsidRPr="00415CCB">
        <w:rPr>
          <w:u w:val="single"/>
          <w:lang w:val="en-GB"/>
        </w:rPr>
        <w:t>Example</w:t>
      </w:r>
      <w:r w:rsidR="00593839" w:rsidRPr="00415CCB">
        <w:rPr>
          <w:u w:val="single"/>
          <w:lang w:val="en-GB"/>
        </w:rPr>
        <w:t xml:space="preserve"> IMKL 3</w:t>
      </w:r>
      <w:r w:rsidRPr="00415CCB">
        <w:rPr>
          <w:u w:val="single"/>
          <w:lang w:val="en-GB"/>
        </w:rPr>
        <w:t>:</w:t>
      </w:r>
    </w:p>
    <w:tbl>
      <w:tblPr>
        <w:tblStyle w:val="TableGrid"/>
        <w:tblW w:w="0" w:type="auto"/>
        <w:tblLook w:val="04A0" w:firstRow="1" w:lastRow="0" w:firstColumn="1" w:lastColumn="0" w:noHBand="0" w:noVBand="1"/>
      </w:tblPr>
      <w:tblGrid>
        <w:gridCol w:w="9060"/>
      </w:tblGrid>
      <w:tr w:rsidR="00930317" w:rsidRPr="00FA78C2" w14:paraId="0E803647" w14:textId="77777777" w:rsidTr="00930317">
        <w:tc>
          <w:tcPr>
            <w:tcW w:w="9060" w:type="dxa"/>
          </w:tcPr>
          <w:p w14:paraId="3E8E24F6" w14:textId="77777777" w:rsidR="00930317" w:rsidRPr="00930317" w:rsidRDefault="00930317" w:rsidP="00930317">
            <w:pPr>
              <w:shd w:val="clear" w:color="auto" w:fill="FFFFFF"/>
              <w:spacing w:before="0" w:after="0" w:line="285" w:lineRule="atLeast"/>
              <w:rPr>
                <w:rFonts w:ascii="Consolas" w:eastAsia="Times New Roman" w:hAnsi="Consolas" w:cs="Times New Roman"/>
                <w:color w:val="000000"/>
                <w:sz w:val="18"/>
                <w:szCs w:val="18"/>
                <w:lang w:val="en-GB"/>
              </w:rPr>
            </w:pPr>
            <w:r w:rsidRPr="00930317">
              <w:rPr>
                <w:rFonts w:ascii="Consolas" w:eastAsia="Times New Roman" w:hAnsi="Consolas" w:cs="Times New Roman"/>
                <w:color w:val="800000"/>
                <w:sz w:val="18"/>
                <w:szCs w:val="18"/>
                <w:lang w:val="en-GB"/>
              </w:rPr>
              <w:t>&lt;imkl:verticalPositionDetail</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E50000"/>
                <w:sz w:val="18"/>
                <w:szCs w:val="18"/>
                <w:lang w:val="en-GB"/>
              </w:rPr>
              <w:t>xlink:href</w:t>
            </w:r>
            <w:r w:rsidRPr="00930317">
              <w:rPr>
                <w:rFonts w:ascii="Consolas" w:eastAsia="Times New Roman" w:hAnsi="Consolas" w:cs="Times New Roman"/>
                <w:color w:val="000000"/>
                <w:sz w:val="18"/>
                <w:szCs w:val="18"/>
                <w:lang w:val="en-GB"/>
              </w:rPr>
              <w:t>=</w:t>
            </w:r>
            <w:r w:rsidRPr="00930317">
              <w:rPr>
                <w:rFonts w:ascii="Consolas" w:eastAsia="Times New Roman" w:hAnsi="Consolas" w:cs="Times New Roman"/>
                <w:color w:val="0000FF"/>
                <w:sz w:val="18"/>
                <w:szCs w:val="18"/>
                <w:lang w:val="en-GB"/>
              </w:rPr>
              <w:t>"http://TODO/DepthDetail/sewercom-be:CD001"</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800000"/>
                <w:sz w:val="18"/>
                <w:szCs w:val="18"/>
                <w:lang w:val="en-GB"/>
              </w:rPr>
              <w:t>/&gt;</w:t>
            </w:r>
          </w:p>
          <w:p w14:paraId="6E2CD52B" w14:textId="77777777" w:rsidR="00930317" w:rsidRPr="00930317" w:rsidRDefault="00930317" w:rsidP="00930317">
            <w:pPr>
              <w:shd w:val="clear" w:color="auto" w:fill="FFFFFF"/>
              <w:spacing w:before="0" w:after="0" w:line="285" w:lineRule="atLeast"/>
              <w:rPr>
                <w:rFonts w:ascii="Consolas" w:eastAsia="Times New Roman" w:hAnsi="Consolas" w:cs="Times New Roman"/>
                <w:color w:val="000000"/>
                <w:sz w:val="18"/>
                <w:szCs w:val="18"/>
                <w:lang w:val="en-GB"/>
              </w:rPr>
            </w:pPr>
            <w:r w:rsidRPr="00930317">
              <w:rPr>
                <w:rFonts w:ascii="Consolas" w:eastAsia="Times New Roman" w:hAnsi="Consolas" w:cs="Times New Roman"/>
                <w:color w:val="800000"/>
                <w:sz w:val="18"/>
                <w:szCs w:val="18"/>
                <w:lang w:val="en-GB"/>
              </w:rPr>
              <w:t>&lt;imkl:verticalPositionDetail</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E50000"/>
                <w:sz w:val="18"/>
                <w:szCs w:val="18"/>
                <w:lang w:val="en-GB"/>
              </w:rPr>
              <w:t>xlink:href</w:t>
            </w:r>
            <w:r w:rsidRPr="00930317">
              <w:rPr>
                <w:rFonts w:ascii="Consolas" w:eastAsia="Times New Roman" w:hAnsi="Consolas" w:cs="Times New Roman"/>
                <w:color w:val="000000"/>
                <w:sz w:val="18"/>
                <w:szCs w:val="18"/>
                <w:lang w:val="en-GB"/>
              </w:rPr>
              <w:t>=</w:t>
            </w:r>
            <w:r w:rsidRPr="00930317">
              <w:rPr>
                <w:rFonts w:ascii="Consolas" w:eastAsia="Times New Roman" w:hAnsi="Consolas" w:cs="Times New Roman"/>
                <w:color w:val="0000FF"/>
                <w:sz w:val="18"/>
                <w:szCs w:val="18"/>
                <w:lang w:val="en-GB"/>
              </w:rPr>
              <w:t>"http://TODO/DepthDetail/sewercom-be:DD002"</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800000"/>
                <w:sz w:val="18"/>
                <w:szCs w:val="18"/>
                <w:lang w:val="en-GB"/>
              </w:rPr>
              <w:t>/&gt;</w:t>
            </w:r>
          </w:p>
          <w:p w14:paraId="0E2076F4" w14:textId="178FCB58" w:rsidR="00930317" w:rsidRPr="00FA78C2" w:rsidRDefault="00930317" w:rsidP="00930317">
            <w:pPr>
              <w:shd w:val="clear" w:color="auto" w:fill="FFFFFF"/>
              <w:spacing w:before="0" w:after="0" w:line="285" w:lineRule="atLeast"/>
              <w:rPr>
                <w:lang w:val="en-GB"/>
              </w:rPr>
            </w:pPr>
            <w:r w:rsidRPr="00930317">
              <w:rPr>
                <w:rFonts w:ascii="Consolas" w:eastAsia="Times New Roman" w:hAnsi="Consolas" w:cs="Times New Roman"/>
                <w:color w:val="800000"/>
                <w:sz w:val="18"/>
                <w:szCs w:val="18"/>
                <w:lang w:val="en-GB"/>
              </w:rPr>
              <w:t>&lt;imkl:verticalPositionDetail</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E50000"/>
                <w:sz w:val="18"/>
                <w:szCs w:val="18"/>
                <w:lang w:val="en-GB"/>
              </w:rPr>
              <w:t>xlink:href</w:t>
            </w:r>
            <w:r w:rsidRPr="00930317">
              <w:rPr>
                <w:rFonts w:ascii="Consolas" w:eastAsia="Times New Roman" w:hAnsi="Consolas" w:cs="Times New Roman"/>
                <w:color w:val="000000"/>
                <w:sz w:val="18"/>
                <w:szCs w:val="18"/>
                <w:lang w:val="en-GB"/>
              </w:rPr>
              <w:t>=</w:t>
            </w:r>
            <w:r w:rsidRPr="00930317">
              <w:rPr>
                <w:rFonts w:ascii="Consolas" w:eastAsia="Times New Roman" w:hAnsi="Consolas" w:cs="Times New Roman"/>
                <w:color w:val="0000FF"/>
                <w:sz w:val="18"/>
                <w:szCs w:val="18"/>
                <w:lang w:val="en-GB"/>
              </w:rPr>
              <w:t>"http://TODO/DepthDetail/sewercom-be:DD003"</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800000"/>
                <w:sz w:val="18"/>
                <w:szCs w:val="18"/>
                <w:lang w:val="en-GB"/>
              </w:rPr>
              <w:t>/&gt;</w:t>
            </w:r>
          </w:p>
        </w:tc>
      </w:tr>
    </w:tbl>
    <w:p w14:paraId="117954EC" w14:textId="77777777" w:rsidR="00930317" w:rsidRPr="00FA78C2" w:rsidRDefault="00930317" w:rsidP="00930317">
      <w:pPr>
        <w:rPr>
          <w:lang w:val="en-GB"/>
        </w:rPr>
      </w:pPr>
    </w:p>
    <w:p w14:paraId="7B2205E9" w14:textId="2ED360FF" w:rsidR="00CA04D4" w:rsidRPr="00FA78C2" w:rsidRDefault="00CA04D4" w:rsidP="00930317">
      <w:pPr>
        <w:pStyle w:val="Heading2"/>
        <w:rPr>
          <w:lang w:val="en-GB"/>
        </w:rPr>
      </w:pPr>
      <w:bookmarkStart w:id="51" w:name="_Ref172275017"/>
      <w:bookmarkStart w:id="52" w:name="_Toc173155288"/>
      <w:r w:rsidRPr="00FA78C2">
        <w:rPr>
          <w:lang w:val="en-GB"/>
        </w:rPr>
        <w:t>standardCoverageDetail</w:t>
      </w:r>
      <w:bookmarkEnd w:id="51"/>
      <w:bookmarkEnd w:id="52"/>
    </w:p>
    <w:p w14:paraId="1479F70C" w14:textId="7DC46311" w:rsidR="00CA04D4" w:rsidRPr="00FA78C2" w:rsidRDefault="00CA04D4" w:rsidP="00CA04D4">
      <w:pPr>
        <w:rPr>
          <w:lang w:val="en-GB"/>
        </w:rPr>
      </w:pPr>
      <w:r w:rsidRPr="00FA78C2">
        <w:rPr>
          <w:lang w:val="en-GB"/>
        </w:rPr>
        <w:t xml:space="preserve">The element </w:t>
      </w:r>
      <w:r w:rsidRPr="00FA78C2">
        <w:rPr>
          <w:i/>
          <w:iCs/>
          <w:lang w:val="en-GB"/>
        </w:rPr>
        <w:t>standaardDekking</w:t>
      </w:r>
      <w:r w:rsidRPr="00FA78C2">
        <w:rPr>
          <w:lang w:val="en-GB"/>
        </w:rPr>
        <w:t xml:space="preserve"> of IMKL 2.3 needs to be replaced with the </w:t>
      </w:r>
      <w:r w:rsidRPr="00FA78C2">
        <w:rPr>
          <w:i/>
          <w:iCs/>
          <w:lang w:val="en-GB"/>
        </w:rPr>
        <w:t>standardCoverageDetail</w:t>
      </w:r>
      <w:r w:rsidRPr="00FA78C2">
        <w:rPr>
          <w:lang w:val="en-GB"/>
        </w:rPr>
        <w:t xml:space="preserve"> element in IMKL 3. In IMKL 2.3 a </w:t>
      </w:r>
      <w:r w:rsidRPr="003B69E0">
        <w:rPr>
          <w:i/>
          <w:iCs/>
          <w:lang w:val="en-GB"/>
        </w:rPr>
        <w:t>UtilityNetwork</w:t>
      </w:r>
      <w:r w:rsidRPr="00FA78C2">
        <w:rPr>
          <w:lang w:val="en-GB"/>
        </w:rPr>
        <w:t xml:space="preserve"> could only have a single standard coverage (standard dekking). In IMKL 3 however, it is possible for a </w:t>
      </w:r>
      <w:r w:rsidRPr="003B69E0">
        <w:rPr>
          <w:i/>
          <w:iCs/>
          <w:lang w:val="en-GB"/>
        </w:rPr>
        <w:t>UtilityNetwork</w:t>
      </w:r>
      <w:r w:rsidRPr="00FA78C2">
        <w:rPr>
          <w:lang w:val="en-GB"/>
        </w:rPr>
        <w:t xml:space="preserve"> to have multiple standard coverages allowing to specify different standard coverages depending on the theme.</w:t>
      </w:r>
    </w:p>
    <w:p w14:paraId="15AA1AED" w14:textId="3B26DB20" w:rsidR="0026488B" w:rsidRPr="00FA78C2" w:rsidRDefault="0026488B" w:rsidP="00CA04D4">
      <w:pPr>
        <w:rPr>
          <w:lang w:val="en-GB"/>
        </w:rPr>
      </w:pPr>
      <w:r w:rsidRPr="00FA78C2">
        <w:rPr>
          <w:lang w:val="en-GB"/>
        </w:rPr>
        <w:t>A UtilityNetwork can have:</w:t>
      </w:r>
    </w:p>
    <w:p w14:paraId="145654FE" w14:textId="6C5CB110" w:rsidR="0026488B" w:rsidRPr="00FA78C2" w:rsidRDefault="0026488B" w:rsidP="0026488B">
      <w:pPr>
        <w:pStyle w:val="ListParagraph"/>
        <w:numPr>
          <w:ilvl w:val="0"/>
          <w:numId w:val="18"/>
        </w:numPr>
        <w:rPr>
          <w:lang w:val="en-GB"/>
        </w:rPr>
      </w:pPr>
      <w:r w:rsidRPr="00FA78C2">
        <w:rPr>
          <w:lang w:val="en-GB"/>
        </w:rPr>
        <w:t>at most 1 standard coverage per theme</w:t>
      </w:r>
      <w:r w:rsidR="00D153A1">
        <w:rPr>
          <w:lang w:val="en-GB"/>
        </w:rPr>
        <w:t>.</w:t>
      </w:r>
    </w:p>
    <w:p w14:paraId="076090C6" w14:textId="40625660" w:rsidR="0026488B" w:rsidRPr="00FA78C2" w:rsidRDefault="0026488B" w:rsidP="0026488B">
      <w:pPr>
        <w:pStyle w:val="ListParagraph"/>
        <w:numPr>
          <w:ilvl w:val="0"/>
          <w:numId w:val="18"/>
        </w:numPr>
        <w:rPr>
          <w:lang w:val="en-GB"/>
        </w:rPr>
      </w:pPr>
      <w:r w:rsidRPr="00FA78C2">
        <w:rPr>
          <w:lang w:val="en-GB"/>
        </w:rPr>
        <w:t>at most 1 standard coverage without theme.</w:t>
      </w:r>
      <w:r w:rsidR="00F84FAA">
        <w:rPr>
          <w:lang w:val="en-GB"/>
        </w:rPr>
        <w:t xml:space="preserve"> </w:t>
      </w:r>
      <w:r w:rsidR="00F84FAA" w:rsidRPr="00F84FAA">
        <w:rPr>
          <w:lang w:val="en-GB"/>
        </w:rPr>
        <w:t xml:space="preserve">If this is present, this will be </w:t>
      </w:r>
      <w:r w:rsidR="00B90EC1">
        <w:rPr>
          <w:lang w:val="en-GB"/>
        </w:rPr>
        <w:t xml:space="preserve">used as </w:t>
      </w:r>
      <w:r w:rsidR="00F84FAA" w:rsidRPr="00F84FAA">
        <w:rPr>
          <w:lang w:val="en-GB"/>
        </w:rPr>
        <w:t xml:space="preserve">the coverage for </w:t>
      </w:r>
      <w:r w:rsidR="00B90EC1">
        <w:rPr>
          <w:lang w:val="en-GB"/>
        </w:rPr>
        <w:t>an element</w:t>
      </w:r>
      <w:r w:rsidR="00F84FAA" w:rsidRPr="00F84FAA">
        <w:rPr>
          <w:lang w:val="en-GB"/>
        </w:rPr>
        <w:t xml:space="preserve"> unless it is overruled by either a coverageDetail on the element itself or by a standardCoverageDetail with the same theme.</w:t>
      </w:r>
    </w:p>
    <w:p w14:paraId="2E18CAF4" w14:textId="77777777" w:rsidR="0026488B" w:rsidRPr="00FA78C2" w:rsidRDefault="0026488B" w:rsidP="0026488B">
      <w:pPr>
        <w:rPr>
          <w:lang w:val="en-GB"/>
        </w:rPr>
      </w:pPr>
    </w:p>
    <w:p w14:paraId="1A81A517" w14:textId="4AADD4FD" w:rsidR="0026488B" w:rsidRPr="00415CCB" w:rsidRDefault="0026488B" w:rsidP="00415CCB">
      <w:pPr>
        <w:jc w:val="center"/>
        <w:rPr>
          <w:u w:val="single"/>
          <w:lang w:val="en-GB"/>
        </w:rPr>
      </w:pPr>
      <w:r w:rsidRPr="00415CCB">
        <w:rPr>
          <w:u w:val="single"/>
          <w:lang w:val="en-GB"/>
        </w:rPr>
        <w:t>Example</w:t>
      </w:r>
      <w:r w:rsidR="00593839" w:rsidRPr="00415CCB">
        <w:rPr>
          <w:u w:val="single"/>
          <w:lang w:val="en-GB"/>
        </w:rPr>
        <w:t xml:space="preserve"> IMKL 3</w:t>
      </w:r>
      <w:r w:rsidRPr="00415CCB">
        <w:rPr>
          <w:u w:val="single"/>
          <w:lang w:val="en-GB"/>
        </w:rPr>
        <w:t>:</w:t>
      </w:r>
    </w:p>
    <w:tbl>
      <w:tblPr>
        <w:tblStyle w:val="TableGrid"/>
        <w:tblW w:w="0" w:type="auto"/>
        <w:tblLook w:val="04A0" w:firstRow="1" w:lastRow="0" w:firstColumn="1" w:lastColumn="0" w:noHBand="0" w:noVBand="1"/>
      </w:tblPr>
      <w:tblGrid>
        <w:gridCol w:w="9060"/>
      </w:tblGrid>
      <w:tr w:rsidR="0026488B" w:rsidRPr="00CC094E" w14:paraId="34F1103E" w14:textId="77777777" w:rsidTr="0026488B">
        <w:tc>
          <w:tcPr>
            <w:tcW w:w="9060" w:type="dxa"/>
          </w:tcPr>
          <w:p w14:paraId="65241972" w14:textId="04FF957B" w:rsidR="0026488B" w:rsidRPr="00FA78C2" w:rsidRDefault="0026488B" w:rsidP="0026488B">
            <w:pPr>
              <w:shd w:val="clear" w:color="auto" w:fill="FFFFFF"/>
              <w:spacing w:before="0" w:after="0" w:line="285" w:lineRule="atLeast"/>
              <w:rPr>
                <w:rFonts w:ascii="Consolas" w:eastAsia="Times New Roman" w:hAnsi="Consolas" w:cs="Times New Roman"/>
                <w:color w:val="000000"/>
                <w:sz w:val="21"/>
                <w:szCs w:val="21"/>
                <w:lang w:val="en-GB"/>
              </w:rPr>
            </w:pPr>
            <w:r w:rsidRPr="0026488B">
              <w:rPr>
                <w:rFonts w:ascii="Consolas" w:eastAsia="Times New Roman" w:hAnsi="Consolas" w:cs="Times New Roman"/>
                <w:color w:val="800000"/>
                <w:sz w:val="18"/>
                <w:szCs w:val="18"/>
                <w:lang w:val="en-GB"/>
              </w:rPr>
              <w:t>&lt;imkl:standardCoverageDetail</w:t>
            </w:r>
            <w:r w:rsidRPr="0026488B">
              <w:rPr>
                <w:rFonts w:ascii="Consolas" w:eastAsia="Times New Roman" w:hAnsi="Consolas" w:cs="Times New Roman"/>
                <w:color w:val="000000"/>
                <w:sz w:val="18"/>
                <w:szCs w:val="18"/>
                <w:lang w:val="en-GB"/>
              </w:rPr>
              <w:t xml:space="preserve"> </w:t>
            </w:r>
            <w:r w:rsidRPr="0026488B">
              <w:rPr>
                <w:rFonts w:ascii="Consolas" w:eastAsia="Times New Roman" w:hAnsi="Consolas" w:cs="Times New Roman"/>
                <w:color w:val="E50000"/>
                <w:sz w:val="18"/>
                <w:szCs w:val="18"/>
                <w:lang w:val="en-GB"/>
              </w:rPr>
              <w:t>xlink:href</w:t>
            </w:r>
            <w:r w:rsidRPr="0026488B">
              <w:rPr>
                <w:rFonts w:ascii="Consolas" w:eastAsia="Times New Roman" w:hAnsi="Consolas" w:cs="Times New Roman"/>
                <w:color w:val="000000"/>
                <w:sz w:val="18"/>
                <w:szCs w:val="18"/>
                <w:lang w:val="en-GB"/>
              </w:rPr>
              <w:t>=</w:t>
            </w:r>
            <w:r w:rsidRPr="0026488B">
              <w:rPr>
                <w:rFonts w:ascii="Consolas" w:eastAsia="Times New Roman" w:hAnsi="Consolas" w:cs="Times New Roman"/>
                <w:color w:val="0000FF"/>
                <w:sz w:val="18"/>
                <w:szCs w:val="18"/>
                <w:lang w:val="en-GB"/>
              </w:rPr>
              <w:t>"http://TODO/StandardCoverageDetail/sewercom-be:DD001"</w:t>
            </w:r>
            <w:r w:rsidRPr="0026488B">
              <w:rPr>
                <w:rFonts w:ascii="Consolas" w:eastAsia="Times New Roman" w:hAnsi="Consolas" w:cs="Times New Roman"/>
                <w:color w:val="000000"/>
                <w:sz w:val="18"/>
                <w:szCs w:val="18"/>
                <w:lang w:val="en-GB"/>
              </w:rPr>
              <w:t xml:space="preserve"> </w:t>
            </w:r>
            <w:r w:rsidRPr="0026488B">
              <w:rPr>
                <w:rFonts w:ascii="Consolas" w:eastAsia="Times New Roman" w:hAnsi="Consolas" w:cs="Times New Roman"/>
                <w:color w:val="800000"/>
                <w:sz w:val="18"/>
                <w:szCs w:val="18"/>
                <w:lang w:val="en-GB"/>
              </w:rPr>
              <w:t>/&gt;</w:t>
            </w:r>
          </w:p>
        </w:tc>
      </w:tr>
    </w:tbl>
    <w:p w14:paraId="6467203D" w14:textId="77777777" w:rsidR="0026488B" w:rsidRPr="00FA78C2" w:rsidRDefault="0026488B" w:rsidP="0026488B">
      <w:pPr>
        <w:rPr>
          <w:lang w:val="en-GB"/>
        </w:rPr>
      </w:pPr>
    </w:p>
    <w:p w14:paraId="15036840" w14:textId="5DAAC3AF" w:rsidR="00DC35C9" w:rsidRPr="00FA78C2" w:rsidRDefault="00930317" w:rsidP="00930317">
      <w:pPr>
        <w:pStyle w:val="Heading2"/>
        <w:rPr>
          <w:lang w:val="en-GB"/>
        </w:rPr>
      </w:pPr>
      <w:bookmarkStart w:id="53" w:name="_Ref173140402"/>
      <w:bookmarkStart w:id="54" w:name="_Toc173155289"/>
      <w:r w:rsidRPr="00FA78C2">
        <w:rPr>
          <w:lang w:val="en-GB"/>
        </w:rPr>
        <w:t>Topographical elements</w:t>
      </w:r>
      <w:bookmarkEnd w:id="53"/>
      <w:bookmarkEnd w:id="54"/>
    </w:p>
    <w:p w14:paraId="79AD2D10" w14:textId="0398B584" w:rsidR="00445588" w:rsidRPr="00FA78C2" w:rsidRDefault="00930317" w:rsidP="00C90319">
      <w:pPr>
        <w:rPr>
          <w:rFonts w:eastAsiaTheme="majorEastAsia" w:cstheme="majorBidi"/>
          <w:b/>
          <w:bCs/>
          <w:color w:val="1E0040" w:themeColor="text1"/>
          <w:sz w:val="36"/>
          <w:szCs w:val="52"/>
          <w:lang w:val="en-GB"/>
        </w:rPr>
      </w:pPr>
      <w:r w:rsidRPr="00FA78C2">
        <w:rPr>
          <w:lang w:val="en-GB"/>
        </w:rPr>
        <w:t xml:space="preserve">Topographical elements (known as </w:t>
      </w:r>
      <w:r w:rsidRPr="00336B35">
        <w:rPr>
          <w:i/>
          <w:iCs/>
          <w:lang w:val="en-GB"/>
        </w:rPr>
        <w:t>Extra Topografie</w:t>
      </w:r>
      <w:r w:rsidRPr="00FA78C2">
        <w:rPr>
          <w:lang w:val="en-GB"/>
        </w:rPr>
        <w:t xml:space="preserve"> in IMKL 2.3) provide extra context of the area that can help with orientation on site: e.g. trees</w:t>
      </w:r>
      <w:r w:rsidR="00D153A1">
        <w:rPr>
          <w:lang w:val="en-GB"/>
        </w:rPr>
        <w:t xml:space="preserve">, </w:t>
      </w:r>
      <w:r w:rsidRPr="00FA78C2">
        <w:rPr>
          <w:lang w:val="en-GB"/>
        </w:rPr>
        <w:t>fences</w:t>
      </w:r>
      <w:r w:rsidR="00D153A1">
        <w:rPr>
          <w:lang w:val="en-GB"/>
        </w:rPr>
        <w:t xml:space="preserve"> or other landmarks</w:t>
      </w:r>
      <w:r w:rsidRPr="00FA78C2">
        <w:rPr>
          <w:lang w:val="en-GB"/>
        </w:rPr>
        <w:t xml:space="preserve">. These elements are </w:t>
      </w:r>
      <w:r w:rsidR="00746AEC">
        <w:rPr>
          <w:lang w:val="en-GB"/>
        </w:rPr>
        <w:t xml:space="preserve">by definition </w:t>
      </w:r>
      <w:r w:rsidRPr="00FA78C2">
        <w:rPr>
          <w:lang w:val="en-GB"/>
        </w:rPr>
        <w:t xml:space="preserve">not directly related to a </w:t>
      </w:r>
      <w:r w:rsidRPr="00746AEC">
        <w:rPr>
          <w:i/>
          <w:iCs/>
          <w:lang w:val="en-GB"/>
        </w:rPr>
        <w:t>UtilityNetwork</w:t>
      </w:r>
      <w:r w:rsidRPr="00FA78C2">
        <w:rPr>
          <w:lang w:val="en-GB"/>
        </w:rPr>
        <w:t>. Because of this</w:t>
      </w:r>
      <w:r w:rsidR="00AB5F80">
        <w:rPr>
          <w:lang w:val="en-GB"/>
        </w:rPr>
        <w:t>,</w:t>
      </w:r>
      <w:r w:rsidRPr="00FA78C2">
        <w:rPr>
          <w:lang w:val="en-GB"/>
        </w:rPr>
        <w:t xml:space="preserve"> the relationship between UtilityNetwork and TopographicalElement is removed in IMKL 3. </w:t>
      </w:r>
      <w:r w:rsidR="00AB5F80">
        <w:rPr>
          <w:lang w:val="en-GB"/>
        </w:rPr>
        <w:t>Therefore</w:t>
      </w:r>
      <w:r w:rsidRPr="00FA78C2">
        <w:rPr>
          <w:lang w:val="en-GB"/>
        </w:rPr>
        <w:t xml:space="preserve">, the element </w:t>
      </w:r>
      <w:r w:rsidRPr="00FA78C2">
        <w:rPr>
          <w:i/>
          <w:iCs/>
          <w:lang w:val="en-GB"/>
        </w:rPr>
        <w:t>heeftExtraTopografieen</w:t>
      </w:r>
      <w:r w:rsidRPr="00FA78C2">
        <w:rPr>
          <w:lang w:val="en-GB"/>
        </w:rPr>
        <w:t xml:space="preserve"> of IMKL 2.3 is removed from the </w:t>
      </w:r>
      <w:r w:rsidRPr="00867898">
        <w:rPr>
          <w:i/>
          <w:iCs/>
          <w:lang w:val="en-GB"/>
        </w:rPr>
        <w:t>UtilityNetwork</w:t>
      </w:r>
      <w:r w:rsidRPr="00FA78C2">
        <w:rPr>
          <w:lang w:val="en-GB"/>
        </w:rPr>
        <w:t xml:space="preserve"> </w:t>
      </w:r>
      <w:r w:rsidR="00867898">
        <w:rPr>
          <w:lang w:val="en-GB"/>
        </w:rPr>
        <w:t>entity</w:t>
      </w:r>
      <w:r w:rsidRPr="00FA78C2">
        <w:rPr>
          <w:lang w:val="en-GB"/>
        </w:rPr>
        <w:t xml:space="preserve"> in IMKL 3.</w:t>
      </w:r>
      <w:r w:rsidR="00445588" w:rsidRPr="00FA78C2">
        <w:rPr>
          <w:lang w:val="en-GB"/>
        </w:rPr>
        <w:br w:type="page"/>
      </w:r>
    </w:p>
    <w:p w14:paraId="5EDAEDA9" w14:textId="19B96D92" w:rsidR="00445588" w:rsidRPr="00FA78C2" w:rsidRDefault="00445588" w:rsidP="00445588">
      <w:pPr>
        <w:pStyle w:val="Heading1"/>
        <w:rPr>
          <w:lang w:val="en-GB"/>
        </w:rPr>
      </w:pPr>
      <w:bookmarkStart w:id="55" w:name="_Ref172274259"/>
      <w:bookmarkStart w:id="56" w:name="_Ref172278431"/>
      <w:bookmarkStart w:id="57" w:name="_Toc173155290"/>
      <w:r w:rsidRPr="00FA78C2">
        <w:rPr>
          <w:lang w:val="en-GB"/>
        </w:rPr>
        <w:lastRenderedPageBreak/>
        <w:t>DepthDetail and CoverageDetail</w:t>
      </w:r>
      <w:bookmarkEnd w:id="55"/>
      <w:bookmarkEnd w:id="56"/>
      <w:bookmarkEnd w:id="57"/>
    </w:p>
    <w:p w14:paraId="2484D02A" w14:textId="7D443BF5" w:rsidR="008858E9" w:rsidRPr="00FA78C2" w:rsidRDefault="00B65EC7" w:rsidP="008858E9">
      <w:pPr>
        <w:pStyle w:val="Heading2"/>
        <w:rPr>
          <w:lang w:val="en-GB"/>
        </w:rPr>
      </w:pPr>
      <w:bookmarkStart w:id="58" w:name="_Toc173155291"/>
      <w:r w:rsidRPr="00FA78C2">
        <w:rPr>
          <w:lang w:val="en-GB"/>
        </w:rPr>
        <w:t>DepthDetail vs CoverageDetail</w:t>
      </w:r>
      <w:bookmarkEnd w:id="58"/>
    </w:p>
    <w:p w14:paraId="67E80014" w14:textId="7A9204E1" w:rsidR="00B65EC7" w:rsidRPr="00FA78C2" w:rsidRDefault="006D36ED" w:rsidP="00B65EC7">
      <w:pPr>
        <w:rPr>
          <w:lang w:val="en-GB"/>
        </w:rPr>
      </w:pPr>
      <w:r>
        <w:rPr>
          <w:lang w:val="en-GB"/>
        </w:rPr>
        <w:t xml:space="preserve">In </w:t>
      </w:r>
      <w:r w:rsidR="00B65EC7" w:rsidRPr="00FA78C2">
        <w:rPr>
          <w:lang w:val="en-GB"/>
        </w:rPr>
        <w:t xml:space="preserve">IMKL 2.3 the </w:t>
      </w:r>
      <w:r w:rsidR="00B65EC7" w:rsidRPr="00FA78C2">
        <w:rPr>
          <w:i/>
          <w:iCs/>
          <w:lang w:val="en-GB"/>
        </w:rPr>
        <w:t>RelatieveDiepte</w:t>
      </w:r>
      <w:r w:rsidR="00B65EC7" w:rsidRPr="00FA78C2">
        <w:rPr>
          <w:lang w:val="en-GB"/>
        </w:rPr>
        <w:t xml:space="preserve"> and </w:t>
      </w:r>
      <w:r w:rsidR="00B65EC7" w:rsidRPr="00FA78C2">
        <w:rPr>
          <w:i/>
          <w:iCs/>
          <w:lang w:val="en-GB"/>
        </w:rPr>
        <w:t>TAWDiepte</w:t>
      </w:r>
      <w:r w:rsidR="00B65EC7" w:rsidRPr="00FA78C2">
        <w:rPr>
          <w:lang w:val="en-GB"/>
        </w:rPr>
        <w:t xml:space="preserve"> </w:t>
      </w:r>
      <w:r w:rsidR="00E706A8">
        <w:rPr>
          <w:lang w:val="en-GB"/>
        </w:rPr>
        <w:t>entities</w:t>
      </w:r>
      <w:r w:rsidR="00B65EC7" w:rsidRPr="00FA78C2">
        <w:rPr>
          <w:lang w:val="en-GB"/>
        </w:rPr>
        <w:t xml:space="preserve"> were used to provide information on the depth or vertical position of elements within a </w:t>
      </w:r>
      <w:r w:rsidR="00B65EC7" w:rsidRPr="00FA78C2">
        <w:rPr>
          <w:i/>
          <w:iCs/>
          <w:lang w:val="en-GB"/>
        </w:rPr>
        <w:t>UtilityNetwork</w:t>
      </w:r>
      <w:r w:rsidR="00B65EC7" w:rsidRPr="00FA78C2">
        <w:rPr>
          <w:lang w:val="en-GB"/>
        </w:rPr>
        <w:t xml:space="preserve">. In IMKL 3 these </w:t>
      </w:r>
      <w:r w:rsidR="00E706A8">
        <w:rPr>
          <w:lang w:val="en-GB"/>
        </w:rPr>
        <w:t>entities</w:t>
      </w:r>
      <w:r w:rsidR="00B65EC7" w:rsidRPr="00FA78C2">
        <w:rPr>
          <w:lang w:val="en-GB"/>
        </w:rPr>
        <w:t xml:space="preserve"> are replaced with the </w:t>
      </w:r>
      <w:r w:rsidR="00B65EC7" w:rsidRPr="00FA78C2">
        <w:rPr>
          <w:i/>
          <w:iCs/>
          <w:lang w:val="en-GB"/>
        </w:rPr>
        <w:t>DepthDetail</w:t>
      </w:r>
      <w:r w:rsidR="00B65EC7" w:rsidRPr="00FA78C2">
        <w:rPr>
          <w:lang w:val="en-GB"/>
        </w:rPr>
        <w:t xml:space="preserve"> and </w:t>
      </w:r>
      <w:r w:rsidR="00B65EC7" w:rsidRPr="00FA78C2">
        <w:rPr>
          <w:i/>
          <w:iCs/>
          <w:lang w:val="en-GB"/>
        </w:rPr>
        <w:t>CoverageDetail</w:t>
      </w:r>
      <w:r w:rsidR="00B65EC7" w:rsidRPr="00FA78C2">
        <w:rPr>
          <w:lang w:val="en-GB"/>
        </w:rPr>
        <w:t xml:space="preserve"> </w:t>
      </w:r>
      <w:r w:rsidR="00E706A8">
        <w:rPr>
          <w:lang w:val="en-GB"/>
        </w:rPr>
        <w:t>entities</w:t>
      </w:r>
      <w:r w:rsidR="00B65EC7" w:rsidRPr="00FA78C2">
        <w:rPr>
          <w:lang w:val="en-GB"/>
        </w:rPr>
        <w:t xml:space="preserve">. Note that this is not a one for one replacement. Both </w:t>
      </w:r>
      <w:r w:rsidR="00B65EC7" w:rsidRPr="00A82012">
        <w:rPr>
          <w:i/>
          <w:iCs/>
          <w:lang w:val="en-GB"/>
        </w:rPr>
        <w:t>DepthDetail</w:t>
      </w:r>
      <w:r w:rsidR="00B65EC7" w:rsidRPr="00FA78C2">
        <w:rPr>
          <w:lang w:val="en-GB"/>
        </w:rPr>
        <w:t xml:space="preserve"> and </w:t>
      </w:r>
      <w:r w:rsidR="00B65EC7" w:rsidRPr="00A82012">
        <w:rPr>
          <w:i/>
          <w:iCs/>
          <w:lang w:val="en-GB"/>
        </w:rPr>
        <w:t>CoverageDetail</w:t>
      </w:r>
      <w:r w:rsidR="00B65EC7" w:rsidRPr="00FA78C2">
        <w:rPr>
          <w:lang w:val="en-GB"/>
        </w:rPr>
        <w:t xml:space="preserve"> can replace either of the </w:t>
      </w:r>
      <w:r w:rsidR="00B65EC7" w:rsidRPr="00204C48">
        <w:rPr>
          <w:i/>
          <w:iCs/>
          <w:lang w:val="en-GB"/>
        </w:rPr>
        <w:t>RelatieveDiepte</w:t>
      </w:r>
      <w:r w:rsidR="00B65EC7" w:rsidRPr="00FA78C2">
        <w:rPr>
          <w:lang w:val="en-GB"/>
        </w:rPr>
        <w:t xml:space="preserve"> and </w:t>
      </w:r>
      <w:r w:rsidR="00B65EC7" w:rsidRPr="00204C48">
        <w:rPr>
          <w:i/>
          <w:iCs/>
          <w:lang w:val="en-GB"/>
        </w:rPr>
        <w:t>TAWDiepte</w:t>
      </w:r>
      <w:r w:rsidR="00B65EC7" w:rsidRPr="00FA78C2">
        <w:rPr>
          <w:lang w:val="en-GB"/>
        </w:rPr>
        <w:t xml:space="preserve"> </w:t>
      </w:r>
      <w:r w:rsidR="00E706A8">
        <w:rPr>
          <w:lang w:val="en-GB"/>
        </w:rPr>
        <w:t>entities</w:t>
      </w:r>
      <w:r w:rsidR="00B65EC7" w:rsidRPr="00FA78C2">
        <w:rPr>
          <w:lang w:val="en-GB"/>
        </w:rPr>
        <w:t>.</w:t>
      </w:r>
    </w:p>
    <w:p w14:paraId="70A65211" w14:textId="0A0F54A1" w:rsidR="00B65EC7" w:rsidRPr="00FA78C2" w:rsidRDefault="00B65EC7" w:rsidP="00B65EC7">
      <w:pPr>
        <w:rPr>
          <w:lang w:val="en-GB"/>
        </w:rPr>
      </w:pPr>
      <w:r w:rsidRPr="00FA78C2">
        <w:rPr>
          <w:lang w:val="en-GB"/>
        </w:rPr>
        <w:t xml:space="preserve">In IMKL 2.3 the </w:t>
      </w:r>
      <w:r w:rsidRPr="00BA3EED">
        <w:rPr>
          <w:i/>
          <w:iCs/>
          <w:lang w:val="en-GB"/>
        </w:rPr>
        <w:t>RelatieveDiepte</w:t>
      </w:r>
      <w:r w:rsidRPr="00FA78C2">
        <w:rPr>
          <w:lang w:val="en-GB"/>
        </w:rPr>
        <w:t xml:space="preserve"> </w:t>
      </w:r>
      <w:r w:rsidR="00E706A8">
        <w:rPr>
          <w:lang w:val="en-GB"/>
        </w:rPr>
        <w:t>entity</w:t>
      </w:r>
      <w:r w:rsidRPr="00FA78C2">
        <w:rPr>
          <w:lang w:val="en-GB"/>
        </w:rPr>
        <w:t xml:space="preserve"> was used to represent a relative depth compared to the surface. </w:t>
      </w:r>
      <w:r w:rsidRPr="00BA3EED">
        <w:rPr>
          <w:i/>
          <w:iCs/>
          <w:lang w:val="en-GB"/>
        </w:rPr>
        <w:t>TAWDiepte</w:t>
      </w:r>
      <w:r w:rsidRPr="00FA78C2">
        <w:rPr>
          <w:lang w:val="en-GB"/>
        </w:rPr>
        <w:t xml:space="preserve"> was used to represent an absolute TAW/DNG level (Tweede Algemene Waterpassing / Deuxième Nivellement G</w:t>
      </w:r>
      <w:r w:rsidR="00BA3EED">
        <w:rPr>
          <w:lang w:val="en-GB"/>
        </w:rPr>
        <w:t>é</w:t>
      </w:r>
      <w:r w:rsidRPr="00FA78C2">
        <w:rPr>
          <w:lang w:val="en-GB"/>
        </w:rPr>
        <w:t>n</w:t>
      </w:r>
      <w:r w:rsidR="00BA3EED">
        <w:rPr>
          <w:lang w:val="en-GB"/>
        </w:rPr>
        <w:t>é</w:t>
      </w:r>
      <w:r w:rsidRPr="00FA78C2">
        <w:rPr>
          <w:lang w:val="en-GB"/>
        </w:rPr>
        <w:t>ral).</w:t>
      </w:r>
    </w:p>
    <w:p w14:paraId="1876A007" w14:textId="7CA01A3B" w:rsidR="00B65EC7" w:rsidRPr="00FA78C2" w:rsidRDefault="00B65EC7" w:rsidP="00B65EC7">
      <w:pPr>
        <w:rPr>
          <w:lang w:val="en-GB"/>
        </w:rPr>
      </w:pPr>
      <w:r w:rsidRPr="00FA78C2">
        <w:rPr>
          <w:lang w:val="en-GB"/>
        </w:rPr>
        <w:t xml:space="preserve">In IMKl 3 the </w:t>
      </w:r>
      <w:r w:rsidRPr="00D71A33">
        <w:rPr>
          <w:i/>
          <w:iCs/>
          <w:lang w:val="en-GB"/>
        </w:rPr>
        <w:t>DepthDetail</w:t>
      </w:r>
      <w:r w:rsidRPr="00FA78C2">
        <w:rPr>
          <w:lang w:val="en-GB"/>
        </w:rPr>
        <w:t xml:space="preserve"> </w:t>
      </w:r>
      <w:r w:rsidR="00E706A8">
        <w:rPr>
          <w:lang w:val="en-GB"/>
        </w:rPr>
        <w:t>entity</w:t>
      </w:r>
      <w:r w:rsidRPr="00FA78C2">
        <w:rPr>
          <w:lang w:val="en-GB"/>
        </w:rPr>
        <w:t xml:space="preserve"> </w:t>
      </w:r>
      <w:r w:rsidR="001453FD" w:rsidRPr="00FA78C2">
        <w:rPr>
          <w:lang w:val="en-GB"/>
        </w:rPr>
        <w:t>should be</w:t>
      </w:r>
      <w:r w:rsidRPr="00FA78C2">
        <w:rPr>
          <w:lang w:val="en-GB"/>
        </w:rPr>
        <w:t xml:space="preserve"> used for elements with a point geometry. It can be used to represent both a relative depth as well as a TAW/DNG level. </w:t>
      </w:r>
      <w:r w:rsidRPr="00D71A33">
        <w:rPr>
          <w:b/>
          <w:bCs/>
          <w:lang w:val="en-GB"/>
        </w:rPr>
        <w:t xml:space="preserve">For </w:t>
      </w:r>
      <w:r w:rsidR="00E706A8" w:rsidRPr="00D71A33">
        <w:rPr>
          <w:b/>
          <w:bCs/>
          <w:lang w:val="en-GB"/>
        </w:rPr>
        <w:t>entities</w:t>
      </w:r>
      <w:r w:rsidRPr="00D71A33">
        <w:rPr>
          <w:b/>
          <w:bCs/>
          <w:lang w:val="en-GB"/>
        </w:rPr>
        <w:t xml:space="preserve"> with a point geometry the depth </w:t>
      </w:r>
      <w:r w:rsidR="001453FD" w:rsidRPr="00D71A33">
        <w:rPr>
          <w:b/>
          <w:bCs/>
          <w:lang w:val="en-GB"/>
        </w:rPr>
        <w:t xml:space="preserve">or vertical position information </w:t>
      </w:r>
      <w:r w:rsidRPr="00D71A33">
        <w:rPr>
          <w:b/>
          <w:bCs/>
          <w:lang w:val="en-GB"/>
        </w:rPr>
        <w:t xml:space="preserve">should be interpreted as the lowest point of the </w:t>
      </w:r>
      <w:r w:rsidR="00E706A8" w:rsidRPr="00D71A33">
        <w:rPr>
          <w:b/>
          <w:bCs/>
          <w:lang w:val="en-GB"/>
        </w:rPr>
        <w:t>entity</w:t>
      </w:r>
      <w:r w:rsidRPr="00D71A33">
        <w:rPr>
          <w:b/>
          <w:bCs/>
          <w:lang w:val="en-GB"/>
        </w:rPr>
        <w:t>.</w:t>
      </w:r>
    </w:p>
    <w:p w14:paraId="5126BD83" w14:textId="77F778E2" w:rsidR="00B65EC7" w:rsidRPr="00FA78C2" w:rsidRDefault="00E706A8" w:rsidP="00B65EC7">
      <w:pPr>
        <w:rPr>
          <w:lang w:val="en-GB"/>
        </w:rPr>
      </w:pPr>
      <w:r>
        <w:rPr>
          <w:lang w:val="en-GB"/>
        </w:rPr>
        <w:t>Entities</w:t>
      </w:r>
      <w:r w:rsidR="00B65EC7" w:rsidRPr="00FA78C2">
        <w:rPr>
          <w:lang w:val="en-GB"/>
        </w:rPr>
        <w:t xml:space="preserve"> with a point geometry are:</w:t>
      </w:r>
    </w:p>
    <w:p w14:paraId="2A46271A" w14:textId="24FD9C93" w:rsidR="00B65EC7" w:rsidRPr="00FA78C2" w:rsidRDefault="00B65EC7" w:rsidP="00B65EC7">
      <w:pPr>
        <w:pStyle w:val="ListParagraph"/>
        <w:numPr>
          <w:ilvl w:val="0"/>
          <w:numId w:val="19"/>
        </w:numPr>
        <w:rPr>
          <w:lang w:val="en-GB"/>
        </w:rPr>
      </w:pPr>
      <w:r w:rsidRPr="00FA78C2">
        <w:rPr>
          <w:lang w:val="en-GB"/>
        </w:rPr>
        <w:t>Appurtenance</w:t>
      </w:r>
    </w:p>
    <w:p w14:paraId="4D8C1B1E" w14:textId="63406F78" w:rsidR="00B65EC7" w:rsidRPr="00FA78C2" w:rsidRDefault="00B65EC7" w:rsidP="00B65EC7">
      <w:pPr>
        <w:pStyle w:val="ListParagraph"/>
        <w:numPr>
          <w:ilvl w:val="0"/>
          <w:numId w:val="19"/>
        </w:numPr>
        <w:rPr>
          <w:lang w:val="en-GB"/>
        </w:rPr>
      </w:pPr>
      <w:r w:rsidRPr="00FA78C2">
        <w:rPr>
          <w:lang w:val="en-GB"/>
        </w:rPr>
        <w:t>Connection</w:t>
      </w:r>
    </w:p>
    <w:p w14:paraId="5A8CEF94" w14:textId="643D39E9" w:rsidR="00B65EC7" w:rsidRPr="00FA78C2" w:rsidRDefault="00B65EC7" w:rsidP="00B65EC7">
      <w:pPr>
        <w:pStyle w:val="ListParagraph"/>
        <w:numPr>
          <w:ilvl w:val="0"/>
          <w:numId w:val="19"/>
        </w:numPr>
        <w:rPr>
          <w:lang w:val="en-GB"/>
        </w:rPr>
      </w:pPr>
      <w:r w:rsidRPr="00FA78C2">
        <w:rPr>
          <w:lang w:val="en-GB"/>
        </w:rPr>
        <w:t>Tower</w:t>
      </w:r>
    </w:p>
    <w:p w14:paraId="055006D4" w14:textId="75D36188" w:rsidR="00B65EC7" w:rsidRPr="00FA78C2" w:rsidRDefault="00B65EC7" w:rsidP="00B65EC7">
      <w:pPr>
        <w:pStyle w:val="ListParagraph"/>
        <w:numPr>
          <w:ilvl w:val="0"/>
          <w:numId w:val="19"/>
        </w:numPr>
        <w:rPr>
          <w:lang w:val="en-GB"/>
        </w:rPr>
      </w:pPr>
      <w:r w:rsidRPr="00FA78C2">
        <w:rPr>
          <w:lang w:val="en-GB"/>
        </w:rPr>
        <w:t>Pole</w:t>
      </w:r>
    </w:p>
    <w:p w14:paraId="5C21AE47" w14:textId="0B3F2827" w:rsidR="00B65EC7" w:rsidRPr="00FA78C2" w:rsidRDefault="00B65EC7" w:rsidP="00B65EC7">
      <w:pPr>
        <w:pStyle w:val="ListParagraph"/>
        <w:numPr>
          <w:ilvl w:val="0"/>
          <w:numId w:val="19"/>
        </w:numPr>
        <w:rPr>
          <w:lang w:val="en-GB"/>
        </w:rPr>
      </w:pPr>
      <w:r w:rsidRPr="00FA78C2">
        <w:rPr>
          <w:lang w:val="en-GB"/>
        </w:rPr>
        <w:t>Cabinet</w:t>
      </w:r>
    </w:p>
    <w:p w14:paraId="0079DD68" w14:textId="6925053C" w:rsidR="00B65EC7" w:rsidRPr="00FA78C2" w:rsidRDefault="00B65EC7" w:rsidP="00B65EC7">
      <w:pPr>
        <w:pStyle w:val="ListParagraph"/>
        <w:numPr>
          <w:ilvl w:val="0"/>
          <w:numId w:val="19"/>
        </w:numPr>
        <w:rPr>
          <w:lang w:val="en-GB"/>
        </w:rPr>
      </w:pPr>
      <w:r w:rsidRPr="00FA78C2">
        <w:rPr>
          <w:lang w:val="en-GB"/>
        </w:rPr>
        <w:t>Manhole</w:t>
      </w:r>
    </w:p>
    <w:p w14:paraId="658BB265" w14:textId="24DBCD68" w:rsidR="001453FD" w:rsidRPr="00FA78C2" w:rsidRDefault="001453FD" w:rsidP="001453FD">
      <w:pPr>
        <w:rPr>
          <w:lang w:val="en-GB"/>
        </w:rPr>
      </w:pPr>
      <w:r w:rsidRPr="00FA78C2">
        <w:rPr>
          <w:lang w:val="en-GB"/>
        </w:rPr>
        <w:t xml:space="preserve">The </w:t>
      </w:r>
      <w:r w:rsidRPr="00DB3E85">
        <w:rPr>
          <w:i/>
          <w:iCs/>
          <w:lang w:val="en-GB"/>
        </w:rPr>
        <w:t>CoverageDetail</w:t>
      </w:r>
      <w:r w:rsidRPr="00FA78C2">
        <w:rPr>
          <w:lang w:val="en-GB"/>
        </w:rPr>
        <w:t xml:space="preserve"> </w:t>
      </w:r>
      <w:r w:rsidR="00E706A8">
        <w:rPr>
          <w:lang w:val="en-GB"/>
        </w:rPr>
        <w:t>entity</w:t>
      </w:r>
      <w:r w:rsidRPr="00FA78C2">
        <w:rPr>
          <w:lang w:val="en-GB"/>
        </w:rPr>
        <w:t xml:space="preserve"> should be used for elements with a line geometry. </w:t>
      </w:r>
      <w:r w:rsidRPr="00DB3E85">
        <w:rPr>
          <w:b/>
          <w:bCs/>
          <w:lang w:val="en-GB"/>
        </w:rPr>
        <w:t>For these elements the depth or vertical position information should be interpreted as the highest part of the element.</w:t>
      </w:r>
    </w:p>
    <w:p w14:paraId="4E1251C9" w14:textId="18EB9DCA" w:rsidR="001453FD" w:rsidRPr="00FA78C2" w:rsidRDefault="00E706A8" w:rsidP="001453FD">
      <w:pPr>
        <w:rPr>
          <w:lang w:val="en-GB"/>
        </w:rPr>
      </w:pPr>
      <w:r>
        <w:rPr>
          <w:lang w:val="en-GB"/>
        </w:rPr>
        <w:t>Entities</w:t>
      </w:r>
      <w:r w:rsidR="001453FD" w:rsidRPr="00FA78C2">
        <w:rPr>
          <w:lang w:val="en-GB"/>
        </w:rPr>
        <w:t xml:space="preserve"> with a line geometry</w:t>
      </w:r>
      <w:r w:rsidR="006E3059">
        <w:rPr>
          <w:lang w:val="en-GB"/>
        </w:rPr>
        <w:t xml:space="preserve"> (via the referenced </w:t>
      </w:r>
      <w:r w:rsidR="006E3059" w:rsidRPr="006E3059">
        <w:rPr>
          <w:i/>
          <w:iCs/>
          <w:lang w:val="en-GB"/>
        </w:rPr>
        <w:t>UtilityLink</w:t>
      </w:r>
      <w:r w:rsidR="00891B72">
        <w:rPr>
          <w:i/>
          <w:iCs/>
          <w:lang w:val="en-GB"/>
        </w:rPr>
        <w:t>s</w:t>
      </w:r>
      <w:r w:rsidR="006E3059">
        <w:rPr>
          <w:lang w:val="en-GB"/>
        </w:rPr>
        <w:t>)</w:t>
      </w:r>
      <w:r w:rsidR="001453FD" w:rsidRPr="00FA78C2">
        <w:rPr>
          <w:lang w:val="en-GB"/>
        </w:rPr>
        <w:t xml:space="preserve"> are:</w:t>
      </w:r>
    </w:p>
    <w:p w14:paraId="298CC5B2" w14:textId="30810D96" w:rsidR="001453FD" w:rsidRPr="00FA78C2" w:rsidRDefault="001453FD" w:rsidP="001453FD">
      <w:pPr>
        <w:pStyle w:val="ListParagraph"/>
        <w:numPr>
          <w:ilvl w:val="0"/>
          <w:numId w:val="20"/>
        </w:numPr>
        <w:rPr>
          <w:lang w:val="en-GB"/>
        </w:rPr>
      </w:pPr>
      <w:r w:rsidRPr="00FA78C2">
        <w:rPr>
          <w:lang w:val="en-GB"/>
        </w:rPr>
        <w:t>ElectricityCable</w:t>
      </w:r>
    </w:p>
    <w:p w14:paraId="1A6CCB8E" w14:textId="23D47B59" w:rsidR="001453FD" w:rsidRPr="00FA78C2" w:rsidRDefault="001453FD" w:rsidP="001453FD">
      <w:pPr>
        <w:pStyle w:val="ListParagraph"/>
        <w:numPr>
          <w:ilvl w:val="0"/>
          <w:numId w:val="20"/>
        </w:numPr>
        <w:rPr>
          <w:lang w:val="en-GB"/>
        </w:rPr>
      </w:pPr>
      <w:r w:rsidRPr="00FA78C2">
        <w:rPr>
          <w:lang w:val="en-GB"/>
        </w:rPr>
        <w:t>TelecommunicationsCable</w:t>
      </w:r>
    </w:p>
    <w:p w14:paraId="78BA72D6" w14:textId="7291B402" w:rsidR="001453FD" w:rsidRPr="00FA78C2" w:rsidRDefault="001453FD" w:rsidP="001453FD">
      <w:pPr>
        <w:pStyle w:val="ListParagraph"/>
        <w:numPr>
          <w:ilvl w:val="0"/>
          <w:numId w:val="20"/>
        </w:numPr>
        <w:rPr>
          <w:lang w:val="en-GB"/>
        </w:rPr>
      </w:pPr>
      <w:r w:rsidRPr="00FA78C2">
        <w:rPr>
          <w:lang w:val="en-GB"/>
        </w:rPr>
        <w:t>Pipe</w:t>
      </w:r>
    </w:p>
    <w:p w14:paraId="39FC3331" w14:textId="74A09B20" w:rsidR="001453FD" w:rsidRPr="00FA78C2" w:rsidRDefault="001453FD" w:rsidP="001453FD">
      <w:pPr>
        <w:pStyle w:val="ListParagraph"/>
        <w:numPr>
          <w:ilvl w:val="0"/>
          <w:numId w:val="20"/>
        </w:numPr>
        <w:rPr>
          <w:lang w:val="en-GB"/>
        </w:rPr>
      </w:pPr>
      <w:r w:rsidRPr="00FA78C2">
        <w:rPr>
          <w:lang w:val="en-GB"/>
        </w:rPr>
        <w:t>OilGasChemicalsPipe</w:t>
      </w:r>
    </w:p>
    <w:p w14:paraId="5B264D2D" w14:textId="0340C3F5" w:rsidR="001453FD" w:rsidRPr="00FA78C2" w:rsidRDefault="001453FD" w:rsidP="001453FD">
      <w:pPr>
        <w:pStyle w:val="ListParagraph"/>
        <w:numPr>
          <w:ilvl w:val="0"/>
          <w:numId w:val="20"/>
        </w:numPr>
        <w:rPr>
          <w:lang w:val="en-GB"/>
        </w:rPr>
      </w:pPr>
      <w:r w:rsidRPr="00FA78C2">
        <w:rPr>
          <w:lang w:val="en-GB"/>
        </w:rPr>
        <w:t>SewerPipe</w:t>
      </w:r>
    </w:p>
    <w:p w14:paraId="2E6508ED" w14:textId="46D52A58" w:rsidR="001453FD" w:rsidRPr="00FA78C2" w:rsidRDefault="001453FD" w:rsidP="001453FD">
      <w:pPr>
        <w:pStyle w:val="ListParagraph"/>
        <w:numPr>
          <w:ilvl w:val="0"/>
          <w:numId w:val="20"/>
        </w:numPr>
        <w:rPr>
          <w:lang w:val="en-GB"/>
        </w:rPr>
      </w:pPr>
      <w:r w:rsidRPr="00FA78C2">
        <w:rPr>
          <w:lang w:val="en-GB"/>
        </w:rPr>
        <w:t>WaterPipe</w:t>
      </w:r>
    </w:p>
    <w:p w14:paraId="24B031DD" w14:textId="232805E5" w:rsidR="001453FD" w:rsidRPr="00FA78C2" w:rsidRDefault="001453FD" w:rsidP="001453FD">
      <w:pPr>
        <w:pStyle w:val="ListParagraph"/>
        <w:numPr>
          <w:ilvl w:val="0"/>
          <w:numId w:val="20"/>
        </w:numPr>
        <w:rPr>
          <w:lang w:val="en-GB"/>
        </w:rPr>
      </w:pPr>
      <w:r w:rsidRPr="00FA78C2">
        <w:rPr>
          <w:lang w:val="en-GB"/>
        </w:rPr>
        <w:t>ThermalPipe</w:t>
      </w:r>
    </w:p>
    <w:p w14:paraId="5A3FCCA4" w14:textId="205A71B7" w:rsidR="001453FD" w:rsidRPr="00FA78C2" w:rsidRDefault="001453FD" w:rsidP="001453FD">
      <w:pPr>
        <w:pStyle w:val="ListParagraph"/>
        <w:numPr>
          <w:ilvl w:val="0"/>
          <w:numId w:val="20"/>
        </w:numPr>
        <w:rPr>
          <w:lang w:val="en-GB"/>
        </w:rPr>
      </w:pPr>
      <w:r w:rsidRPr="00FA78C2">
        <w:rPr>
          <w:lang w:val="en-GB"/>
        </w:rPr>
        <w:t>Duct</w:t>
      </w:r>
    </w:p>
    <w:p w14:paraId="1B742C4D" w14:textId="56F16BD2" w:rsidR="001453FD" w:rsidRPr="00FA78C2" w:rsidRDefault="001453FD" w:rsidP="001453FD">
      <w:pPr>
        <w:rPr>
          <w:lang w:val="en-GB"/>
        </w:rPr>
      </w:pPr>
      <w:r w:rsidRPr="00FA78C2">
        <w:rPr>
          <w:lang w:val="en-GB"/>
        </w:rPr>
        <w:t xml:space="preserve">Since </w:t>
      </w:r>
      <w:r w:rsidRPr="006E3059">
        <w:rPr>
          <w:i/>
          <w:iCs/>
          <w:lang w:val="en-GB"/>
        </w:rPr>
        <w:t>DepthDetail</w:t>
      </w:r>
      <w:r w:rsidRPr="00FA78C2">
        <w:rPr>
          <w:lang w:val="en-GB"/>
        </w:rPr>
        <w:t xml:space="preserve"> is applicable only for </w:t>
      </w:r>
      <w:r w:rsidR="00E706A8">
        <w:rPr>
          <w:lang w:val="en-GB"/>
        </w:rPr>
        <w:t>entities</w:t>
      </w:r>
      <w:r w:rsidRPr="00FA78C2">
        <w:rPr>
          <w:lang w:val="en-GB"/>
        </w:rPr>
        <w:t xml:space="preserve"> with a point geometry, it is not possible to provide a location together with the </w:t>
      </w:r>
      <w:r w:rsidRPr="00D4795C">
        <w:rPr>
          <w:i/>
          <w:iCs/>
          <w:lang w:val="en-GB"/>
        </w:rPr>
        <w:t>DepthDetail</w:t>
      </w:r>
      <w:r w:rsidRPr="00FA78C2">
        <w:rPr>
          <w:lang w:val="en-GB"/>
        </w:rPr>
        <w:t xml:space="preserve">. </w:t>
      </w:r>
      <w:r w:rsidR="00D4795C">
        <w:rPr>
          <w:lang w:val="en-GB"/>
        </w:rPr>
        <w:t xml:space="preserve">On the other hand, </w:t>
      </w:r>
      <w:r w:rsidRPr="00FA78C2">
        <w:rPr>
          <w:lang w:val="en-GB"/>
        </w:rPr>
        <w:t>it is required to provide a location</w:t>
      </w:r>
      <w:r w:rsidR="00D4795C">
        <w:rPr>
          <w:lang w:val="en-GB"/>
        </w:rPr>
        <w:t xml:space="preserve"> i</w:t>
      </w:r>
      <w:r w:rsidR="00D4795C" w:rsidRPr="00FA78C2">
        <w:rPr>
          <w:lang w:val="en-GB"/>
        </w:rPr>
        <w:t xml:space="preserve">n the </w:t>
      </w:r>
      <w:r w:rsidR="00D4795C" w:rsidRPr="00D4795C">
        <w:rPr>
          <w:i/>
          <w:iCs/>
          <w:lang w:val="en-GB"/>
        </w:rPr>
        <w:t>CoverageDetail</w:t>
      </w:r>
      <w:r w:rsidR="00D4795C" w:rsidRPr="00FA78C2">
        <w:rPr>
          <w:lang w:val="en-GB"/>
        </w:rPr>
        <w:t xml:space="preserve"> </w:t>
      </w:r>
      <w:r w:rsidR="00D4795C">
        <w:rPr>
          <w:lang w:val="en-GB"/>
        </w:rPr>
        <w:t>entity</w:t>
      </w:r>
      <w:r w:rsidRPr="00FA78C2">
        <w:rPr>
          <w:lang w:val="en-GB"/>
        </w:rPr>
        <w:t xml:space="preserve">. Without a location it would not be clear to which location along the trajectory of the line the depth information applies. The </w:t>
      </w:r>
      <w:r w:rsidRPr="000404E1">
        <w:rPr>
          <w:i/>
          <w:iCs/>
          <w:lang w:val="en-GB"/>
        </w:rPr>
        <w:t>location</w:t>
      </w:r>
      <w:r w:rsidRPr="00FA78C2">
        <w:rPr>
          <w:lang w:val="en-GB"/>
        </w:rPr>
        <w:t xml:space="preserve"> element replaces the </w:t>
      </w:r>
      <w:r w:rsidRPr="000404E1">
        <w:rPr>
          <w:i/>
          <w:iCs/>
          <w:lang w:val="en-GB"/>
        </w:rPr>
        <w:t>ligging</w:t>
      </w:r>
      <w:r w:rsidRPr="00FA78C2">
        <w:rPr>
          <w:lang w:val="en-GB"/>
        </w:rPr>
        <w:t xml:space="preserve"> element of </w:t>
      </w:r>
      <w:r w:rsidRPr="000404E1">
        <w:rPr>
          <w:i/>
          <w:iCs/>
          <w:lang w:val="en-GB"/>
        </w:rPr>
        <w:t>RelatieveDiepte</w:t>
      </w:r>
      <w:r w:rsidRPr="00FA78C2">
        <w:rPr>
          <w:lang w:val="en-GB"/>
        </w:rPr>
        <w:t xml:space="preserve"> and </w:t>
      </w:r>
      <w:r w:rsidRPr="000404E1">
        <w:rPr>
          <w:i/>
          <w:iCs/>
          <w:lang w:val="en-GB"/>
        </w:rPr>
        <w:t>TAWDiepte</w:t>
      </w:r>
      <w:r w:rsidRPr="00FA78C2">
        <w:rPr>
          <w:lang w:val="en-GB"/>
        </w:rPr>
        <w:t>.</w:t>
      </w:r>
    </w:p>
    <w:p w14:paraId="07AB37B0" w14:textId="77777777" w:rsidR="001453FD" w:rsidRPr="00FA78C2" w:rsidRDefault="001453FD" w:rsidP="001453FD">
      <w:pPr>
        <w:rPr>
          <w:lang w:val="en-GB"/>
        </w:rPr>
      </w:pPr>
    </w:p>
    <w:p w14:paraId="4CB0AA3A" w14:textId="04A50AFD" w:rsidR="00B65EC7" w:rsidRPr="00FA78C2" w:rsidRDefault="00B65EC7">
      <w:pPr>
        <w:pStyle w:val="Heading2"/>
        <w:rPr>
          <w:lang w:val="en-GB"/>
        </w:rPr>
      </w:pPr>
      <w:bookmarkStart w:id="59" w:name="_Toc173155292"/>
      <w:r w:rsidRPr="00FA78C2">
        <w:rPr>
          <w:lang w:val="en-GB"/>
        </w:rPr>
        <w:lastRenderedPageBreak/>
        <w:t>Overview</w:t>
      </w:r>
      <w:bookmarkEnd w:id="59"/>
    </w:p>
    <w:p w14:paraId="294A7800" w14:textId="658027FC" w:rsidR="008858E9" w:rsidRPr="00FA78C2" w:rsidRDefault="008858E9" w:rsidP="008858E9">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r w:rsidR="00B65EC7" w:rsidRPr="00FA78C2">
        <w:rPr>
          <w:i/>
          <w:iCs/>
          <w:lang w:val="en-GB"/>
        </w:rPr>
        <w:t>DepthDetail and CoverageDetail</w:t>
      </w:r>
      <w:r w:rsidRPr="00FA78C2">
        <w:rPr>
          <w:lang w:val="en-GB"/>
        </w:rPr>
        <w:t xml:space="preserve"> </w:t>
      </w:r>
      <w:r w:rsidR="00E706A8">
        <w:rPr>
          <w:lang w:val="en-GB"/>
        </w:rPr>
        <w:t>entities</w:t>
      </w:r>
      <w:r w:rsidRPr="00FA78C2">
        <w:rPr>
          <w:lang w:val="en-GB"/>
        </w:rPr>
        <w:t xml:space="preserve"> that have changed in IMKL 3 compared to </w:t>
      </w:r>
      <w:r w:rsidR="00B65EC7" w:rsidRPr="00FA78C2">
        <w:rPr>
          <w:lang w:val="en-GB"/>
        </w:rPr>
        <w:t xml:space="preserve">the </w:t>
      </w:r>
      <w:r w:rsidR="00B65EC7" w:rsidRPr="00296117">
        <w:rPr>
          <w:i/>
          <w:iCs/>
          <w:lang w:val="en-GB"/>
        </w:rPr>
        <w:t>RelatieveDiepte</w:t>
      </w:r>
      <w:r w:rsidR="00B65EC7" w:rsidRPr="00FA78C2">
        <w:rPr>
          <w:lang w:val="en-GB"/>
        </w:rPr>
        <w:t xml:space="preserve"> and </w:t>
      </w:r>
      <w:r w:rsidR="00B65EC7" w:rsidRPr="00296117">
        <w:rPr>
          <w:i/>
          <w:iCs/>
          <w:lang w:val="en-GB"/>
        </w:rPr>
        <w:t>TAWDiepte</w:t>
      </w:r>
      <w:r w:rsidR="00B65EC7" w:rsidRPr="00FA78C2">
        <w:rPr>
          <w:lang w:val="en-GB"/>
        </w:rPr>
        <w:t xml:space="preserve"> of </w:t>
      </w:r>
      <w:r w:rsidRPr="00FA78C2">
        <w:rPr>
          <w:lang w:val="en-GB"/>
        </w:rPr>
        <w:t xml:space="preserve">IMKL 2.3. </w:t>
      </w:r>
    </w:p>
    <w:p w14:paraId="28EA58D1" w14:textId="77777777" w:rsidR="008858E9" w:rsidRPr="00FA78C2" w:rsidRDefault="008858E9" w:rsidP="008858E9">
      <w:pPr>
        <w:rPr>
          <w:lang w:val="en-GB"/>
        </w:rPr>
      </w:pPr>
    </w:p>
    <w:tbl>
      <w:tblPr>
        <w:tblStyle w:val="PlainTable1"/>
        <w:tblW w:w="0" w:type="auto"/>
        <w:tblLook w:val="0400" w:firstRow="0" w:lastRow="0" w:firstColumn="0" w:lastColumn="0" w:noHBand="0" w:noVBand="1"/>
      </w:tblPr>
      <w:tblGrid>
        <w:gridCol w:w="3714"/>
        <w:gridCol w:w="2778"/>
        <w:gridCol w:w="2568"/>
      </w:tblGrid>
      <w:tr w:rsidR="00A37854" w:rsidRPr="00FA78C2" w14:paraId="040FC2FC"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415E01F9" w14:textId="77777777" w:rsidR="008858E9" w:rsidRPr="00FA78C2" w:rsidRDefault="008858E9">
            <w:pPr>
              <w:rPr>
                <w:b/>
                <w:bCs/>
                <w:lang w:val="en-GB"/>
              </w:rPr>
            </w:pPr>
            <w:r w:rsidRPr="00FA78C2">
              <w:rPr>
                <w:b/>
                <w:bCs/>
                <w:lang w:val="en-GB"/>
              </w:rPr>
              <w:t>IMKL 2.3</w:t>
            </w:r>
          </w:p>
        </w:tc>
        <w:tc>
          <w:tcPr>
            <w:tcW w:w="2778" w:type="dxa"/>
          </w:tcPr>
          <w:p w14:paraId="4E7E8233" w14:textId="77777777" w:rsidR="008858E9" w:rsidRPr="00FA78C2" w:rsidRDefault="008858E9">
            <w:pPr>
              <w:rPr>
                <w:b/>
                <w:bCs/>
                <w:lang w:val="en-GB"/>
              </w:rPr>
            </w:pPr>
            <w:r w:rsidRPr="00FA78C2">
              <w:rPr>
                <w:b/>
                <w:bCs/>
                <w:lang w:val="en-GB"/>
              </w:rPr>
              <w:t>IMKL 3</w:t>
            </w:r>
          </w:p>
        </w:tc>
        <w:tc>
          <w:tcPr>
            <w:tcW w:w="2568" w:type="dxa"/>
          </w:tcPr>
          <w:p w14:paraId="6655C913" w14:textId="77777777" w:rsidR="008858E9" w:rsidRPr="00FA78C2" w:rsidRDefault="008858E9">
            <w:pPr>
              <w:rPr>
                <w:b/>
                <w:bCs/>
                <w:lang w:val="en-GB"/>
              </w:rPr>
            </w:pPr>
            <w:r w:rsidRPr="00FA78C2">
              <w:rPr>
                <w:b/>
                <w:bCs/>
                <w:lang w:val="en-GB"/>
              </w:rPr>
              <w:t>Description</w:t>
            </w:r>
          </w:p>
        </w:tc>
      </w:tr>
      <w:tr w:rsidR="008858E9" w:rsidRPr="00415CCB" w14:paraId="4D17D409" w14:textId="77777777">
        <w:tc>
          <w:tcPr>
            <w:tcW w:w="3714" w:type="dxa"/>
          </w:tcPr>
          <w:p w14:paraId="6BB7F24B" w14:textId="7D4A15DC" w:rsidR="008858E9" w:rsidRPr="00FA78C2" w:rsidRDefault="001453FD">
            <w:pPr>
              <w:rPr>
                <w:lang w:val="en-GB"/>
              </w:rPr>
            </w:pPr>
            <w:r w:rsidRPr="00FA78C2">
              <w:rPr>
                <w:lang w:val="en-GB"/>
              </w:rPr>
              <w:t>diepteNauwkeurigheid</w:t>
            </w:r>
          </w:p>
        </w:tc>
        <w:tc>
          <w:tcPr>
            <w:tcW w:w="2778" w:type="dxa"/>
          </w:tcPr>
          <w:p w14:paraId="0AD722A8" w14:textId="6D03DA17" w:rsidR="008858E9" w:rsidRPr="00FA78C2" w:rsidRDefault="001453FD">
            <w:pPr>
              <w:rPr>
                <w:lang w:val="en-GB"/>
              </w:rPr>
            </w:pPr>
            <w:r w:rsidRPr="00FA78C2">
              <w:rPr>
                <w:lang w:val="en-GB"/>
              </w:rPr>
              <w:t>verticalPositionSurvey</w:t>
            </w:r>
          </w:p>
        </w:tc>
        <w:tc>
          <w:tcPr>
            <w:tcW w:w="2568" w:type="dxa"/>
          </w:tcPr>
          <w:p w14:paraId="7A5940CC" w14:textId="09FA8512" w:rsidR="008858E9" w:rsidRPr="00FA78C2" w:rsidRDefault="00877183">
            <w:pPr>
              <w:rPr>
                <w:lang w:val="en-GB"/>
              </w:rPr>
            </w:pPr>
            <w:r>
              <w:rPr>
                <w:lang w:val="en-GB"/>
              </w:rPr>
              <w:t xml:space="preserve">See the section on </w:t>
            </w:r>
            <w:r>
              <w:rPr>
                <w:lang w:val="en-GB"/>
              </w:rPr>
              <w:fldChar w:fldCharType="begin"/>
            </w:r>
            <w:r>
              <w:rPr>
                <w:lang w:val="en-GB"/>
              </w:rPr>
              <w:instrText xml:space="preserve"> REF _Ref172276380 \h </w:instrText>
            </w:r>
            <w:r>
              <w:rPr>
                <w:lang w:val="en-GB"/>
              </w:rPr>
            </w:r>
            <w:r>
              <w:rPr>
                <w:lang w:val="en-GB"/>
              </w:rPr>
              <w:fldChar w:fldCharType="separate"/>
            </w:r>
            <w:r w:rsidR="00FA0A35" w:rsidRPr="00FA78C2">
              <w:rPr>
                <w:lang w:val="en-GB"/>
              </w:rPr>
              <w:t>verticalPositionSurvey</w:t>
            </w:r>
            <w:r>
              <w:rPr>
                <w:lang w:val="en-GB"/>
              </w:rPr>
              <w:fldChar w:fldCharType="end"/>
            </w:r>
          </w:p>
        </w:tc>
      </w:tr>
      <w:tr w:rsidR="001453FD" w:rsidRPr="00415CCB" w14:paraId="1032F4BC"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49957DEA" w14:textId="36EDBE70" w:rsidR="001453FD" w:rsidRPr="00FA78C2" w:rsidRDefault="001453FD">
            <w:pPr>
              <w:rPr>
                <w:lang w:val="en-GB"/>
              </w:rPr>
            </w:pPr>
            <w:r w:rsidRPr="00FA78C2">
              <w:rPr>
                <w:lang w:val="en-GB"/>
              </w:rPr>
              <w:t>dieptePeil</w:t>
            </w:r>
          </w:p>
        </w:tc>
        <w:tc>
          <w:tcPr>
            <w:tcW w:w="2778" w:type="dxa"/>
          </w:tcPr>
          <w:p w14:paraId="070C64DD" w14:textId="13AC5D18" w:rsidR="001453FD" w:rsidRPr="00FA78C2" w:rsidRDefault="001453FD">
            <w:pPr>
              <w:rPr>
                <w:lang w:val="en-GB"/>
              </w:rPr>
            </w:pPr>
            <w:r w:rsidRPr="00FA78C2">
              <w:rPr>
                <w:lang w:val="en-GB"/>
              </w:rPr>
              <w:t>depth, height or verticalPosition</w:t>
            </w:r>
          </w:p>
        </w:tc>
        <w:tc>
          <w:tcPr>
            <w:tcW w:w="2568" w:type="dxa"/>
          </w:tcPr>
          <w:p w14:paraId="01861727" w14:textId="4EAF77DB" w:rsidR="001453FD" w:rsidRPr="00FA78C2" w:rsidRDefault="00877183">
            <w:pPr>
              <w:rPr>
                <w:lang w:val="en-GB"/>
              </w:rPr>
            </w:pPr>
            <w:r>
              <w:rPr>
                <w:lang w:val="en-GB"/>
              </w:rPr>
              <w:t xml:space="preserve">See the section on </w:t>
            </w:r>
            <w:r>
              <w:rPr>
                <w:lang w:val="en-GB"/>
              </w:rPr>
              <w:fldChar w:fldCharType="begin"/>
            </w:r>
            <w:r>
              <w:rPr>
                <w:lang w:val="en-GB"/>
              </w:rPr>
              <w:instrText xml:space="preserve"> REF _Ref172276396 \h </w:instrText>
            </w:r>
            <w:r>
              <w:rPr>
                <w:lang w:val="en-GB"/>
              </w:rPr>
            </w:r>
            <w:r>
              <w:rPr>
                <w:lang w:val="en-GB"/>
              </w:rPr>
              <w:fldChar w:fldCharType="separate"/>
            </w:r>
            <w:r w:rsidR="00FA0A35" w:rsidRPr="00FA78C2">
              <w:rPr>
                <w:lang w:val="en-GB"/>
              </w:rPr>
              <w:t>depth, height and verticalPosition</w:t>
            </w:r>
            <w:r>
              <w:rPr>
                <w:lang w:val="en-GB"/>
              </w:rPr>
              <w:fldChar w:fldCharType="end"/>
            </w:r>
          </w:p>
        </w:tc>
      </w:tr>
      <w:tr w:rsidR="001453FD" w:rsidRPr="00415CCB" w14:paraId="6B619977" w14:textId="77777777">
        <w:tc>
          <w:tcPr>
            <w:tcW w:w="3714" w:type="dxa"/>
          </w:tcPr>
          <w:p w14:paraId="0A956987" w14:textId="21F440A4" w:rsidR="001453FD" w:rsidRPr="00FA78C2" w:rsidRDefault="001453FD">
            <w:pPr>
              <w:rPr>
                <w:lang w:val="en-GB"/>
              </w:rPr>
            </w:pPr>
            <w:r w:rsidRPr="00FA78C2">
              <w:rPr>
                <w:lang w:val="en-GB"/>
              </w:rPr>
              <w:t>datumOpmetingDieptePeil</w:t>
            </w:r>
          </w:p>
        </w:tc>
        <w:tc>
          <w:tcPr>
            <w:tcW w:w="2778" w:type="dxa"/>
          </w:tcPr>
          <w:p w14:paraId="20FE0C8D" w14:textId="7FF078E4" w:rsidR="001453FD" w:rsidRPr="00FA78C2" w:rsidRDefault="001453FD">
            <w:pPr>
              <w:rPr>
                <w:lang w:val="en-GB"/>
              </w:rPr>
            </w:pPr>
            <w:r w:rsidRPr="00FA78C2">
              <w:rPr>
                <w:lang w:val="en-GB"/>
              </w:rPr>
              <w:t>verticalPositionSurvey</w:t>
            </w:r>
          </w:p>
        </w:tc>
        <w:tc>
          <w:tcPr>
            <w:tcW w:w="2568" w:type="dxa"/>
          </w:tcPr>
          <w:p w14:paraId="4D345304" w14:textId="77D5652D" w:rsidR="001453FD" w:rsidRPr="00FA78C2" w:rsidRDefault="00877183">
            <w:pPr>
              <w:rPr>
                <w:lang w:val="en-GB"/>
              </w:rPr>
            </w:pPr>
            <w:r>
              <w:rPr>
                <w:lang w:val="en-GB"/>
              </w:rPr>
              <w:t xml:space="preserve">See the section on </w:t>
            </w:r>
            <w:r>
              <w:rPr>
                <w:lang w:val="en-GB"/>
              </w:rPr>
              <w:fldChar w:fldCharType="begin"/>
            </w:r>
            <w:r>
              <w:rPr>
                <w:lang w:val="en-GB"/>
              </w:rPr>
              <w:instrText xml:space="preserve"> REF _Ref172276380 \h </w:instrText>
            </w:r>
            <w:r>
              <w:rPr>
                <w:lang w:val="en-GB"/>
              </w:rPr>
            </w:r>
            <w:r>
              <w:rPr>
                <w:lang w:val="en-GB"/>
              </w:rPr>
              <w:fldChar w:fldCharType="separate"/>
            </w:r>
            <w:r w:rsidR="00FA0A35" w:rsidRPr="00FA78C2">
              <w:rPr>
                <w:lang w:val="en-GB"/>
              </w:rPr>
              <w:t>verticalPositionSurvey</w:t>
            </w:r>
            <w:r>
              <w:rPr>
                <w:lang w:val="en-GB"/>
              </w:rPr>
              <w:fldChar w:fldCharType="end"/>
            </w:r>
          </w:p>
        </w:tc>
      </w:tr>
      <w:tr w:rsidR="001453FD" w:rsidRPr="00FA78C2" w14:paraId="39FD561B"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6C5DB4E9" w14:textId="7DD74DFE" w:rsidR="001453FD" w:rsidRPr="00FA78C2" w:rsidRDefault="001453FD">
            <w:pPr>
              <w:rPr>
                <w:lang w:val="en-GB"/>
              </w:rPr>
            </w:pPr>
            <w:r w:rsidRPr="00FA78C2">
              <w:rPr>
                <w:lang w:val="en-GB"/>
              </w:rPr>
              <w:t>ligging</w:t>
            </w:r>
          </w:p>
        </w:tc>
        <w:tc>
          <w:tcPr>
            <w:tcW w:w="2778" w:type="dxa"/>
          </w:tcPr>
          <w:p w14:paraId="61F25254" w14:textId="46DC1476" w:rsidR="001453FD" w:rsidRPr="00FA78C2" w:rsidRDefault="001453FD">
            <w:pPr>
              <w:rPr>
                <w:lang w:val="en-GB"/>
              </w:rPr>
            </w:pPr>
            <w:r w:rsidRPr="00FA78C2">
              <w:rPr>
                <w:lang w:val="en-GB"/>
              </w:rPr>
              <w:t>location</w:t>
            </w:r>
          </w:p>
        </w:tc>
        <w:tc>
          <w:tcPr>
            <w:tcW w:w="2568" w:type="dxa"/>
          </w:tcPr>
          <w:p w14:paraId="284D5688" w14:textId="03178526" w:rsidR="001453FD" w:rsidRPr="00FA78C2" w:rsidRDefault="00877183">
            <w:pPr>
              <w:rPr>
                <w:lang w:val="en-GB"/>
              </w:rPr>
            </w:pPr>
            <w:r>
              <w:rPr>
                <w:lang w:val="en-GB"/>
              </w:rPr>
              <w:t>Renamed</w:t>
            </w:r>
          </w:p>
        </w:tc>
      </w:tr>
      <w:tr w:rsidR="001453FD" w:rsidRPr="00415CCB" w14:paraId="004AF890" w14:textId="77777777">
        <w:tc>
          <w:tcPr>
            <w:tcW w:w="3714" w:type="dxa"/>
          </w:tcPr>
          <w:p w14:paraId="1135C6FE" w14:textId="58E2DF8C" w:rsidR="001453FD" w:rsidRPr="00FA78C2" w:rsidRDefault="001453FD">
            <w:pPr>
              <w:rPr>
                <w:lang w:val="en-GB"/>
              </w:rPr>
            </w:pPr>
            <w:r w:rsidRPr="00FA78C2">
              <w:rPr>
                <w:lang w:val="en-GB"/>
              </w:rPr>
              <w:t>heeftKabelOfLeiding</w:t>
            </w:r>
          </w:p>
        </w:tc>
        <w:tc>
          <w:tcPr>
            <w:tcW w:w="2778" w:type="dxa"/>
          </w:tcPr>
          <w:p w14:paraId="571FAF0D" w14:textId="22E6B6CA" w:rsidR="001453FD" w:rsidRPr="00FA78C2" w:rsidRDefault="001453FD">
            <w:pPr>
              <w:rPr>
                <w:lang w:val="en-GB"/>
              </w:rPr>
            </w:pPr>
            <w:r w:rsidRPr="00FA78C2">
              <w:rPr>
                <w:lang w:val="en-GB"/>
              </w:rPr>
              <w:t>on</w:t>
            </w:r>
          </w:p>
        </w:tc>
        <w:tc>
          <w:tcPr>
            <w:tcW w:w="2568" w:type="dxa"/>
          </w:tcPr>
          <w:p w14:paraId="16693675" w14:textId="77777777" w:rsidR="001453FD" w:rsidRDefault="00877183">
            <w:pPr>
              <w:rPr>
                <w:lang w:val="en-GB"/>
              </w:rPr>
            </w:pPr>
            <w:r>
              <w:rPr>
                <w:lang w:val="en-GB"/>
              </w:rPr>
              <w:t>Renamed</w:t>
            </w:r>
          </w:p>
          <w:p w14:paraId="758B6913" w14:textId="50FFCDD3" w:rsidR="00877183" w:rsidRPr="00FA78C2" w:rsidRDefault="00877183">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FA0A35" w:rsidRPr="00FA78C2">
              <w:rPr>
                <w:lang w:val="en-GB"/>
              </w:rPr>
              <w:t>Associations</w:t>
            </w:r>
            <w:r>
              <w:rPr>
                <w:lang w:val="en-GB"/>
              </w:rPr>
              <w:fldChar w:fldCharType="end"/>
            </w:r>
          </w:p>
        </w:tc>
      </w:tr>
      <w:tr w:rsidR="001453FD" w:rsidRPr="00415CCB" w14:paraId="0FDB7E3A"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5836FC4F" w14:textId="17E58343" w:rsidR="001453FD" w:rsidRPr="00FA78C2" w:rsidRDefault="001453FD">
            <w:pPr>
              <w:rPr>
                <w:lang w:val="en-GB"/>
              </w:rPr>
            </w:pPr>
            <w:r w:rsidRPr="00FA78C2">
              <w:rPr>
                <w:lang w:val="en-GB"/>
              </w:rPr>
              <w:t>heeftLeidingElement</w:t>
            </w:r>
          </w:p>
        </w:tc>
        <w:tc>
          <w:tcPr>
            <w:tcW w:w="2778" w:type="dxa"/>
          </w:tcPr>
          <w:p w14:paraId="507A37BE" w14:textId="36AFBE43" w:rsidR="001453FD" w:rsidRPr="00FA78C2" w:rsidRDefault="001453FD">
            <w:pPr>
              <w:rPr>
                <w:lang w:val="en-GB"/>
              </w:rPr>
            </w:pPr>
            <w:r w:rsidRPr="00FA78C2">
              <w:rPr>
                <w:lang w:val="en-GB"/>
              </w:rPr>
              <w:t>on</w:t>
            </w:r>
          </w:p>
        </w:tc>
        <w:tc>
          <w:tcPr>
            <w:tcW w:w="2568" w:type="dxa"/>
          </w:tcPr>
          <w:p w14:paraId="7334304D" w14:textId="77777777" w:rsidR="00877183" w:rsidRDefault="00877183" w:rsidP="00877183">
            <w:pPr>
              <w:rPr>
                <w:lang w:val="en-GB"/>
              </w:rPr>
            </w:pPr>
            <w:r>
              <w:rPr>
                <w:lang w:val="en-GB"/>
              </w:rPr>
              <w:t>Renamed</w:t>
            </w:r>
          </w:p>
          <w:p w14:paraId="7BB95414" w14:textId="5AA653E4" w:rsidR="001453FD" w:rsidRPr="00FA78C2" w:rsidRDefault="00877183" w:rsidP="00877183">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FA0A35" w:rsidRPr="00FA78C2">
              <w:rPr>
                <w:lang w:val="en-GB"/>
              </w:rPr>
              <w:t>Associations</w:t>
            </w:r>
            <w:r>
              <w:rPr>
                <w:lang w:val="en-GB"/>
              </w:rPr>
              <w:fldChar w:fldCharType="end"/>
            </w:r>
          </w:p>
        </w:tc>
      </w:tr>
      <w:tr w:rsidR="001453FD" w:rsidRPr="00415CCB" w14:paraId="48442C65" w14:textId="77777777">
        <w:tc>
          <w:tcPr>
            <w:tcW w:w="3714" w:type="dxa"/>
          </w:tcPr>
          <w:p w14:paraId="15E9FB18" w14:textId="4D0DC42E" w:rsidR="001453FD" w:rsidRPr="00FA78C2" w:rsidRDefault="001453FD">
            <w:pPr>
              <w:rPr>
                <w:lang w:val="en-GB"/>
              </w:rPr>
            </w:pPr>
            <w:r w:rsidRPr="00FA78C2">
              <w:rPr>
                <w:lang w:val="en-GB"/>
              </w:rPr>
              <w:t>heeftContainerLeidingElement</w:t>
            </w:r>
          </w:p>
        </w:tc>
        <w:tc>
          <w:tcPr>
            <w:tcW w:w="2778" w:type="dxa"/>
          </w:tcPr>
          <w:p w14:paraId="4C52945F" w14:textId="4ABDCA07" w:rsidR="001453FD" w:rsidRPr="00FA78C2" w:rsidRDefault="001453FD">
            <w:pPr>
              <w:rPr>
                <w:lang w:val="en-GB"/>
              </w:rPr>
            </w:pPr>
            <w:r w:rsidRPr="00FA78C2">
              <w:rPr>
                <w:lang w:val="en-GB"/>
              </w:rPr>
              <w:t>on</w:t>
            </w:r>
          </w:p>
        </w:tc>
        <w:tc>
          <w:tcPr>
            <w:tcW w:w="2568" w:type="dxa"/>
          </w:tcPr>
          <w:p w14:paraId="6E039F44" w14:textId="77777777" w:rsidR="00877183" w:rsidRDefault="00877183" w:rsidP="00877183">
            <w:pPr>
              <w:rPr>
                <w:lang w:val="en-GB"/>
              </w:rPr>
            </w:pPr>
            <w:r>
              <w:rPr>
                <w:lang w:val="en-GB"/>
              </w:rPr>
              <w:t>Renamed</w:t>
            </w:r>
          </w:p>
          <w:p w14:paraId="1712D363" w14:textId="0F18AAB3" w:rsidR="001453FD" w:rsidRPr="00FA78C2" w:rsidRDefault="00877183" w:rsidP="00877183">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FA0A35" w:rsidRPr="00FA78C2">
              <w:rPr>
                <w:lang w:val="en-GB"/>
              </w:rPr>
              <w:t>Associations</w:t>
            </w:r>
            <w:r>
              <w:rPr>
                <w:lang w:val="en-GB"/>
              </w:rPr>
              <w:fldChar w:fldCharType="end"/>
            </w:r>
          </w:p>
        </w:tc>
      </w:tr>
      <w:tr w:rsidR="001453FD" w:rsidRPr="00415CCB" w14:paraId="256330BF"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7B537223" w14:textId="1770979E" w:rsidR="001453FD" w:rsidRPr="00FA78C2" w:rsidRDefault="001453FD">
            <w:pPr>
              <w:rPr>
                <w:lang w:val="en-GB"/>
              </w:rPr>
            </w:pPr>
            <w:r w:rsidRPr="00FA78C2">
              <w:rPr>
                <w:lang w:val="en-GB"/>
              </w:rPr>
              <w:t>heeftKabelEnLeidingContainer</w:t>
            </w:r>
          </w:p>
        </w:tc>
        <w:tc>
          <w:tcPr>
            <w:tcW w:w="2778" w:type="dxa"/>
          </w:tcPr>
          <w:p w14:paraId="4B4EB4D5" w14:textId="64229663" w:rsidR="001453FD" w:rsidRPr="00FA78C2" w:rsidRDefault="001453FD">
            <w:pPr>
              <w:rPr>
                <w:lang w:val="en-GB"/>
              </w:rPr>
            </w:pPr>
            <w:r w:rsidRPr="00FA78C2">
              <w:rPr>
                <w:lang w:val="en-GB"/>
              </w:rPr>
              <w:t>on</w:t>
            </w:r>
          </w:p>
        </w:tc>
        <w:tc>
          <w:tcPr>
            <w:tcW w:w="2568" w:type="dxa"/>
          </w:tcPr>
          <w:p w14:paraId="422F6ACC" w14:textId="77777777" w:rsidR="00877183" w:rsidRDefault="00877183" w:rsidP="00877183">
            <w:pPr>
              <w:rPr>
                <w:lang w:val="en-GB"/>
              </w:rPr>
            </w:pPr>
            <w:r>
              <w:rPr>
                <w:lang w:val="en-GB"/>
              </w:rPr>
              <w:t>Renamed</w:t>
            </w:r>
          </w:p>
          <w:p w14:paraId="257C1CA2" w14:textId="5263B8AA" w:rsidR="001453FD" w:rsidRPr="00FA78C2" w:rsidRDefault="00877183" w:rsidP="00877183">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FA0A35" w:rsidRPr="00FA78C2">
              <w:rPr>
                <w:lang w:val="en-GB"/>
              </w:rPr>
              <w:t>Associations</w:t>
            </w:r>
            <w:r>
              <w:rPr>
                <w:lang w:val="en-GB"/>
              </w:rPr>
              <w:fldChar w:fldCharType="end"/>
            </w:r>
          </w:p>
        </w:tc>
      </w:tr>
      <w:tr w:rsidR="001453FD" w:rsidRPr="00415CCB" w14:paraId="6FD8D75A" w14:textId="77777777">
        <w:tc>
          <w:tcPr>
            <w:tcW w:w="3714" w:type="dxa"/>
          </w:tcPr>
          <w:p w14:paraId="7C5883F5" w14:textId="254244A7" w:rsidR="001453FD" w:rsidRPr="00FA78C2" w:rsidRDefault="001453FD">
            <w:pPr>
              <w:rPr>
                <w:lang w:val="en-GB"/>
              </w:rPr>
            </w:pPr>
            <w:r w:rsidRPr="00FA78C2">
              <w:rPr>
                <w:lang w:val="en-GB"/>
              </w:rPr>
              <w:t>heeftUtilityNetwork</w:t>
            </w:r>
          </w:p>
        </w:tc>
        <w:tc>
          <w:tcPr>
            <w:tcW w:w="2778" w:type="dxa"/>
          </w:tcPr>
          <w:p w14:paraId="6ACB46F2" w14:textId="07FF30DD" w:rsidR="001453FD" w:rsidRPr="00FA78C2" w:rsidRDefault="001453FD">
            <w:pPr>
              <w:rPr>
                <w:lang w:val="en-GB"/>
              </w:rPr>
            </w:pPr>
            <w:r w:rsidRPr="00FA78C2">
              <w:rPr>
                <w:lang w:val="en-GB"/>
              </w:rPr>
              <w:t>/</w:t>
            </w:r>
          </w:p>
        </w:tc>
        <w:tc>
          <w:tcPr>
            <w:tcW w:w="2568" w:type="dxa"/>
          </w:tcPr>
          <w:p w14:paraId="09A39750" w14:textId="77777777" w:rsidR="001453FD" w:rsidRDefault="001453FD">
            <w:pPr>
              <w:rPr>
                <w:lang w:val="en-GB"/>
              </w:rPr>
            </w:pPr>
            <w:r w:rsidRPr="00FA78C2">
              <w:rPr>
                <w:lang w:val="en-GB"/>
              </w:rPr>
              <w:t>Removed</w:t>
            </w:r>
          </w:p>
          <w:p w14:paraId="136DA17C" w14:textId="57520EFD" w:rsidR="00877183" w:rsidRPr="00FA78C2" w:rsidRDefault="00877183">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FA0A35" w:rsidRPr="00FA78C2">
              <w:rPr>
                <w:lang w:val="en-GB"/>
              </w:rPr>
              <w:t>Associations</w:t>
            </w:r>
            <w:r>
              <w:rPr>
                <w:lang w:val="en-GB"/>
              </w:rPr>
              <w:fldChar w:fldCharType="end"/>
            </w:r>
          </w:p>
        </w:tc>
      </w:tr>
      <w:tr w:rsidR="00407BE6" w:rsidRPr="00415CCB" w14:paraId="3E8BF12A"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504B2A6A" w14:textId="00190F80" w:rsidR="00407BE6" w:rsidRPr="00FA78C2" w:rsidRDefault="00407BE6">
            <w:pPr>
              <w:rPr>
                <w:lang w:val="en-GB"/>
              </w:rPr>
            </w:pPr>
            <w:r w:rsidRPr="00FA78C2">
              <w:rPr>
                <w:lang w:val="en-GB"/>
              </w:rPr>
              <w:t>maaiveldPeil (TAWDiepte)</w:t>
            </w:r>
          </w:p>
        </w:tc>
        <w:tc>
          <w:tcPr>
            <w:tcW w:w="2778" w:type="dxa"/>
          </w:tcPr>
          <w:p w14:paraId="6EA71785" w14:textId="7A046DBF" w:rsidR="00407BE6" w:rsidRPr="00FA78C2" w:rsidRDefault="00407BE6">
            <w:pPr>
              <w:rPr>
                <w:lang w:val="en-GB"/>
              </w:rPr>
            </w:pPr>
            <w:r w:rsidRPr="00FA78C2">
              <w:rPr>
                <w:lang w:val="en-GB"/>
              </w:rPr>
              <w:t>referenceSurface &gt; verticalPosition</w:t>
            </w:r>
          </w:p>
        </w:tc>
        <w:tc>
          <w:tcPr>
            <w:tcW w:w="2568" w:type="dxa"/>
          </w:tcPr>
          <w:p w14:paraId="1B3E428E" w14:textId="04EF6C80" w:rsidR="00407BE6" w:rsidRPr="00FA78C2" w:rsidRDefault="00877183">
            <w:pPr>
              <w:rPr>
                <w:lang w:val="en-GB"/>
              </w:rPr>
            </w:pPr>
            <w:r>
              <w:rPr>
                <w:lang w:val="en-GB"/>
              </w:rPr>
              <w:t xml:space="preserve">See the section on </w:t>
            </w:r>
            <w:r>
              <w:rPr>
                <w:lang w:val="en-GB"/>
              </w:rPr>
              <w:fldChar w:fldCharType="begin"/>
            </w:r>
            <w:r>
              <w:rPr>
                <w:lang w:val="en-GB"/>
              </w:rPr>
              <w:instrText xml:space="preserve"> REF _Ref172276450 \h </w:instrText>
            </w:r>
            <w:r>
              <w:rPr>
                <w:lang w:val="en-GB"/>
              </w:rPr>
            </w:r>
            <w:r>
              <w:rPr>
                <w:lang w:val="en-GB"/>
              </w:rPr>
              <w:fldChar w:fldCharType="separate"/>
            </w:r>
            <w:r w:rsidR="00FA0A35" w:rsidRPr="00FA78C2">
              <w:rPr>
                <w:lang w:val="en-GB"/>
              </w:rPr>
              <w:t>referenceSurface</w:t>
            </w:r>
            <w:r>
              <w:rPr>
                <w:lang w:val="en-GB"/>
              </w:rPr>
              <w:fldChar w:fldCharType="end"/>
            </w:r>
          </w:p>
        </w:tc>
      </w:tr>
      <w:tr w:rsidR="00407BE6" w:rsidRPr="00415CCB" w14:paraId="0E5848B4" w14:textId="77777777">
        <w:tc>
          <w:tcPr>
            <w:tcW w:w="3714" w:type="dxa"/>
          </w:tcPr>
          <w:p w14:paraId="15781734" w14:textId="76C564E8" w:rsidR="00407BE6" w:rsidRPr="00FA78C2" w:rsidRDefault="00407BE6">
            <w:pPr>
              <w:rPr>
                <w:lang w:val="en-GB"/>
              </w:rPr>
            </w:pPr>
            <w:r w:rsidRPr="00FA78C2">
              <w:rPr>
                <w:lang w:val="en-GB"/>
              </w:rPr>
              <w:t>datumOpmetingMaaiveldPeil (TAWDiepte)</w:t>
            </w:r>
          </w:p>
        </w:tc>
        <w:tc>
          <w:tcPr>
            <w:tcW w:w="2778" w:type="dxa"/>
          </w:tcPr>
          <w:p w14:paraId="3B1EE3A2" w14:textId="34217548" w:rsidR="00407BE6" w:rsidRPr="00FA78C2" w:rsidRDefault="00407BE6">
            <w:pPr>
              <w:rPr>
                <w:lang w:val="en-GB"/>
              </w:rPr>
            </w:pPr>
            <w:r w:rsidRPr="00FA78C2">
              <w:rPr>
                <w:lang w:val="en-GB"/>
              </w:rPr>
              <w:t>referenceSurface &gt; verticalPositionSurvey</w:t>
            </w:r>
          </w:p>
        </w:tc>
        <w:tc>
          <w:tcPr>
            <w:tcW w:w="2568" w:type="dxa"/>
          </w:tcPr>
          <w:p w14:paraId="2B0F8B1B" w14:textId="326A32C6" w:rsidR="00407BE6" w:rsidRPr="00FA78C2" w:rsidRDefault="00877183">
            <w:pPr>
              <w:rPr>
                <w:lang w:val="en-GB"/>
              </w:rPr>
            </w:pPr>
            <w:r>
              <w:rPr>
                <w:lang w:val="en-GB"/>
              </w:rPr>
              <w:t xml:space="preserve">See the section on </w:t>
            </w:r>
            <w:r>
              <w:rPr>
                <w:lang w:val="en-GB"/>
              </w:rPr>
              <w:fldChar w:fldCharType="begin"/>
            </w:r>
            <w:r>
              <w:rPr>
                <w:lang w:val="en-GB"/>
              </w:rPr>
              <w:instrText xml:space="preserve"> REF _Ref172276450 \h </w:instrText>
            </w:r>
            <w:r>
              <w:rPr>
                <w:lang w:val="en-GB"/>
              </w:rPr>
            </w:r>
            <w:r>
              <w:rPr>
                <w:lang w:val="en-GB"/>
              </w:rPr>
              <w:fldChar w:fldCharType="separate"/>
            </w:r>
            <w:r w:rsidR="00FA0A35" w:rsidRPr="00FA78C2">
              <w:rPr>
                <w:lang w:val="en-GB"/>
              </w:rPr>
              <w:t>referenceSurface</w:t>
            </w:r>
            <w:r>
              <w:rPr>
                <w:lang w:val="en-GB"/>
              </w:rPr>
              <w:fldChar w:fldCharType="end"/>
            </w:r>
          </w:p>
        </w:tc>
      </w:tr>
    </w:tbl>
    <w:p w14:paraId="37AE0033" w14:textId="77777777" w:rsidR="008858E9" w:rsidRPr="00FA78C2" w:rsidRDefault="008858E9" w:rsidP="008858E9">
      <w:pPr>
        <w:rPr>
          <w:lang w:val="en-GB"/>
        </w:rPr>
      </w:pPr>
    </w:p>
    <w:p w14:paraId="3737C95C" w14:textId="7712FF27" w:rsidR="008858E9" w:rsidRPr="00FA78C2" w:rsidRDefault="001453FD" w:rsidP="001453FD">
      <w:pPr>
        <w:pStyle w:val="Heading2"/>
        <w:rPr>
          <w:lang w:val="en-GB"/>
        </w:rPr>
      </w:pPr>
      <w:bookmarkStart w:id="60" w:name="_Ref172276396"/>
      <w:bookmarkStart w:id="61" w:name="_Toc173155293"/>
      <w:r w:rsidRPr="00FA78C2">
        <w:rPr>
          <w:lang w:val="en-GB"/>
        </w:rPr>
        <w:lastRenderedPageBreak/>
        <w:t>depth, height and verticalPosition</w:t>
      </w:r>
      <w:bookmarkEnd w:id="60"/>
      <w:bookmarkEnd w:id="61"/>
    </w:p>
    <w:p w14:paraId="40273986" w14:textId="1D59EACB" w:rsidR="001453FD" w:rsidRPr="00FA78C2" w:rsidRDefault="00772331" w:rsidP="001453FD">
      <w:pPr>
        <w:rPr>
          <w:lang w:val="en-GB"/>
        </w:rPr>
      </w:pPr>
      <w:r w:rsidRPr="00FA78C2">
        <w:rPr>
          <w:lang w:val="en-GB"/>
        </w:rPr>
        <w:t xml:space="preserve">Every </w:t>
      </w:r>
      <w:r w:rsidRPr="00A97411">
        <w:rPr>
          <w:i/>
          <w:iCs/>
          <w:lang w:val="en-GB"/>
        </w:rPr>
        <w:t>DepthDetail</w:t>
      </w:r>
      <w:r w:rsidRPr="00FA78C2">
        <w:rPr>
          <w:lang w:val="en-GB"/>
        </w:rPr>
        <w:t xml:space="preserve"> or </w:t>
      </w:r>
      <w:r w:rsidRPr="00A97411">
        <w:rPr>
          <w:i/>
          <w:iCs/>
          <w:lang w:val="en-GB"/>
        </w:rPr>
        <w:t>CoverageDetail</w:t>
      </w:r>
      <w:r w:rsidRPr="00FA78C2">
        <w:rPr>
          <w:lang w:val="en-GB"/>
        </w:rPr>
        <w:t xml:space="preserve"> </w:t>
      </w:r>
      <w:r w:rsidR="00E706A8">
        <w:rPr>
          <w:lang w:val="en-GB"/>
        </w:rPr>
        <w:t>entity</w:t>
      </w:r>
      <w:r w:rsidRPr="00FA78C2">
        <w:rPr>
          <w:lang w:val="en-GB"/>
        </w:rPr>
        <w:t xml:space="preserve"> should have </w:t>
      </w:r>
      <w:r w:rsidR="00E51069">
        <w:rPr>
          <w:lang w:val="en-GB"/>
        </w:rPr>
        <w:t>exactly one</w:t>
      </w:r>
      <w:r w:rsidRPr="00FA78C2">
        <w:rPr>
          <w:lang w:val="en-GB"/>
        </w:rPr>
        <w:t xml:space="preserve"> of the following elements:</w:t>
      </w:r>
    </w:p>
    <w:p w14:paraId="4867030F" w14:textId="034E0950" w:rsidR="00772331" w:rsidRPr="00FA78C2" w:rsidRDefault="00772331" w:rsidP="00772331">
      <w:pPr>
        <w:pStyle w:val="ListParagraph"/>
        <w:numPr>
          <w:ilvl w:val="0"/>
          <w:numId w:val="21"/>
        </w:numPr>
        <w:rPr>
          <w:lang w:val="en-GB"/>
        </w:rPr>
      </w:pPr>
      <w:r w:rsidRPr="00D02B79">
        <w:rPr>
          <w:b/>
          <w:bCs/>
          <w:lang w:val="en-GB"/>
        </w:rPr>
        <w:t>depth:</w:t>
      </w:r>
      <w:r w:rsidRPr="00FA78C2">
        <w:rPr>
          <w:lang w:val="en-GB"/>
        </w:rPr>
        <w:t xml:space="preserve"> The </w:t>
      </w:r>
      <w:r w:rsidRPr="00D02B79">
        <w:rPr>
          <w:i/>
          <w:iCs/>
          <w:lang w:val="en-GB"/>
        </w:rPr>
        <w:t>depth</w:t>
      </w:r>
      <w:r w:rsidRPr="00FA78C2">
        <w:rPr>
          <w:lang w:val="en-GB"/>
        </w:rPr>
        <w:t xml:space="preserve"> element replaces the </w:t>
      </w:r>
      <w:r w:rsidRPr="00D02B79">
        <w:rPr>
          <w:i/>
          <w:iCs/>
          <w:lang w:val="en-GB"/>
        </w:rPr>
        <w:t>dieptePeil</w:t>
      </w:r>
      <w:r w:rsidRPr="00FA78C2">
        <w:rPr>
          <w:lang w:val="en-GB"/>
        </w:rPr>
        <w:t xml:space="preserve"> element of the </w:t>
      </w:r>
      <w:r w:rsidRPr="00D02B79">
        <w:rPr>
          <w:i/>
          <w:iCs/>
          <w:lang w:val="en-GB"/>
        </w:rPr>
        <w:t>RelatieveDiepte</w:t>
      </w:r>
      <w:r w:rsidRPr="00FA78C2">
        <w:rPr>
          <w:lang w:val="en-GB"/>
        </w:rPr>
        <w:t xml:space="preserve"> </w:t>
      </w:r>
      <w:r w:rsidR="00E706A8">
        <w:rPr>
          <w:lang w:val="en-GB"/>
        </w:rPr>
        <w:t>entity</w:t>
      </w:r>
      <w:r w:rsidRPr="00FA78C2">
        <w:rPr>
          <w:lang w:val="en-GB"/>
        </w:rPr>
        <w:t>. It represent the depth below the surface.</w:t>
      </w:r>
    </w:p>
    <w:p w14:paraId="1BEFA874" w14:textId="7FE5837E" w:rsidR="00772331" w:rsidRPr="00FA78C2" w:rsidRDefault="00772331" w:rsidP="00772331">
      <w:pPr>
        <w:pStyle w:val="ListParagraph"/>
        <w:numPr>
          <w:ilvl w:val="0"/>
          <w:numId w:val="21"/>
        </w:numPr>
        <w:rPr>
          <w:lang w:val="en-GB"/>
        </w:rPr>
      </w:pPr>
      <w:r w:rsidRPr="00D02B79">
        <w:rPr>
          <w:b/>
          <w:bCs/>
          <w:lang w:val="en-GB"/>
        </w:rPr>
        <w:t>height:</w:t>
      </w:r>
      <w:r w:rsidRPr="00FA78C2">
        <w:rPr>
          <w:lang w:val="en-GB"/>
        </w:rPr>
        <w:t xml:space="preserve"> The </w:t>
      </w:r>
      <w:r w:rsidRPr="00D02B79">
        <w:rPr>
          <w:i/>
          <w:iCs/>
          <w:lang w:val="en-GB"/>
        </w:rPr>
        <w:t>height</w:t>
      </w:r>
      <w:r w:rsidRPr="00FA78C2">
        <w:rPr>
          <w:lang w:val="en-GB"/>
        </w:rPr>
        <w:t xml:space="preserve"> element is similar to the </w:t>
      </w:r>
      <w:r w:rsidRPr="00D02B79">
        <w:rPr>
          <w:i/>
          <w:iCs/>
          <w:lang w:val="en-GB"/>
        </w:rPr>
        <w:t>depth</w:t>
      </w:r>
      <w:r w:rsidRPr="00FA78C2">
        <w:rPr>
          <w:lang w:val="en-GB"/>
        </w:rPr>
        <w:t xml:space="preserve">, but it represents a height above the surface. </w:t>
      </w:r>
    </w:p>
    <w:p w14:paraId="07443ABB" w14:textId="08EB2073" w:rsidR="00772331" w:rsidRPr="00FA78C2" w:rsidRDefault="00772331" w:rsidP="00772331">
      <w:pPr>
        <w:pStyle w:val="ListParagraph"/>
        <w:numPr>
          <w:ilvl w:val="0"/>
          <w:numId w:val="21"/>
        </w:numPr>
        <w:rPr>
          <w:lang w:val="en-GB"/>
        </w:rPr>
      </w:pPr>
      <w:r w:rsidRPr="00D02B79">
        <w:rPr>
          <w:b/>
          <w:bCs/>
          <w:lang w:val="en-GB"/>
        </w:rPr>
        <w:t>verticalPosition:</w:t>
      </w:r>
      <w:r w:rsidRPr="00FA78C2">
        <w:rPr>
          <w:lang w:val="en-GB"/>
        </w:rPr>
        <w:t xml:space="preserve"> The </w:t>
      </w:r>
      <w:r w:rsidRPr="00D02B79">
        <w:rPr>
          <w:i/>
          <w:iCs/>
          <w:lang w:val="en-GB"/>
        </w:rPr>
        <w:t>verticalPosition</w:t>
      </w:r>
      <w:r w:rsidRPr="00FA78C2">
        <w:rPr>
          <w:lang w:val="en-GB"/>
        </w:rPr>
        <w:t xml:space="preserve"> element should be used to provide a TAW/DNG level. A</w:t>
      </w:r>
      <w:r w:rsidR="00D26871">
        <w:rPr>
          <w:lang w:val="en-GB"/>
        </w:rPr>
        <w:t>s</w:t>
      </w:r>
      <w:r w:rsidRPr="00FA78C2">
        <w:rPr>
          <w:lang w:val="en-GB"/>
        </w:rPr>
        <w:t xml:space="preserve"> such, a </w:t>
      </w:r>
      <w:r w:rsidRPr="00D02B79">
        <w:rPr>
          <w:i/>
          <w:iCs/>
          <w:lang w:val="en-GB"/>
        </w:rPr>
        <w:t>DepthDetail</w:t>
      </w:r>
      <w:r w:rsidRPr="00FA78C2">
        <w:rPr>
          <w:lang w:val="en-GB"/>
        </w:rPr>
        <w:t xml:space="preserve"> or </w:t>
      </w:r>
      <w:r w:rsidRPr="00D02B79">
        <w:rPr>
          <w:i/>
          <w:iCs/>
          <w:lang w:val="en-GB"/>
        </w:rPr>
        <w:t>CoverageDetail</w:t>
      </w:r>
      <w:r w:rsidRPr="00FA78C2">
        <w:rPr>
          <w:lang w:val="en-GB"/>
        </w:rPr>
        <w:t xml:space="preserve"> </w:t>
      </w:r>
      <w:r w:rsidR="00E706A8">
        <w:rPr>
          <w:lang w:val="en-GB"/>
        </w:rPr>
        <w:t>entity</w:t>
      </w:r>
      <w:r w:rsidRPr="00FA78C2">
        <w:rPr>
          <w:lang w:val="en-GB"/>
        </w:rPr>
        <w:t xml:space="preserve"> replaces the </w:t>
      </w:r>
      <w:r w:rsidRPr="00D02B79">
        <w:rPr>
          <w:i/>
          <w:iCs/>
          <w:lang w:val="en-GB"/>
        </w:rPr>
        <w:t>TAWDiepte</w:t>
      </w:r>
      <w:r w:rsidRPr="00FA78C2">
        <w:rPr>
          <w:lang w:val="en-GB"/>
        </w:rPr>
        <w:t xml:space="preserve"> </w:t>
      </w:r>
      <w:r w:rsidR="00E706A8">
        <w:rPr>
          <w:lang w:val="en-GB"/>
        </w:rPr>
        <w:t>entity</w:t>
      </w:r>
      <w:r w:rsidRPr="00FA78C2">
        <w:rPr>
          <w:lang w:val="en-GB"/>
        </w:rPr>
        <w:t xml:space="preserve"> of IMKL 2.3.</w:t>
      </w:r>
      <w:r w:rsidRPr="00FA78C2">
        <w:rPr>
          <w:lang w:val="en-GB"/>
        </w:rPr>
        <w:br/>
        <w:t xml:space="preserve">Note that the </w:t>
      </w:r>
      <w:r w:rsidRPr="001536E2">
        <w:rPr>
          <w:i/>
          <w:iCs/>
          <w:lang w:val="en-GB"/>
        </w:rPr>
        <w:t>srsName</w:t>
      </w:r>
      <w:r w:rsidRPr="00FA78C2">
        <w:rPr>
          <w:lang w:val="en-GB"/>
        </w:rPr>
        <w:t xml:space="preserve"> and </w:t>
      </w:r>
      <w:r w:rsidRPr="001536E2">
        <w:rPr>
          <w:i/>
          <w:iCs/>
          <w:lang w:val="en-GB"/>
        </w:rPr>
        <w:t>srsDimension</w:t>
      </w:r>
      <w:r w:rsidRPr="00FA78C2">
        <w:rPr>
          <w:lang w:val="en-GB"/>
        </w:rPr>
        <w:t xml:space="preserve"> </w:t>
      </w:r>
      <w:r w:rsidR="001536E2">
        <w:rPr>
          <w:lang w:val="en-GB"/>
        </w:rPr>
        <w:t xml:space="preserve">attributes </w:t>
      </w:r>
      <w:r w:rsidRPr="00FA78C2">
        <w:rPr>
          <w:lang w:val="en-GB"/>
        </w:rPr>
        <w:t>are required for this element.</w:t>
      </w:r>
    </w:p>
    <w:p w14:paraId="1000E218" w14:textId="77777777" w:rsidR="00772331" w:rsidRPr="00FA78C2" w:rsidRDefault="00772331" w:rsidP="00772331">
      <w:pPr>
        <w:pStyle w:val="ListParagraph"/>
        <w:ind w:left="720"/>
        <w:rPr>
          <w:lang w:val="en-GB"/>
        </w:rPr>
      </w:pPr>
    </w:p>
    <w:p w14:paraId="77A884BE" w14:textId="0708E9B0" w:rsidR="00772331" w:rsidRPr="00415CCB" w:rsidRDefault="00772331" w:rsidP="00415CCB">
      <w:pPr>
        <w:jc w:val="center"/>
        <w:rPr>
          <w:u w:val="single"/>
          <w:lang w:val="en-GB"/>
        </w:rPr>
      </w:pPr>
      <w:r w:rsidRPr="00415CCB">
        <w:rPr>
          <w:u w:val="single"/>
          <w:lang w:val="en-GB"/>
        </w:rPr>
        <w:t>Example of depth</w:t>
      </w:r>
      <w:r w:rsidR="00593839" w:rsidRPr="00415CCB">
        <w:rPr>
          <w:u w:val="single"/>
          <w:lang w:val="en-GB"/>
        </w:rPr>
        <w:t xml:space="preserve"> in IMKL 3</w:t>
      </w:r>
      <w:r w:rsidRPr="00415CCB">
        <w:rPr>
          <w:u w:val="single"/>
          <w:lang w:val="en-GB"/>
        </w:rPr>
        <w:t>:</w:t>
      </w:r>
    </w:p>
    <w:tbl>
      <w:tblPr>
        <w:tblStyle w:val="TableGrid"/>
        <w:tblW w:w="0" w:type="auto"/>
        <w:tblLook w:val="04A0" w:firstRow="1" w:lastRow="0" w:firstColumn="1" w:lastColumn="0" w:noHBand="0" w:noVBand="1"/>
      </w:tblPr>
      <w:tblGrid>
        <w:gridCol w:w="9060"/>
      </w:tblGrid>
      <w:tr w:rsidR="00772331" w:rsidRPr="00415CCB" w14:paraId="6614C2A4" w14:textId="77777777" w:rsidTr="00772331">
        <w:tc>
          <w:tcPr>
            <w:tcW w:w="9060" w:type="dxa"/>
          </w:tcPr>
          <w:p w14:paraId="25B684E3" w14:textId="5A93E8C5" w:rsidR="00772331" w:rsidRPr="00FA78C2" w:rsidRDefault="00772331" w:rsidP="00772331">
            <w:pPr>
              <w:shd w:val="clear" w:color="auto" w:fill="FFFFFF"/>
              <w:spacing w:before="0" w:after="0" w:line="285" w:lineRule="atLeast"/>
              <w:rPr>
                <w:rFonts w:ascii="Consolas" w:eastAsia="Times New Roman" w:hAnsi="Consolas" w:cs="Times New Roman"/>
                <w:color w:val="000000"/>
                <w:sz w:val="21"/>
                <w:szCs w:val="21"/>
                <w:lang w:val="en-GB"/>
              </w:rPr>
            </w:pPr>
            <w:r w:rsidRPr="00772331">
              <w:rPr>
                <w:rFonts w:ascii="Consolas" w:eastAsia="Times New Roman" w:hAnsi="Consolas" w:cs="Times New Roman"/>
                <w:color w:val="800000"/>
                <w:sz w:val="18"/>
                <w:szCs w:val="18"/>
                <w:lang w:val="en-GB"/>
              </w:rPr>
              <w:t>&lt;imkl:depth</w:t>
            </w:r>
            <w:r w:rsidRPr="00772331">
              <w:rPr>
                <w:rFonts w:ascii="Consolas" w:eastAsia="Times New Roman" w:hAnsi="Consolas" w:cs="Times New Roman"/>
                <w:color w:val="000000"/>
                <w:sz w:val="18"/>
                <w:szCs w:val="18"/>
                <w:lang w:val="en-GB"/>
              </w:rPr>
              <w:t xml:space="preserve"> </w:t>
            </w:r>
            <w:r w:rsidRPr="00772331">
              <w:rPr>
                <w:rFonts w:ascii="Consolas" w:eastAsia="Times New Roman" w:hAnsi="Consolas" w:cs="Times New Roman"/>
                <w:color w:val="E50000"/>
                <w:sz w:val="18"/>
                <w:szCs w:val="18"/>
                <w:lang w:val="en-GB"/>
              </w:rPr>
              <w:t>uom</w:t>
            </w:r>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"urn:ogc:def:uom:OGC::cm"</w:t>
            </w:r>
            <w:r w:rsidRPr="00772331">
              <w:rPr>
                <w:rFonts w:ascii="Consolas" w:eastAsia="Times New Roman" w:hAnsi="Consolas" w:cs="Times New Roman"/>
                <w:color w:val="800000"/>
                <w:sz w:val="18"/>
                <w:szCs w:val="18"/>
                <w:lang w:val="en-GB"/>
              </w:rPr>
              <w:t>&gt;</w:t>
            </w:r>
            <w:r w:rsidRPr="00772331">
              <w:rPr>
                <w:rFonts w:ascii="Consolas" w:eastAsia="Times New Roman" w:hAnsi="Consolas" w:cs="Times New Roman"/>
                <w:color w:val="000000"/>
                <w:sz w:val="18"/>
                <w:szCs w:val="18"/>
                <w:lang w:val="en-GB"/>
              </w:rPr>
              <w:t>100</w:t>
            </w:r>
            <w:r w:rsidRPr="00772331">
              <w:rPr>
                <w:rFonts w:ascii="Consolas" w:eastAsia="Times New Roman" w:hAnsi="Consolas" w:cs="Times New Roman"/>
                <w:color w:val="800000"/>
                <w:sz w:val="18"/>
                <w:szCs w:val="18"/>
                <w:lang w:val="en-GB"/>
              </w:rPr>
              <w:t>&lt;/imkl:depth&gt;</w:t>
            </w:r>
          </w:p>
        </w:tc>
      </w:tr>
    </w:tbl>
    <w:p w14:paraId="4AF94B93" w14:textId="77777777" w:rsidR="00772331" w:rsidRPr="00FA78C2" w:rsidRDefault="00772331" w:rsidP="00772331">
      <w:pPr>
        <w:rPr>
          <w:lang w:val="en-GB"/>
        </w:rPr>
      </w:pPr>
    </w:p>
    <w:p w14:paraId="0342BC33" w14:textId="2250A81E" w:rsidR="00772331" w:rsidRPr="00415CCB" w:rsidRDefault="00772331" w:rsidP="00415CCB">
      <w:pPr>
        <w:jc w:val="center"/>
        <w:rPr>
          <w:u w:val="single"/>
          <w:lang w:val="en-GB"/>
        </w:rPr>
      </w:pPr>
      <w:r w:rsidRPr="00415CCB">
        <w:rPr>
          <w:u w:val="single"/>
          <w:lang w:val="en-GB"/>
        </w:rPr>
        <w:t>Example of height</w:t>
      </w:r>
      <w:r w:rsidR="00593839" w:rsidRPr="00415CCB">
        <w:rPr>
          <w:u w:val="single"/>
          <w:lang w:val="en-GB"/>
        </w:rPr>
        <w:t xml:space="preserve"> in IMKL 3</w:t>
      </w:r>
      <w:r w:rsidRPr="00415CCB">
        <w:rPr>
          <w:u w:val="single"/>
          <w:lang w:val="en-GB"/>
        </w:rPr>
        <w:t>:</w:t>
      </w:r>
    </w:p>
    <w:tbl>
      <w:tblPr>
        <w:tblStyle w:val="TableGrid"/>
        <w:tblW w:w="0" w:type="auto"/>
        <w:tblLook w:val="04A0" w:firstRow="1" w:lastRow="0" w:firstColumn="1" w:lastColumn="0" w:noHBand="0" w:noVBand="1"/>
      </w:tblPr>
      <w:tblGrid>
        <w:gridCol w:w="9060"/>
      </w:tblGrid>
      <w:tr w:rsidR="00772331" w:rsidRPr="00415CCB" w14:paraId="599ABFB6" w14:textId="77777777" w:rsidTr="00772331">
        <w:tc>
          <w:tcPr>
            <w:tcW w:w="9060" w:type="dxa"/>
          </w:tcPr>
          <w:p w14:paraId="2D2E05A1" w14:textId="67569C7D" w:rsidR="00772331" w:rsidRPr="00FA78C2" w:rsidRDefault="00772331" w:rsidP="00772331">
            <w:pPr>
              <w:shd w:val="clear" w:color="auto" w:fill="FFFFFF"/>
              <w:spacing w:before="0" w:after="0" w:line="285" w:lineRule="atLeast"/>
              <w:rPr>
                <w:rFonts w:ascii="Consolas" w:eastAsia="Times New Roman" w:hAnsi="Consolas" w:cs="Times New Roman"/>
                <w:color w:val="000000"/>
                <w:sz w:val="21"/>
                <w:szCs w:val="21"/>
                <w:lang w:val="en-GB"/>
              </w:rPr>
            </w:pPr>
            <w:r w:rsidRPr="00772331">
              <w:rPr>
                <w:rFonts w:ascii="Consolas" w:eastAsia="Times New Roman" w:hAnsi="Consolas" w:cs="Times New Roman"/>
                <w:color w:val="800000"/>
                <w:sz w:val="18"/>
                <w:szCs w:val="18"/>
                <w:lang w:val="en-GB"/>
              </w:rPr>
              <w:t>&lt;imkl:</w:t>
            </w:r>
            <w:r w:rsidRPr="00FA78C2">
              <w:rPr>
                <w:rFonts w:ascii="Consolas" w:eastAsia="Times New Roman" w:hAnsi="Consolas" w:cs="Times New Roman"/>
                <w:color w:val="800000"/>
                <w:sz w:val="18"/>
                <w:szCs w:val="18"/>
                <w:lang w:val="en-GB"/>
              </w:rPr>
              <w:t>height</w:t>
            </w:r>
            <w:r w:rsidRPr="00772331">
              <w:rPr>
                <w:rFonts w:ascii="Consolas" w:eastAsia="Times New Roman" w:hAnsi="Consolas" w:cs="Times New Roman"/>
                <w:color w:val="000000"/>
                <w:sz w:val="18"/>
                <w:szCs w:val="18"/>
                <w:lang w:val="en-GB"/>
              </w:rPr>
              <w:t xml:space="preserve"> </w:t>
            </w:r>
            <w:r w:rsidRPr="00772331">
              <w:rPr>
                <w:rFonts w:ascii="Consolas" w:eastAsia="Times New Roman" w:hAnsi="Consolas" w:cs="Times New Roman"/>
                <w:color w:val="E50000"/>
                <w:sz w:val="18"/>
                <w:szCs w:val="18"/>
                <w:lang w:val="en-GB"/>
              </w:rPr>
              <w:t>uom</w:t>
            </w:r>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"urn:ogc:def:uom:OGC::cm"</w:t>
            </w:r>
            <w:r w:rsidRPr="00772331">
              <w:rPr>
                <w:rFonts w:ascii="Consolas" w:eastAsia="Times New Roman" w:hAnsi="Consolas" w:cs="Times New Roman"/>
                <w:color w:val="800000"/>
                <w:sz w:val="18"/>
                <w:szCs w:val="18"/>
                <w:lang w:val="en-GB"/>
              </w:rPr>
              <w:t>&gt;</w:t>
            </w:r>
            <w:r w:rsidRPr="00772331">
              <w:rPr>
                <w:rFonts w:ascii="Consolas" w:eastAsia="Times New Roman" w:hAnsi="Consolas" w:cs="Times New Roman"/>
                <w:color w:val="000000"/>
                <w:sz w:val="18"/>
                <w:szCs w:val="18"/>
                <w:lang w:val="en-GB"/>
              </w:rPr>
              <w:t>100</w:t>
            </w:r>
            <w:r w:rsidRPr="00772331">
              <w:rPr>
                <w:rFonts w:ascii="Consolas" w:eastAsia="Times New Roman" w:hAnsi="Consolas" w:cs="Times New Roman"/>
                <w:color w:val="800000"/>
                <w:sz w:val="18"/>
                <w:szCs w:val="18"/>
                <w:lang w:val="en-GB"/>
              </w:rPr>
              <w:t>&lt;/imkl:</w:t>
            </w:r>
            <w:r w:rsidRPr="00FA78C2">
              <w:rPr>
                <w:rFonts w:ascii="Consolas" w:eastAsia="Times New Roman" w:hAnsi="Consolas" w:cs="Times New Roman"/>
                <w:color w:val="800000"/>
                <w:sz w:val="18"/>
                <w:szCs w:val="18"/>
                <w:lang w:val="en-GB"/>
              </w:rPr>
              <w:t>height</w:t>
            </w:r>
            <w:r w:rsidRPr="00772331">
              <w:rPr>
                <w:rFonts w:ascii="Consolas" w:eastAsia="Times New Roman" w:hAnsi="Consolas" w:cs="Times New Roman"/>
                <w:color w:val="800000"/>
                <w:sz w:val="18"/>
                <w:szCs w:val="18"/>
                <w:lang w:val="en-GB"/>
              </w:rPr>
              <w:t>&gt;</w:t>
            </w:r>
          </w:p>
        </w:tc>
      </w:tr>
    </w:tbl>
    <w:p w14:paraId="7F8AFE4C" w14:textId="77777777" w:rsidR="00772331" w:rsidRPr="00FA78C2" w:rsidRDefault="00772331" w:rsidP="00772331">
      <w:pPr>
        <w:rPr>
          <w:lang w:val="en-GB"/>
        </w:rPr>
      </w:pPr>
    </w:p>
    <w:p w14:paraId="20643823" w14:textId="7E7A3798" w:rsidR="00772331" w:rsidRPr="00415CCB" w:rsidRDefault="00772331" w:rsidP="00415CCB">
      <w:pPr>
        <w:jc w:val="center"/>
        <w:rPr>
          <w:u w:val="single"/>
          <w:lang w:val="en-GB"/>
        </w:rPr>
      </w:pPr>
      <w:r w:rsidRPr="00415CCB">
        <w:rPr>
          <w:u w:val="single"/>
          <w:lang w:val="en-GB"/>
        </w:rPr>
        <w:t>Example of verticalPosition</w:t>
      </w:r>
      <w:r w:rsidR="00593839" w:rsidRPr="00415CCB">
        <w:rPr>
          <w:u w:val="single"/>
          <w:lang w:val="en-GB"/>
        </w:rPr>
        <w:t xml:space="preserve"> in IMKL 3</w:t>
      </w:r>
      <w:r w:rsidRPr="00415CCB">
        <w:rPr>
          <w:u w:val="single"/>
          <w:lang w:val="en-GB"/>
        </w:rPr>
        <w:t>:</w:t>
      </w:r>
    </w:p>
    <w:tbl>
      <w:tblPr>
        <w:tblStyle w:val="TableGrid"/>
        <w:tblW w:w="0" w:type="auto"/>
        <w:tblLook w:val="04A0" w:firstRow="1" w:lastRow="0" w:firstColumn="1" w:lastColumn="0" w:noHBand="0" w:noVBand="1"/>
      </w:tblPr>
      <w:tblGrid>
        <w:gridCol w:w="9060"/>
      </w:tblGrid>
      <w:tr w:rsidR="00772331" w:rsidRPr="00FA78C2" w14:paraId="3CBC8ABC" w14:textId="77777777" w:rsidTr="00772331">
        <w:tc>
          <w:tcPr>
            <w:tcW w:w="9060" w:type="dxa"/>
          </w:tcPr>
          <w:p w14:paraId="4C80386F" w14:textId="77777777" w:rsidR="00772331" w:rsidRPr="00FA78C2" w:rsidRDefault="00772331" w:rsidP="00772331">
            <w:pPr>
              <w:shd w:val="clear" w:color="auto" w:fill="FFFFFF"/>
              <w:spacing w:before="0" w:after="0" w:line="285" w:lineRule="atLeast"/>
              <w:rPr>
                <w:rFonts w:ascii="Consolas" w:eastAsia="Times New Roman" w:hAnsi="Consolas" w:cs="Times New Roman"/>
                <w:color w:val="000000"/>
                <w:sz w:val="18"/>
                <w:szCs w:val="18"/>
                <w:lang w:val="en-GB"/>
              </w:rPr>
            </w:pPr>
            <w:r w:rsidRPr="00772331">
              <w:rPr>
                <w:rFonts w:ascii="Consolas" w:eastAsia="Times New Roman" w:hAnsi="Consolas" w:cs="Times New Roman"/>
                <w:color w:val="800000"/>
                <w:sz w:val="18"/>
                <w:szCs w:val="18"/>
                <w:lang w:val="en-GB"/>
              </w:rPr>
              <w:t>&lt;imkl:verticalPosition</w:t>
            </w:r>
            <w:r w:rsidRPr="00772331">
              <w:rPr>
                <w:rFonts w:ascii="Consolas" w:eastAsia="Times New Roman" w:hAnsi="Consolas" w:cs="Times New Roman"/>
                <w:color w:val="000000"/>
                <w:sz w:val="18"/>
                <w:szCs w:val="18"/>
                <w:lang w:val="en-GB"/>
              </w:rPr>
              <w:t xml:space="preserve"> </w:t>
            </w:r>
          </w:p>
          <w:p w14:paraId="62F6F71D" w14:textId="2B867AD2" w:rsidR="00772331" w:rsidRPr="00772331" w:rsidRDefault="00772331" w:rsidP="0077233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772331">
              <w:rPr>
                <w:rFonts w:ascii="Consolas" w:eastAsia="Times New Roman" w:hAnsi="Consolas" w:cs="Times New Roman"/>
                <w:color w:val="E50000"/>
                <w:sz w:val="18"/>
                <w:szCs w:val="18"/>
                <w:lang w:val="en-GB"/>
              </w:rPr>
              <w:t>srsName</w:t>
            </w:r>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"http://spatialreference.org/ref/epsg/5710/"</w:t>
            </w:r>
          </w:p>
          <w:p w14:paraId="74530A8A" w14:textId="77777777" w:rsidR="00772331" w:rsidRPr="00FA78C2" w:rsidRDefault="00772331" w:rsidP="00772331">
            <w:pPr>
              <w:shd w:val="clear" w:color="auto" w:fill="FFFFFF"/>
              <w:spacing w:before="0" w:after="0" w:line="285" w:lineRule="atLeast"/>
              <w:rPr>
                <w:rFonts w:ascii="Consolas" w:eastAsia="Times New Roman" w:hAnsi="Consolas" w:cs="Times New Roman"/>
                <w:color w:val="000000"/>
                <w:sz w:val="18"/>
                <w:szCs w:val="18"/>
                <w:lang w:val="en-GB"/>
              </w:rPr>
            </w:pPr>
            <w:r w:rsidRPr="00772331">
              <w:rPr>
                <w:rFonts w:ascii="Consolas" w:eastAsia="Times New Roman" w:hAnsi="Consolas" w:cs="Times New Roman"/>
                <w:color w:val="000000"/>
                <w:sz w:val="18"/>
                <w:szCs w:val="18"/>
                <w:lang w:val="en-GB"/>
              </w:rPr>
              <w:t xml:space="preserve">      </w:t>
            </w:r>
            <w:r w:rsidRPr="00772331">
              <w:rPr>
                <w:rFonts w:ascii="Consolas" w:eastAsia="Times New Roman" w:hAnsi="Consolas" w:cs="Times New Roman"/>
                <w:color w:val="E50000"/>
                <w:sz w:val="18"/>
                <w:szCs w:val="18"/>
                <w:lang w:val="en-GB"/>
              </w:rPr>
              <w:t>srsDimension</w:t>
            </w:r>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"1"</w:t>
            </w:r>
            <w:r w:rsidRPr="00772331">
              <w:rPr>
                <w:rFonts w:ascii="Consolas" w:eastAsia="Times New Roman" w:hAnsi="Consolas" w:cs="Times New Roman"/>
                <w:color w:val="800000"/>
                <w:sz w:val="18"/>
                <w:szCs w:val="18"/>
                <w:lang w:val="en-GB"/>
              </w:rPr>
              <w:t>&gt;</w:t>
            </w:r>
            <w:r w:rsidRPr="00772331">
              <w:rPr>
                <w:rFonts w:ascii="Consolas" w:eastAsia="Times New Roman" w:hAnsi="Consolas" w:cs="Times New Roman"/>
                <w:color w:val="000000"/>
                <w:sz w:val="18"/>
                <w:szCs w:val="18"/>
                <w:lang w:val="en-GB"/>
              </w:rPr>
              <w:t>21.65</w:t>
            </w:r>
          </w:p>
          <w:p w14:paraId="068BD023" w14:textId="540C3B7D" w:rsidR="00772331" w:rsidRPr="00FA78C2" w:rsidRDefault="00772331" w:rsidP="00772331">
            <w:pPr>
              <w:shd w:val="clear" w:color="auto" w:fill="FFFFFF"/>
              <w:spacing w:before="0" w:after="0" w:line="285" w:lineRule="atLeast"/>
              <w:rPr>
                <w:lang w:val="en-GB"/>
              </w:rPr>
            </w:pPr>
            <w:r w:rsidRPr="00772331">
              <w:rPr>
                <w:rFonts w:ascii="Consolas" w:eastAsia="Times New Roman" w:hAnsi="Consolas" w:cs="Times New Roman"/>
                <w:color w:val="800000"/>
                <w:sz w:val="18"/>
                <w:szCs w:val="18"/>
                <w:lang w:val="en-GB"/>
              </w:rPr>
              <w:t>&lt;/imkl:verticalPosition&gt;</w:t>
            </w:r>
          </w:p>
        </w:tc>
      </w:tr>
    </w:tbl>
    <w:p w14:paraId="57BC3061" w14:textId="77777777" w:rsidR="00772331" w:rsidRPr="00FA78C2" w:rsidRDefault="00772331" w:rsidP="00772331">
      <w:pPr>
        <w:rPr>
          <w:lang w:val="en-GB"/>
        </w:rPr>
      </w:pPr>
    </w:p>
    <w:p w14:paraId="3B232CCF" w14:textId="44373FAC" w:rsidR="00D96998" w:rsidRPr="00FA78C2" w:rsidRDefault="00D96998" w:rsidP="00D96998">
      <w:pPr>
        <w:pStyle w:val="Heading2"/>
        <w:rPr>
          <w:lang w:val="en-GB"/>
        </w:rPr>
      </w:pPr>
      <w:bookmarkStart w:id="62" w:name="_Ref172276377"/>
      <w:bookmarkStart w:id="63" w:name="_Ref172276380"/>
      <w:bookmarkStart w:id="64" w:name="_Toc173155294"/>
      <w:r w:rsidRPr="00FA78C2">
        <w:rPr>
          <w:lang w:val="en-GB"/>
        </w:rPr>
        <w:t>verticalPositionSurvey</w:t>
      </w:r>
      <w:bookmarkEnd w:id="62"/>
      <w:bookmarkEnd w:id="63"/>
      <w:bookmarkEnd w:id="64"/>
    </w:p>
    <w:p w14:paraId="77B4CBC6" w14:textId="0785C7DD" w:rsidR="00D96998" w:rsidRPr="00FA78C2" w:rsidRDefault="00D96998" w:rsidP="00D96998">
      <w:pPr>
        <w:rPr>
          <w:lang w:val="en-GB"/>
        </w:rPr>
      </w:pPr>
      <w:r w:rsidRPr="00FA78C2">
        <w:rPr>
          <w:lang w:val="en-GB"/>
        </w:rPr>
        <w:t xml:space="preserve">Every </w:t>
      </w:r>
      <w:r w:rsidRPr="00DC015D">
        <w:rPr>
          <w:i/>
          <w:iCs/>
          <w:lang w:val="en-GB"/>
        </w:rPr>
        <w:t>DepthDetail</w:t>
      </w:r>
      <w:r w:rsidRPr="00FA78C2">
        <w:rPr>
          <w:lang w:val="en-GB"/>
        </w:rPr>
        <w:t xml:space="preserve"> </w:t>
      </w:r>
      <w:r w:rsidR="002D6102" w:rsidRPr="00FA78C2">
        <w:rPr>
          <w:lang w:val="en-GB"/>
        </w:rPr>
        <w:t>and</w:t>
      </w:r>
      <w:r w:rsidRPr="00FA78C2">
        <w:rPr>
          <w:lang w:val="en-GB"/>
        </w:rPr>
        <w:t xml:space="preserve"> </w:t>
      </w:r>
      <w:r w:rsidRPr="00DC015D">
        <w:rPr>
          <w:i/>
          <w:iCs/>
          <w:lang w:val="en-GB"/>
        </w:rPr>
        <w:t>CoverageDetail</w:t>
      </w:r>
      <w:r w:rsidRPr="00FA78C2">
        <w:rPr>
          <w:lang w:val="en-GB"/>
        </w:rPr>
        <w:t xml:space="preserve"> </w:t>
      </w:r>
      <w:r w:rsidR="00E706A8">
        <w:rPr>
          <w:lang w:val="en-GB"/>
        </w:rPr>
        <w:t>entity</w:t>
      </w:r>
      <w:r w:rsidRPr="00FA78C2">
        <w:rPr>
          <w:lang w:val="en-GB"/>
        </w:rPr>
        <w:t xml:space="preserve"> should have a </w:t>
      </w:r>
      <w:r w:rsidRPr="001F36F1">
        <w:rPr>
          <w:i/>
          <w:iCs/>
          <w:lang w:val="en-GB"/>
        </w:rPr>
        <w:t>verticalPositionSurvey</w:t>
      </w:r>
      <w:r w:rsidRPr="00FA78C2">
        <w:rPr>
          <w:lang w:val="en-GB"/>
        </w:rPr>
        <w:t xml:space="preserve"> element. This element is of type </w:t>
      </w:r>
      <w:r w:rsidRPr="00FA78C2">
        <w:rPr>
          <w:i/>
          <w:iCs/>
          <w:lang w:val="en-GB"/>
        </w:rPr>
        <w:t>Survey</w:t>
      </w:r>
      <w:r w:rsidRPr="00FA78C2">
        <w:rPr>
          <w:lang w:val="en-GB"/>
        </w:rPr>
        <w:t xml:space="preserve"> and provides </w:t>
      </w:r>
      <w:r w:rsidR="00362AFE">
        <w:rPr>
          <w:lang w:val="en-GB"/>
        </w:rPr>
        <w:t xml:space="preserve">additional </w:t>
      </w:r>
      <w:r w:rsidRPr="00FA78C2">
        <w:rPr>
          <w:lang w:val="en-GB"/>
        </w:rPr>
        <w:t xml:space="preserve">information on the depth, height or verticalPosition. It replaces the </w:t>
      </w:r>
      <w:r w:rsidRPr="00FA78C2">
        <w:rPr>
          <w:i/>
          <w:iCs/>
          <w:lang w:val="en-GB"/>
        </w:rPr>
        <w:t>diepteNauwkeurigheid</w:t>
      </w:r>
      <w:r w:rsidRPr="00FA78C2">
        <w:rPr>
          <w:lang w:val="en-GB"/>
        </w:rPr>
        <w:t xml:space="preserve"> and </w:t>
      </w:r>
      <w:r w:rsidRPr="00FA78C2">
        <w:rPr>
          <w:i/>
          <w:iCs/>
          <w:lang w:val="en-GB"/>
        </w:rPr>
        <w:t xml:space="preserve">datumOpmetingDieptePeil </w:t>
      </w:r>
      <w:r w:rsidRPr="00FA78C2">
        <w:rPr>
          <w:lang w:val="en-GB"/>
        </w:rPr>
        <w:t xml:space="preserve">elements of </w:t>
      </w:r>
      <w:r w:rsidRPr="009D778A">
        <w:rPr>
          <w:i/>
          <w:iCs/>
          <w:lang w:val="en-GB"/>
        </w:rPr>
        <w:t>RelatieveDiepte</w:t>
      </w:r>
      <w:r w:rsidRPr="00FA78C2">
        <w:rPr>
          <w:lang w:val="en-GB"/>
        </w:rPr>
        <w:t xml:space="preserve"> and </w:t>
      </w:r>
      <w:r w:rsidRPr="009D778A">
        <w:rPr>
          <w:i/>
          <w:iCs/>
          <w:lang w:val="en-GB"/>
        </w:rPr>
        <w:t>TAWDiepte</w:t>
      </w:r>
      <w:r w:rsidRPr="00FA78C2">
        <w:rPr>
          <w:lang w:val="en-GB"/>
        </w:rPr>
        <w:t>.</w:t>
      </w:r>
    </w:p>
    <w:p w14:paraId="42CBEAE7" w14:textId="77777777" w:rsidR="00D96998" w:rsidRPr="00FA78C2" w:rsidRDefault="00D96998" w:rsidP="00D96998">
      <w:pPr>
        <w:rPr>
          <w:lang w:val="en-GB"/>
        </w:rPr>
      </w:pPr>
    </w:p>
    <w:p w14:paraId="221F52FB" w14:textId="3CB3A147" w:rsidR="005939B5" w:rsidRPr="00415CCB" w:rsidRDefault="005939B5" w:rsidP="00415CCB">
      <w:pPr>
        <w:jc w:val="center"/>
        <w:rPr>
          <w:u w:val="single"/>
          <w:lang w:val="en-GB"/>
        </w:rPr>
      </w:pPr>
      <w:r w:rsidRPr="00415CCB">
        <w:rPr>
          <w:u w:val="single"/>
          <w:lang w:val="en-GB"/>
        </w:rPr>
        <w:t>Example</w:t>
      </w:r>
      <w:r w:rsidR="00593839" w:rsidRPr="00415CCB">
        <w:rPr>
          <w:u w:val="single"/>
          <w:lang w:val="en-GB"/>
        </w:rPr>
        <w:t xml:space="preserve"> IMKL 3</w:t>
      </w:r>
      <w:r w:rsidRPr="00415CCB">
        <w:rPr>
          <w:u w:val="single"/>
          <w:lang w:val="en-GB"/>
        </w:rPr>
        <w:t>:</w:t>
      </w:r>
    </w:p>
    <w:tbl>
      <w:tblPr>
        <w:tblStyle w:val="TableGrid"/>
        <w:tblW w:w="0" w:type="auto"/>
        <w:tblLook w:val="04A0" w:firstRow="1" w:lastRow="0" w:firstColumn="1" w:lastColumn="0" w:noHBand="0" w:noVBand="1"/>
      </w:tblPr>
      <w:tblGrid>
        <w:gridCol w:w="9060"/>
      </w:tblGrid>
      <w:tr w:rsidR="005939B5" w:rsidRPr="00FA78C2" w14:paraId="237E0D25" w14:textId="77777777" w:rsidTr="005939B5">
        <w:tc>
          <w:tcPr>
            <w:tcW w:w="9060" w:type="dxa"/>
          </w:tcPr>
          <w:p w14:paraId="722C80C1" w14:textId="77777777" w:rsidR="005939B5" w:rsidRPr="005939B5" w:rsidRDefault="005939B5" w:rsidP="005939B5">
            <w:pPr>
              <w:shd w:val="clear" w:color="auto" w:fill="FFFFFF"/>
              <w:spacing w:before="0" w:after="0" w:line="285" w:lineRule="atLeast"/>
              <w:rPr>
                <w:rFonts w:ascii="Consolas" w:eastAsia="Times New Roman" w:hAnsi="Consolas" w:cs="Times New Roman"/>
                <w:color w:val="000000"/>
                <w:sz w:val="18"/>
                <w:szCs w:val="18"/>
                <w:lang w:val="en-GB"/>
              </w:rPr>
            </w:pPr>
            <w:r w:rsidRPr="005939B5">
              <w:rPr>
                <w:rFonts w:ascii="Consolas" w:eastAsia="Times New Roman" w:hAnsi="Consolas" w:cs="Times New Roman"/>
                <w:color w:val="800000"/>
                <w:sz w:val="18"/>
                <w:szCs w:val="18"/>
                <w:lang w:val="en-GB"/>
              </w:rPr>
              <w:t>&lt;imkl:verticalPositionSurvey&gt;</w:t>
            </w:r>
          </w:p>
          <w:p w14:paraId="3054602E" w14:textId="77777777" w:rsidR="005939B5" w:rsidRPr="005939B5" w:rsidRDefault="005939B5" w:rsidP="005939B5">
            <w:pPr>
              <w:shd w:val="clear" w:color="auto" w:fill="FFFFFF"/>
              <w:spacing w:before="0" w:after="0" w:line="285" w:lineRule="atLeast"/>
              <w:rPr>
                <w:rFonts w:ascii="Consolas" w:eastAsia="Times New Roman" w:hAnsi="Consolas" w:cs="Times New Roman"/>
                <w:color w:val="000000"/>
                <w:sz w:val="18"/>
                <w:szCs w:val="18"/>
                <w:lang w:val="en-GB"/>
              </w:rPr>
            </w:pPr>
            <w:r w:rsidRPr="005939B5">
              <w:rPr>
                <w:rFonts w:ascii="Consolas" w:eastAsia="Times New Roman" w:hAnsi="Consolas" w:cs="Times New Roman"/>
                <w:color w:val="000000"/>
                <w:sz w:val="18"/>
                <w:szCs w:val="18"/>
                <w:lang w:val="en-GB"/>
              </w:rPr>
              <w:t xml:space="preserve">    </w:t>
            </w:r>
            <w:r w:rsidRPr="005939B5">
              <w:rPr>
                <w:rFonts w:ascii="Consolas" w:eastAsia="Times New Roman" w:hAnsi="Consolas" w:cs="Times New Roman"/>
                <w:color w:val="800000"/>
                <w:sz w:val="18"/>
                <w:szCs w:val="18"/>
                <w:lang w:val="en-GB"/>
              </w:rPr>
              <w:t>&lt;imkl:method</w:t>
            </w:r>
            <w:r w:rsidRPr="005939B5">
              <w:rPr>
                <w:rFonts w:ascii="Consolas" w:eastAsia="Times New Roman" w:hAnsi="Consolas" w:cs="Times New Roman"/>
                <w:color w:val="000000"/>
                <w:sz w:val="18"/>
                <w:szCs w:val="18"/>
                <w:lang w:val="en-GB"/>
              </w:rPr>
              <w:t xml:space="preserve"> </w:t>
            </w:r>
            <w:r w:rsidRPr="005939B5">
              <w:rPr>
                <w:rFonts w:ascii="Consolas" w:eastAsia="Times New Roman" w:hAnsi="Consolas" w:cs="Times New Roman"/>
                <w:color w:val="E50000"/>
                <w:sz w:val="18"/>
                <w:szCs w:val="18"/>
                <w:lang w:val="en-GB"/>
              </w:rPr>
              <w:t>nilReason</w:t>
            </w:r>
            <w:r w:rsidRPr="005939B5">
              <w:rPr>
                <w:rFonts w:ascii="Consolas" w:eastAsia="Times New Roman" w:hAnsi="Consolas" w:cs="Times New Roman"/>
                <w:color w:val="000000"/>
                <w:sz w:val="18"/>
                <w:szCs w:val="18"/>
                <w:lang w:val="en-GB"/>
              </w:rPr>
              <w:t>=</w:t>
            </w:r>
            <w:r w:rsidRPr="005939B5">
              <w:rPr>
                <w:rFonts w:ascii="Consolas" w:eastAsia="Times New Roman" w:hAnsi="Consolas" w:cs="Times New Roman"/>
                <w:color w:val="0000FF"/>
                <w:sz w:val="18"/>
                <w:szCs w:val="18"/>
                <w:lang w:val="en-GB"/>
              </w:rPr>
              <w:t>"missing"</w:t>
            </w:r>
            <w:r w:rsidRPr="005939B5">
              <w:rPr>
                <w:rFonts w:ascii="Consolas" w:eastAsia="Times New Roman" w:hAnsi="Consolas" w:cs="Times New Roman"/>
                <w:color w:val="000000"/>
                <w:sz w:val="18"/>
                <w:szCs w:val="18"/>
                <w:lang w:val="en-GB"/>
              </w:rPr>
              <w:t xml:space="preserve"> </w:t>
            </w:r>
            <w:r w:rsidRPr="005939B5">
              <w:rPr>
                <w:rFonts w:ascii="Consolas" w:eastAsia="Times New Roman" w:hAnsi="Consolas" w:cs="Times New Roman"/>
                <w:color w:val="E50000"/>
                <w:sz w:val="18"/>
                <w:szCs w:val="18"/>
                <w:lang w:val="en-GB"/>
              </w:rPr>
              <w:t>xsi:nil</w:t>
            </w:r>
            <w:r w:rsidRPr="005939B5">
              <w:rPr>
                <w:rFonts w:ascii="Consolas" w:eastAsia="Times New Roman" w:hAnsi="Consolas" w:cs="Times New Roman"/>
                <w:color w:val="000000"/>
                <w:sz w:val="18"/>
                <w:szCs w:val="18"/>
                <w:lang w:val="en-GB"/>
              </w:rPr>
              <w:t>=</w:t>
            </w:r>
            <w:r w:rsidRPr="005939B5">
              <w:rPr>
                <w:rFonts w:ascii="Consolas" w:eastAsia="Times New Roman" w:hAnsi="Consolas" w:cs="Times New Roman"/>
                <w:color w:val="0000FF"/>
                <w:sz w:val="18"/>
                <w:szCs w:val="18"/>
                <w:lang w:val="en-GB"/>
              </w:rPr>
              <w:t>"true"</w:t>
            </w:r>
            <w:r w:rsidRPr="005939B5">
              <w:rPr>
                <w:rFonts w:ascii="Consolas" w:eastAsia="Times New Roman" w:hAnsi="Consolas" w:cs="Times New Roman"/>
                <w:color w:val="000000"/>
                <w:sz w:val="18"/>
                <w:szCs w:val="18"/>
                <w:lang w:val="en-GB"/>
              </w:rPr>
              <w:t xml:space="preserve"> </w:t>
            </w:r>
            <w:r w:rsidRPr="005939B5">
              <w:rPr>
                <w:rFonts w:ascii="Consolas" w:eastAsia="Times New Roman" w:hAnsi="Consolas" w:cs="Times New Roman"/>
                <w:color w:val="800000"/>
                <w:sz w:val="18"/>
                <w:szCs w:val="18"/>
                <w:lang w:val="en-GB"/>
              </w:rPr>
              <w:t>/&gt;</w:t>
            </w:r>
          </w:p>
          <w:p w14:paraId="2FFA8620" w14:textId="77777777" w:rsidR="005939B5" w:rsidRPr="004F6155" w:rsidRDefault="005939B5" w:rsidP="005939B5">
            <w:pPr>
              <w:shd w:val="clear" w:color="auto" w:fill="FFFFFF"/>
              <w:spacing w:before="0" w:after="0" w:line="285" w:lineRule="atLeast"/>
              <w:rPr>
                <w:rFonts w:ascii="Consolas" w:eastAsia="Times New Roman" w:hAnsi="Consolas" w:cs="Times New Roman"/>
                <w:color w:val="000000"/>
                <w:sz w:val="18"/>
                <w:szCs w:val="18"/>
                <w:lang w:val="fr-FR"/>
              </w:rPr>
            </w:pPr>
            <w:r w:rsidRPr="005939B5">
              <w:rPr>
                <w:rFonts w:ascii="Consolas" w:eastAsia="Times New Roman" w:hAnsi="Consolas" w:cs="Times New Roman"/>
                <w:color w:val="000000"/>
                <w:sz w:val="18"/>
                <w:szCs w:val="18"/>
                <w:lang w:val="en-GB"/>
              </w:rPr>
              <w:t xml:space="preserve">    </w:t>
            </w:r>
            <w:r w:rsidRPr="004F6155">
              <w:rPr>
                <w:rFonts w:ascii="Consolas" w:eastAsia="Times New Roman" w:hAnsi="Consolas" w:cs="Times New Roman"/>
                <w:color w:val="800000"/>
                <w:sz w:val="18"/>
                <w:szCs w:val="18"/>
                <w:lang w:val="fr-FR"/>
              </w:rPr>
              <w:t>&lt;imkl:date&gt;</w:t>
            </w:r>
            <w:r w:rsidRPr="004F6155">
              <w:rPr>
                <w:rFonts w:ascii="Consolas" w:eastAsia="Times New Roman" w:hAnsi="Consolas" w:cs="Times New Roman"/>
                <w:color w:val="000000"/>
                <w:sz w:val="18"/>
                <w:szCs w:val="18"/>
                <w:lang w:val="fr-FR"/>
              </w:rPr>
              <w:t>2001-12-17T09:30:47Z</w:t>
            </w:r>
            <w:r w:rsidRPr="004F6155">
              <w:rPr>
                <w:rFonts w:ascii="Consolas" w:eastAsia="Times New Roman" w:hAnsi="Consolas" w:cs="Times New Roman"/>
                <w:color w:val="800000"/>
                <w:sz w:val="18"/>
                <w:szCs w:val="18"/>
                <w:lang w:val="fr-FR"/>
              </w:rPr>
              <w:t>&lt;/imkl:date&gt;</w:t>
            </w:r>
          </w:p>
          <w:p w14:paraId="38F8430E" w14:textId="77777777" w:rsidR="005939B5" w:rsidRPr="005939B5" w:rsidRDefault="005939B5" w:rsidP="005939B5">
            <w:pPr>
              <w:shd w:val="clear" w:color="auto" w:fill="FFFFFF"/>
              <w:spacing w:before="0" w:after="0" w:line="285" w:lineRule="atLeast"/>
              <w:rPr>
                <w:rFonts w:ascii="Consolas" w:eastAsia="Times New Roman" w:hAnsi="Consolas" w:cs="Times New Roman"/>
                <w:color w:val="000000"/>
                <w:sz w:val="18"/>
                <w:szCs w:val="18"/>
                <w:lang w:val="en-GB"/>
              </w:rPr>
            </w:pPr>
            <w:r w:rsidRPr="004F6155">
              <w:rPr>
                <w:rFonts w:ascii="Consolas" w:eastAsia="Times New Roman" w:hAnsi="Consolas" w:cs="Times New Roman"/>
                <w:color w:val="000000"/>
                <w:sz w:val="18"/>
                <w:szCs w:val="18"/>
                <w:lang w:val="fr-FR"/>
              </w:rPr>
              <w:t xml:space="preserve">    </w:t>
            </w:r>
            <w:r w:rsidRPr="005939B5">
              <w:rPr>
                <w:rFonts w:ascii="Consolas" w:eastAsia="Times New Roman" w:hAnsi="Consolas" w:cs="Times New Roman"/>
                <w:color w:val="800000"/>
                <w:sz w:val="18"/>
                <w:szCs w:val="18"/>
                <w:lang w:val="en-GB"/>
              </w:rPr>
              <w:t>&lt;imkl:accuracy</w:t>
            </w:r>
            <w:r w:rsidRPr="005939B5">
              <w:rPr>
                <w:rFonts w:ascii="Consolas" w:eastAsia="Times New Roman" w:hAnsi="Consolas" w:cs="Times New Roman"/>
                <w:color w:val="000000"/>
                <w:sz w:val="18"/>
                <w:szCs w:val="18"/>
                <w:lang w:val="en-GB"/>
              </w:rPr>
              <w:t xml:space="preserve"> </w:t>
            </w:r>
            <w:r w:rsidRPr="005939B5">
              <w:rPr>
                <w:rFonts w:ascii="Consolas" w:eastAsia="Times New Roman" w:hAnsi="Consolas" w:cs="Times New Roman"/>
                <w:color w:val="E50000"/>
                <w:sz w:val="18"/>
                <w:szCs w:val="18"/>
                <w:lang w:val="en-GB"/>
              </w:rPr>
              <w:t>uom</w:t>
            </w:r>
            <w:r w:rsidRPr="005939B5">
              <w:rPr>
                <w:rFonts w:ascii="Consolas" w:eastAsia="Times New Roman" w:hAnsi="Consolas" w:cs="Times New Roman"/>
                <w:color w:val="000000"/>
                <w:sz w:val="18"/>
                <w:szCs w:val="18"/>
                <w:lang w:val="en-GB"/>
              </w:rPr>
              <w:t>=</w:t>
            </w:r>
            <w:r w:rsidRPr="005939B5">
              <w:rPr>
                <w:rFonts w:ascii="Consolas" w:eastAsia="Times New Roman" w:hAnsi="Consolas" w:cs="Times New Roman"/>
                <w:color w:val="0000FF"/>
                <w:sz w:val="18"/>
                <w:szCs w:val="18"/>
                <w:lang w:val="en-GB"/>
              </w:rPr>
              <w:t>"urn:ogc:def:uom:OGC::cm"</w:t>
            </w:r>
            <w:r w:rsidRPr="005939B5">
              <w:rPr>
                <w:rFonts w:ascii="Consolas" w:eastAsia="Times New Roman" w:hAnsi="Consolas" w:cs="Times New Roman"/>
                <w:color w:val="800000"/>
                <w:sz w:val="18"/>
                <w:szCs w:val="18"/>
                <w:lang w:val="en-GB"/>
              </w:rPr>
              <w:t>&gt;</w:t>
            </w:r>
            <w:r w:rsidRPr="005939B5">
              <w:rPr>
                <w:rFonts w:ascii="Consolas" w:eastAsia="Times New Roman" w:hAnsi="Consolas" w:cs="Times New Roman"/>
                <w:color w:val="000000"/>
                <w:sz w:val="18"/>
                <w:szCs w:val="18"/>
                <w:lang w:val="en-GB"/>
              </w:rPr>
              <w:t>30</w:t>
            </w:r>
            <w:r w:rsidRPr="005939B5">
              <w:rPr>
                <w:rFonts w:ascii="Consolas" w:eastAsia="Times New Roman" w:hAnsi="Consolas" w:cs="Times New Roman"/>
                <w:color w:val="800000"/>
                <w:sz w:val="18"/>
                <w:szCs w:val="18"/>
                <w:lang w:val="en-GB"/>
              </w:rPr>
              <w:t>&lt;/imkl:accuracy&gt;</w:t>
            </w:r>
          </w:p>
          <w:p w14:paraId="2E022624" w14:textId="2FC95B7B" w:rsidR="005939B5" w:rsidRPr="00FA78C2" w:rsidRDefault="005939B5" w:rsidP="005939B5">
            <w:pPr>
              <w:shd w:val="clear" w:color="auto" w:fill="FFFFFF"/>
              <w:spacing w:before="0" w:after="0" w:line="285" w:lineRule="atLeast"/>
              <w:rPr>
                <w:rFonts w:ascii="Consolas" w:eastAsia="Times New Roman" w:hAnsi="Consolas" w:cs="Times New Roman"/>
                <w:color w:val="000000"/>
                <w:sz w:val="21"/>
                <w:szCs w:val="21"/>
                <w:lang w:val="en-GB"/>
              </w:rPr>
            </w:pPr>
            <w:r w:rsidRPr="005939B5">
              <w:rPr>
                <w:rFonts w:ascii="Consolas" w:eastAsia="Times New Roman" w:hAnsi="Consolas" w:cs="Times New Roman"/>
                <w:color w:val="800000"/>
                <w:sz w:val="18"/>
                <w:szCs w:val="18"/>
                <w:lang w:val="en-GB"/>
              </w:rPr>
              <w:t>&lt;/imkl:verticalPositionSurvey&gt;</w:t>
            </w:r>
          </w:p>
        </w:tc>
      </w:tr>
    </w:tbl>
    <w:p w14:paraId="3C1AD3A6" w14:textId="77777777" w:rsidR="005939B5" w:rsidRPr="00FA78C2" w:rsidRDefault="005939B5" w:rsidP="00D96998">
      <w:pPr>
        <w:rPr>
          <w:lang w:val="en-GB"/>
        </w:rPr>
      </w:pPr>
    </w:p>
    <w:p w14:paraId="1939ECCF" w14:textId="2EDF366A" w:rsidR="00D96998" w:rsidRPr="00FA78C2" w:rsidRDefault="00D96998" w:rsidP="00D96998">
      <w:pPr>
        <w:pStyle w:val="Heading2"/>
        <w:rPr>
          <w:lang w:val="en-GB"/>
        </w:rPr>
      </w:pPr>
      <w:bookmarkStart w:id="65" w:name="_Ref172276450"/>
      <w:bookmarkStart w:id="66" w:name="_Toc173155295"/>
      <w:r w:rsidRPr="00FA78C2">
        <w:rPr>
          <w:lang w:val="en-GB"/>
        </w:rPr>
        <w:lastRenderedPageBreak/>
        <w:t>referenceSurface</w:t>
      </w:r>
      <w:bookmarkEnd w:id="65"/>
      <w:bookmarkEnd w:id="66"/>
    </w:p>
    <w:p w14:paraId="05520FA1" w14:textId="2682370D" w:rsidR="00D96998" w:rsidRPr="00FA78C2" w:rsidRDefault="002D6102" w:rsidP="00D96998">
      <w:pPr>
        <w:rPr>
          <w:lang w:val="en-GB"/>
        </w:rPr>
      </w:pPr>
      <w:r w:rsidRPr="00FA78C2">
        <w:rPr>
          <w:lang w:val="en-GB"/>
        </w:rPr>
        <w:t xml:space="preserve">Every </w:t>
      </w:r>
      <w:r w:rsidRPr="008E22DE">
        <w:rPr>
          <w:i/>
          <w:iCs/>
          <w:lang w:val="en-GB"/>
        </w:rPr>
        <w:t>DepthDetail</w:t>
      </w:r>
      <w:r w:rsidRPr="00FA78C2">
        <w:rPr>
          <w:lang w:val="en-GB"/>
        </w:rPr>
        <w:t xml:space="preserve"> and </w:t>
      </w:r>
      <w:r w:rsidRPr="008E22DE">
        <w:rPr>
          <w:i/>
          <w:iCs/>
          <w:lang w:val="en-GB"/>
        </w:rPr>
        <w:t>CoverageDetail</w:t>
      </w:r>
      <w:r w:rsidRPr="00FA78C2">
        <w:rPr>
          <w:lang w:val="en-GB"/>
        </w:rPr>
        <w:t xml:space="preserve"> </w:t>
      </w:r>
      <w:r w:rsidR="00E706A8">
        <w:rPr>
          <w:lang w:val="en-GB"/>
        </w:rPr>
        <w:t>entity</w:t>
      </w:r>
      <w:r w:rsidRPr="00FA78C2">
        <w:rPr>
          <w:lang w:val="en-GB"/>
        </w:rPr>
        <w:t xml:space="preserve"> has an extra element (compared to </w:t>
      </w:r>
      <w:r w:rsidRPr="008E22DE">
        <w:rPr>
          <w:i/>
          <w:iCs/>
          <w:lang w:val="en-GB"/>
        </w:rPr>
        <w:t>RelatieveDiepte</w:t>
      </w:r>
      <w:r w:rsidRPr="00FA78C2">
        <w:rPr>
          <w:lang w:val="en-GB"/>
        </w:rPr>
        <w:t xml:space="preserve"> and </w:t>
      </w:r>
      <w:r w:rsidRPr="008E22DE">
        <w:rPr>
          <w:i/>
          <w:iCs/>
          <w:lang w:val="en-GB"/>
        </w:rPr>
        <w:t>TAWDiepte</w:t>
      </w:r>
      <w:r w:rsidRPr="00FA78C2">
        <w:rPr>
          <w:lang w:val="en-GB"/>
        </w:rPr>
        <w:t xml:space="preserve"> of IMKL 2.3) called </w:t>
      </w:r>
      <w:r w:rsidRPr="00FA78C2">
        <w:rPr>
          <w:i/>
          <w:iCs/>
          <w:lang w:val="en-GB"/>
        </w:rPr>
        <w:t>referenceSurface</w:t>
      </w:r>
      <w:r w:rsidRPr="00FA78C2">
        <w:rPr>
          <w:lang w:val="en-GB"/>
        </w:rPr>
        <w:t xml:space="preserve">. This element is mandatory and needs to have at least a </w:t>
      </w:r>
      <w:r w:rsidRPr="00FA78C2">
        <w:rPr>
          <w:i/>
          <w:iCs/>
          <w:lang w:val="en-GB"/>
        </w:rPr>
        <w:t>type</w:t>
      </w:r>
      <w:r w:rsidRPr="00FA78C2">
        <w:rPr>
          <w:lang w:val="en-GB"/>
        </w:rPr>
        <w:t xml:space="preserve"> child element. This </w:t>
      </w:r>
      <w:r w:rsidRPr="00FA78C2">
        <w:rPr>
          <w:i/>
          <w:iCs/>
          <w:lang w:val="en-GB"/>
        </w:rPr>
        <w:t>type</w:t>
      </w:r>
      <w:r w:rsidRPr="00FA78C2">
        <w:rPr>
          <w:lang w:val="en-GB"/>
        </w:rPr>
        <w:t xml:space="preserve"> element indicate</w:t>
      </w:r>
      <w:r w:rsidR="008E22DE">
        <w:rPr>
          <w:lang w:val="en-GB"/>
        </w:rPr>
        <w:t>s</w:t>
      </w:r>
      <w:r w:rsidRPr="00FA78C2">
        <w:rPr>
          <w:lang w:val="en-GB"/>
        </w:rPr>
        <w:t xml:space="preserve"> the type of the reference surface. For now it should always be of type </w:t>
      </w:r>
      <w:r w:rsidRPr="00FA78C2">
        <w:rPr>
          <w:i/>
          <w:iCs/>
          <w:lang w:val="en-GB"/>
        </w:rPr>
        <w:t>surfaceLevel</w:t>
      </w:r>
      <w:r w:rsidRPr="00FA78C2">
        <w:rPr>
          <w:lang w:val="en-GB"/>
        </w:rPr>
        <w:t>.</w:t>
      </w:r>
    </w:p>
    <w:p w14:paraId="73EE0C2A" w14:textId="3A3ABA61" w:rsidR="002D6102" w:rsidRPr="00FA78C2" w:rsidRDefault="002D6102" w:rsidP="00D96998">
      <w:pPr>
        <w:rPr>
          <w:lang w:val="en-GB"/>
        </w:rPr>
      </w:pPr>
      <w:r w:rsidRPr="00FA78C2">
        <w:rPr>
          <w:lang w:val="en-GB"/>
        </w:rPr>
        <w:t xml:space="preserve">Next to the </w:t>
      </w:r>
      <w:r w:rsidRPr="00FA78C2">
        <w:rPr>
          <w:i/>
          <w:iCs/>
          <w:lang w:val="en-GB"/>
        </w:rPr>
        <w:t xml:space="preserve">type </w:t>
      </w:r>
      <w:r w:rsidRPr="00FA78C2">
        <w:rPr>
          <w:lang w:val="en-GB"/>
        </w:rPr>
        <w:t xml:space="preserve">child element, the </w:t>
      </w:r>
      <w:r w:rsidRPr="00ED7342">
        <w:rPr>
          <w:i/>
          <w:iCs/>
          <w:lang w:val="en-GB"/>
        </w:rPr>
        <w:t>referenceSurface</w:t>
      </w:r>
      <w:r w:rsidRPr="00FA78C2">
        <w:rPr>
          <w:lang w:val="en-GB"/>
        </w:rPr>
        <w:t xml:space="preserve"> can have the following optional child elements:</w:t>
      </w:r>
    </w:p>
    <w:p w14:paraId="5D931867" w14:textId="08F7F162" w:rsidR="002D6102" w:rsidRPr="00FA78C2" w:rsidRDefault="002D6102" w:rsidP="00407BE6">
      <w:pPr>
        <w:pStyle w:val="ListParagraph"/>
        <w:numPr>
          <w:ilvl w:val="0"/>
          <w:numId w:val="23"/>
        </w:numPr>
        <w:spacing w:before="0" w:after="160" w:line="259" w:lineRule="auto"/>
        <w:contextualSpacing/>
        <w:rPr>
          <w:lang w:val="en-GB"/>
        </w:rPr>
      </w:pPr>
      <w:r w:rsidRPr="00ED7342">
        <w:rPr>
          <w:b/>
          <w:bCs/>
          <w:lang w:val="en-GB"/>
        </w:rPr>
        <w:t>verticalPosition:</w:t>
      </w:r>
      <w:r w:rsidR="008A4592" w:rsidRPr="00FA78C2">
        <w:rPr>
          <w:lang w:val="en-GB"/>
        </w:rPr>
        <w:t xml:space="preserve"> The </w:t>
      </w:r>
      <w:r w:rsidR="008A4592" w:rsidRPr="00FA78C2">
        <w:rPr>
          <w:i/>
          <w:iCs/>
          <w:lang w:val="en-GB"/>
        </w:rPr>
        <w:t>verticalPosition</w:t>
      </w:r>
      <w:r w:rsidR="008A4592" w:rsidRPr="00FA78C2">
        <w:rPr>
          <w:lang w:val="en-GB"/>
        </w:rPr>
        <w:t xml:space="preserve"> element can be used to indicate the TAW/DNG level of the reference surface at the given location. If no location is given for the reference surface, it is assumed that the location is the same as the location of the </w:t>
      </w:r>
      <w:r w:rsidR="008A4592" w:rsidRPr="00294128">
        <w:rPr>
          <w:i/>
          <w:iCs/>
          <w:lang w:val="en-GB"/>
        </w:rPr>
        <w:t>UtilityNetwork</w:t>
      </w:r>
      <w:r w:rsidR="008A4592" w:rsidRPr="00FA78C2">
        <w:rPr>
          <w:lang w:val="en-GB"/>
        </w:rPr>
        <w:t xml:space="preserve"> or </w:t>
      </w:r>
      <w:r w:rsidR="008A4592" w:rsidRPr="00294128">
        <w:rPr>
          <w:i/>
          <w:iCs/>
          <w:lang w:val="en-GB"/>
        </w:rPr>
        <w:t>CoverageDetail</w:t>
      </w:r>
      <w:r w:rsidR="008A4592" w:rsidRPr="00FA78C2">
        <w:rPr>
          <w:lang w:val="en-GB"/>
        </w:rPr>
        <w:t xml:space="preserve"> </w:t>
      </w:r>
      <w:r w:rsidR="00294128">
        <w:rPr>
          <w:lang w:val="en-GB"/>
        </w:rPr>
        <w:t>entity</w:t>
      </w:r>
      <w:r w:rsidR="008A4592" w:rsidRPr="00FA78C2">
        <w:rPr>
          <w:lang w:val="en-GB"/>
        </w:rPr>
        <w:t xml:space="preserve"> itself.</w:t>
      </w:r>
      <w:r w:rsidR="00407BE6" w:rsidRPr="00FA78C2">
        <w:rPr>
          <w:lang w:val="en-GB"/>
        </w:rPr>
        <w:br/>
        <w:t xml:space="preserve">This element replaces the </w:t>
      </w:r>
      <w:r w:rsidR="00407BE6" w:rsidRPr="00FA78C2">
        <w:rPr>
          <w:i/>
          <w:iCs/>
          <w:lang w:val="en-GB"/>
        </w:rPr>
        <w:t>maaiveldPeil</w:t>
      </w:r>
      <w:r w:rsidR="00407BE6" w:rsidRPr="00FA78C2">
        <w:rPr>
          <w:lang w:val="en-GB"/>
        </w:rPr>
        <w:t xml:space="preserve"> of the </w:t>
      </w:r>
      <w:r w:rsidR="00407BE6" w:rsidRPr="00C22305">
        <w:rPr>
          <w:i/>
          <w:iCs/>
          <w:lang w:val="en-GB"/>
        </w:rPr>
        <w:t>TAWDiepte</w:t>
      </w:r>
      <w:r w:rsidR="00407BE6" w:rsidRPr="00FA78C2">
        <w:rPr>
          <w:lang w:val="en-GB"/>
        </w:rPr>
        <w:t xml:space="preserve"> </w:t>
      </w:r>
      <w:r w:rsidR="00E706A8">
        <w:rPr>
          <w:lang w:val="en-GB"/>
        </w:rPr>
        <w:t>entity</w:t>
      </w:r>
      <w:r w:rsidR="00407BE6" w:rsidRPr="00FA78C2">
        <w:rPr>
          <w:lang w:val="en-GB"/>
        </w:rPr>
        <w:t xml:space="preserve"> of IMKL 2.3</w:t>
      </w:r>
    </w:p>
    <w:p w14:paraId="7750536C" w14:textId="5B9F3895" w:rsidR="002D6102" w:rsidRPr="00FA78C2" w:rsidRDefault="002D6102" w:rsidP="002D6102">
      <w:pPr>
        <w:pStyle w:val="ListParagraph"/>
        <w:numPr>
          <w:ilvl w:val="0"/>
          <w:numId w:val="22"/>
        </w:numPr>
        <w:rPr>
          <w:lang w:val="en-GB"/>
        </w:rPr>
      </w:pPr>
      <w:r w:rsidRPr="00ED7342">
        <w:rPr>
          <w:b/>
          <w:bCs/>
          <w:lang w:val="en-GB"/>
        </w:rPr>
        <w:t>verticalPositionSurvey:</w:t>
      </w:r>
      <w:r w:rsidR="00407BE6" w:rsidRPr="00FA78C2">
        <w:rPr>
          <w:lang w:val="en-GB"/>
        </w:rPr>
        <w:t>The</w:t>
      </w:r>
      <w:r w:rsidR="00407BE6" w:rsidRPr="00FA78C2">
        <w:rPr>
          <w:i/>
          <w:iCs/>
          <w:lang w:val="en-GB"/>
        </w:rPr>
        <w:t xml:space="preserve"> verticalPositionSurvey </w:t>
      </w:r>
      <w:r w:rsidR="00407BE6" w:rsidRPr="00FA78C2">
        <w:rPr>
          <w:lang w:val="en-GB"/>
        </w:rPr>
        <w:t xml:space="preserve">element is of type </w:t>
      </w:r>
      <w:r w:rsidR="00407BE6" w:rsidRPr="00FA78C2">
        <w:rPr>
          <w:i/>
          <w:iCs/>
          <w:lang w:val="en-GB"/>
        </w:rPr>
        <w:t xml:space="preserve">Survey </w:t>
      </w:r>
      <w:r w:rsidR="00407BE6" w:rsidRPr="00FA78C2">
        <w:rPr>
          <w:lang w:val="en-GB"/>
        </w:rPr>
        <w:t xml:space="preserve">and can be used to provide additional information on how the </w:t>
      </w:r>
      <w:r w:rsidR="00407BE6" w:rsidRPr="00C37102">
        <w:rPr>
          <w:i/>
          <w:iCs/>
          <w:lang w:val="en-GB"/>
        </w:rPr>
        <w:t>verticalPosition</w:t>
      </w:r>
      <w:r w:rsidR="00407BE6" w:rsidRPr="00FA78C2">
        <w:rPr>
          <w:lang w:val="en-GB"/>
        </w:rPr>
        <w:t xml:space="preserve"> was determined. It can be used to provide for example the date the vertical position of the reference surface was determined and thus it replaces the </w:t>
      </w:r>
      <w:r w:rsidR="00407BE6" w:rsidRPr="00FA78C2">
        <w:rPr>
          <w:i/>
          <w:iCs/>
          <w:lang w:val="en-GB"/>
        </w:rPr>
        <w:t>datumOpmetingMaaiveldPeil</w:t>
      </w:r>
      <w:r w:rsidR="00407BE6" w:rsidRPr="00FA78C2">
        <w:rPr>
          <w:lang w:val="en-GB"/>
        </w:rPr>
        <w:t xml:space="preserve"> element of the </w:t>
      </w:r>
      <w:r w:rsidR="00407BE6" w:rsidRPr="00C37102">
        <w:rPr>
          <w:i/>
          <w:iCs/>
          <w:lang w:val="en-GB"/>
        </w:rPr>
        <w:t>TAWDiepte</w:t>
      </w:r>
      <w:r w:rsidR="00407BE6" w:rsidRPr="00FA78C2">
        <w:rPr>
          <w:lang w:val="en-GB"/>
        </w:rPr>
        <w:t xml:space="preserve"> </w:t>
      </w:r>
      <w:r w:rsidR="00E706A8">
        <w:rPr>
          <w:lang w:val="en-GB"/>
        </w:rPr>
        <w:t>entity</w:t>
      </w:r>
      <w:r w:rsidR="00407BE6" w:rsidRPr="00FA78C2">
        <w:rPr>
          <w:lang w:val="en-GB"/>
        </w:rPr>
        <w:t xml:space="preserve"> of IMKL 2.3.</w:t>
      </w:r>
    </w:p>
    <w:p w14:paraId="474CAFC0" w14:textId="2018386D" w:rsidR="002D6102" w:rsidRPr="00FA78C2" w:rsidRDefault="002D6102" w:rsidP="002D6102">
      <w:pPr>
        <w:pStyle w:val="ListParagraph"/>
        <w:numPr>
          <w:ilvl w:val="0"/>
          <w:numId w:val="22"/>
        </w:numPr>
        <w:rPr>
          <w:lang w:val="en-GB"/>
        </w:rPr>
      </w:pPr>
      <w:r w:rsidRPr="00ED7342">
        <w:rPr>
          <w:b/>
          <w:bCs/>
          <w:lang w:val="en-GB"/>
        </w:rPr>
        <w:t>location</w:t>
      </w:r>
      <w:r w:rsidRPr="00FA78C2">
        <w:rPr>
          <w:lang w:val="en-GB"/>
        </w:rPr>
        <w:t>:</w:t>
      </w:r>
      <w:r w:rsidR="00407BE6" w:rsidRPr="00FA78C2">
        <w:rPr>
          <w:lang w:val="en-GB"/>
        </w:rPr>
        <w:t xml:space="preserve"> The </w:t>
      </w:r>
      <w:r w:rsidR="00407BE6" w:rsidRPr="00FA78C2">
        <w:rPr>
          <w:i/>
          <w:iCs/>
          <w:lang w:val="en-GB"/>
        </w:rPr>
        <w:t>location</w:t>
      </w:r>
      <w:r w:rsidR="00407BE6" w:rsidRPr="00FA78C2">
        <w:rPr>
          <w:lang w:val="en-GB"/>
        </w:rPr>
        <w:t xml:space="preserve"> element can be used if the location where the TAW/DNG level of the reference surface was determined is not the same as that of the </w:t>
      </w:r>
      <w:r w:rsidR="00407BE6" w:rsidRPr="00A31AA1">
        <w:rPr>
          <w:i/>
          <w:iCs/>
          <w:lang w:val="en-GB"/>
        </w:rPr>
        <w:t>UtilityNetwork</w:t>
      </w:r>
      <w:r w:rsidR="00407BE6" w:rsidRPr="00FA78C2">
        <w:rPr>
          <w:lang w:val="en-GB"/>
        </w:rPr>
        <w:t xml:space="preserve"> or </w:t>
      </w:r>
      <w:r w:rsidR="00407BE6" w:rsidRPr="00A31AA1">
        <w:rPr>
          <w:i/>
          <w:iCs/>
          <w:lang w:val="en-GB"/>
        </w:rPr>
        <w:t>CoverageDetail</w:t>
      </w:r>
      <w:r w:rsidR="00407BE6" w:rsidRPr="00FA78C2">
        <w:rPr>
          <w:lang w:val="en-GB"/>
        </w:rPr>
        <w:t xml:space="preserve"> </w:t>
      </w:r>
      <w:r w:rsidR="00A31AA1">
        <w:rPr>
          <w:lang w:val="en-GB"/>
        </w:rPr>
        <w:t>entity</w:t>
      </w:r>
      <w:r w:rsidR="00407BE6" w:rsidRPr="00FA78C2">
        <w:rPr>
          <w:lang w:val="en-GB"/>
        </w:rPr>
        <w:t xml:space="preserve"> it is linked to.</w:t>
      </w:r>
    </w:p>
    <w:p w14:paraId="2F93329E" w14:textId="107D78EA" w:rsidR="002D6102" w:rsidRPr="00FA78C2" w:rsidRDefault="002D6102" w:rsidP="002D6102">
      <w:pPr>
        <w:pStyle w:val="ListParagraph"/>
        <w:numPr>
          <w:ilvl w:val="0"/>
          <w:numId w:val="22"/>
        </w:numPr>
        <w:rPr>
          <w:lang w:val="en-GB"/>
        </w:rPr>
      </w:pPr>
      <w:r w:rsidRPr="00ED7342">
        <w:rPr>
          <w:b/>
          <w:bCs/>
          <w:lang w:val="en-GB"/>
        </w:rPr>
        <w:t>locationSurvey:</w:t>
      </w:r>
      <w:r w:rsidR="00407BE6" w:rsidRPr="00FA78C2">
        <w:rPr>
          <w:lang w:val="en-GB"/>
        </w:rPr>
        <w:t xml:space="preserve"> The</w:t>
      </w:r>
      <w:r w:rsidR="00407BE6" w:rsidRPr="00FA78C2">
        <w:rPr>
          <w:i/>
          <w:iCs/>
          <w:lang w:val="en-GB"/>
        </w:rPr>
        <w:t xml:space="preserve"> locationSurvey </w:t>
      </w:r>
      <w:r w:rsidR="00407BE6" w:rsidRPr="00FA78C2">
        <w:rPr>
          <w:lang w:val="en-GB"/>
        </w:rPr>
        <w:t xml:space="preserve">element is of type </w:t>
      </w:r>
      <w:r w:rsidR="00407BE6" w:rsidRPr="00FA78C2">
        <w:rPr>
          <w:i/>
          <w:iCs/>
          <w:lang w:val="en-GB"/>
        </w:rPr>
        <w:t xml:space="preserve">Survey </w:t>
      </w:r>
      <w:r w:rsidR="00407BE6" w:rsidRPr="00FA78C2">
        <w:rPr>
          <w:lang w:val="en-GB"/>
        </w:rPr>
        <w:t>and can be used to provide additional information on how the location of the referenceSurface was determined.</w:t>
      </w:r>
    </w:p>
    <w:p w14:paraId="6F231184" w14:textId="77777777" w:rsidR="00407BE6" w:rsidRPr="00FA78C2" w:rsidRDefault="00407BE6" w:rsidP="00407BE6">
      <w:pPr>
        <w:rPr>
          <w:lang w:val="en-GB"/>
        </w:rPr>
      </w:pPr>
    </w:p>
    <w:p w14:paraId="129082E2" w14:textId="41B2EEC4" w:rsidR="00407BE6" w:rsidRPr="00415CCB" w:rsidRDefault="00407BE6" w:rsidP="00415CCB">
      <w:pPr>
        <w:jc w:val="center"/>
        <w:rPr>
          <w:u w:val="single"/>
          <w:lang w:val="en-GB"/>
        </w:rPr>
      </w:pPr>
      <w:r w:rsidRPr="00415CCB">
        <w:rPr>
          <w:u w:val="single"/>
          <w:lang w:val="en-GB"/>
        </w:rPr>
        <w:t>Example</w:t>
      </w:r>
      <w:r w:rsidR="00593839" w:rsidRPr="00415CCB">
        <w:rPr>
          <w:u w:val="single"/>
          <w:lang w:val="en-GB"/>
        </w:rPr>
        <w:t xml:space="preserve"> IMKL 3</w:t>
      </w:r>
      <w:r w:rsidRPr="00415CCB">
        <w:rPr>
          <w:u w:val="single"/>
          <w:lang w:val="en-GB"/>
        </w:rPr>
        <w:t>:</w:t>
      </w:r>
    </w:p>
    <w:tbl>
      <w:tblPr>
        <w:tblStyle w:val="TableGrid"/>
        <w:tblW w:w="0" w:type="auto"/>
        <w:tblLook w:val="04A0" w:firstRow="1" w:lastRow="0" w:firstColumn="1" w:lastColumn="0" w:noHBand="0" w:noVBand="1"/>
      </w:tblPr>
      <w:tblGrid>
        <w:gridCol w:w="9060"/>
      </w:tblGrid>
      <w:tr w:rsidR="00407BE6" w:rsidRPr="00FA78C2" w14:paraId="731FBC61" w14:textId="77777777" w:rsidTr="00407BE6">
        <w:trPr>
          <w:trHeight w:val="2270"/>
        </w:trPr>
        <w:tc>
          <w:tcPr>
            <w:tcW w:w="9060" w:type="dxa"/>
          </w:tcPr>
          <w:p w14:paraId="402AF574"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800000"/>
                <w:sz w:val="18"/>
                <w:szCs w:val="18"/>
                <w:lang w:val="en-GB"/>
              </w:rPr>
              <w:t>&lt;imkl:referenceSurface&gt;</w:t>
            </w:r>
          </w:p>
          <w:p w14:paraId="4B1728E6"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&lt;imkl:type</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E50000"/>
                <w:sz w:val="18"/>
                <w:szCs w:val="18"/>
                <w:lang w:val="en-GB"/>
              </w:rPr>
              <w:t>xlink:href</w:t>
            </w:r>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"http://TODO/ReferenceSurfaceTypeValue/surfaceLevel"</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/&gt;</w:t>
            </w:r>
          </w:p>
          <w:p w14:paraId="5288DD84"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&lt;imkl:verticalPosition</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E50000"/>
                <w:sz w:val="18"/>
                <w:szCs w:val="18"/>
                <w:lang w:val="en-GB"/>
              </w:rPr>
              <w:t>srsName</w:t>
            </w:r>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"http://spatialreference.org/ref/epsg/5710/"</w:t>
            </w:r>
          </w:p>
          <w:p w14:paraId="67A6E240"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E50000"/>
                <w:sz w:val="18"/>
                <w:szCs w:val="18"/>
                <w:lang w:val="en-GB"/>
              </w:rPr>
              <w:t>srsDimension</w:t>
            </w:r>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"1"</w:t>
            </w:r>
            <w:r w:rsidRPr="00407BE6">
              <w:rPr>
                <w:rFonts w:ascii="Consolas" w:eastAsia="Times New Roman" w:hAnsi="Consolas" w:cs="Times New Roman"/>
                <w:color w:val="800000"/>
                <w:sz w:val="18"/>
                <w:szCs w:val="18"/>
                <w:lang w:val="en-GB"/>
              </w:rPr>
              <w:t>&gt;</w:t>
            </w:r>
            <w:r w:rsidRPr="00407BE6">
              <w:rPr>
                <w:rFonts w:ascii="Consolas" w:eastAsia="Times New Roman" w:hAnsi="Consolas" w:cs="Times New Roman"/>
                <w:color w:val="000000"/>
                <w:sz w:val="18"/>
                <w:szCs w:val="18"/>
                <w:lang w:val="en-GB"/>
              </w:rPr>
              <w:t>22.02</w:t>
            </w:r>
            <w:r w:rsidRPr="00407BE6">
              <w:rPr>
                <w:rFonts w:ascii="Consolas" w:eastAsia="Times New Roman" w:hAnsi="Consolas" w:cs="Times New Roman"/>
                <w:color w:val="800000"/>
                <w:sz w:val="18"/>
                <w:szCs w:val="18"/>
                <w:lang w:val="en-GB"/>
              </w:rPr>
              <w:t>&lt;/imkl:verticalPosition&gt;</w:t>
            </w:r>
          </w:p>
          <w:p w14:paraId="08428E2A"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&lt;imkl:verticalPositionSurvey&gt;</w:t>
            </w:r>
          </w:p>
          <w:p w14:paraId="7C549DB9"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&lt;imkl:method</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E50000"/>
                <w:sz w:val="18"/>
                <w:szCs w:val="18"/>
                <w:lang w:val="en-GB"/>
              </w:rPr>
              <w:t>nilReason</w:t>
            </w:r>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"unknown"</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E50000"/>
                <w:sz w:val="18"/>
                <w:szCs w:val="18"/>
                <w:lang w:val="en-GB"/>
              </w:rPr>
              <w:t>xsi:nil</w:t>
            </w:r>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"true"</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/&gt;</w:t>
            </w:r>
          </w:p>
          <w:p w14:paraId="5533B273" w14:textId="77777777" w:rsidR="00407BE6" w:rsidRPr="004F6155" w:rsidRDefault="00407BE6" w:rsidP="00407BE6">
            <w:pPr>
              <w:shd w:val="clear" w:color="auto" w:fill="FFFFFF"/>
              <w:spacing w:before="0" w:after="0" w:line="285" w:lineRule="atLeast"/>
              <w:rPr>
                <w:rFonts w:ascii="Consolas" w:eastAsia="Times New Roman" w:hAnsi="Consolas" w:cs="Times New Roman"/>
                <w:color w:val="000000"/>
                <w:sz w:val="18"/>
                <w:szCs w:val="18"/>
                <w:lang w:val="fr-FR"/>
              </w:rPr>
            </w:pPr>
            <w:r w:rsidRPr="00407BE6">
              <w:rPr>
                <w:rFonts w:ascii="Consolas" w:eastAsia="Times New Roman" w:hAnsi="Consolas" w:cs="Times New Roman"/>
                <w:color w:val="000000"/>
                <w:sz w:val="18"/>
                <w:szCs w:val="18"/>
                <w:lang w:val="en-GB"/>
              </w:rPr>
              <w:t xml:space="preserve">        </w:t>
            </w:r>
            <w:r w:rsidRPr="004F6155">
              <w:rPr>
                <w:rFonts w:ascii="Consolas" w:eastAsia="Times New Roman" w:hAnsi="Consolas" w:cs="Times New Roman"/>
                <w:color w:val="800000"/>
                <w:sz w:val="18"/>
                <w:szCs w:val="18"/>
                <w:lang w:val="fr-FR"/>
              </w:rPr>
              <w:t>&lt;imkl:date&gt;</w:t>
            </w:r>
            <w:r w:rsidRPr="004F6155">
              <w:rPr>
                <w:rFonts w:ascii="Consolas" w:eastAsia="Times New Roman" w:hAnsi="Consolas" w:cs="Times New Roman"/>
                <w:color w:val="000000"/>
                <w:sz w:val="18"/>
                <w:szCs w:val="18"/>
                <w:lang w:val="fr-FR"/>
              </w:rPr>
              <w:t>2001-12-17T09:30:47Z</w:t>
            </w:r>
            <w:r w:rsidRPr="004F6155">
              <w:rPr>
                <w:rFonts w:ascii="Consolas" w:eastAsia="Times New Roman" w:hAnsi="Consolas" w:cs="Times New Roman"/>
                <w:color w:val="800000"/>
                <w:sz w:val="18"/>
                <w:szCs w:val="18"/>
                <w:lang w:val="fr-FR"/>
              </w:rPr>
              <w:t>&lt;/imkl:date&gt;</w:t>
            </w:r>
          </w:p>
          <w:p w14:paraId="3B51C383" w14:textId="6D67FE1F"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F6155">
              <w:rPr>
                <w:rFonts w:ascii="Consolas" w:eastAsia="Times New Roman" w:hAnsi="Consolas" w:cs="Times New Roman"/>
                <w:color w:val="000000"/>
                <w:sz w:val="18"/>
                <w:szCs w:val="18"/>
                <w:lang w:val="fr-FR"/>
              </w:rPr>
              <w:t xml:space="preserve">        </w:t>
            </w:r>
            <w:r w:rsidRPr="00407BE6">
              <w:rPr>
                <w:rFonts w:ascii="Consolas" w:eastAsia="Times New Roman" w:hAnsi="Consolas" w:cs="Times New Roman"/>
                <w:color w:val="800000"/>
                <w:sz w:val="18"/>
                <w:szCs w:val="18"/>
                <w:lang w:val="en-GB"/>
              </w:rPr>
              <w:t>&lt;imkl:accuracy</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E50000"/>
                <w:sz w:val="18"/>
                <w:szCs w:val="18"/>
                <w:lang w:val="en-GB"/>
              </w:rPr>
              <w:t>uom</w:t>
            </w:r>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"urn:ogc:def:uom:OGC::cm"</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E50000"/>
                <w:sz w:val="18"/>
                <w:szCs w:val="18"/>
                <w:lang w:val="en-GB"/>
              </w:rPr>
              <w:t>nilReason</w:t>
            </w:r>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"unknown"</w:t>
            </w:r>
            <w:r w:rsidRPr="00407BE6">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E50000"/>
                <w:sz w:val="18"/>
                <w:szCs w:val="18"/>
                <w:lang w:val="en-GB"/>
              </w:rPr>
              <w:t>xsi:nil</w:t>
            </w:r>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"true"</w:t>
            </w:r>
            <w:r w:rsidRPr="00407BE6">
              <w:rPr>
                <w:rFonts w:ascii="Consolas" w:eastAsia="Times New Roman" w:hAnsi="Consolas" w:cs="Times New Roman"/>
                <w:color w:val="800000"/>
                <w:sz w:val="18"/>
                <w:szCs w:val="18"/>
                <w:lang w:val="en-GB"/>
              </w:rPr>
              <w:t>&gt;&lt;/imkl:accuracy&gt;</w:t>
            </w:r>
          </w:p>
          <w:p w14:paraId="4AC65B58"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&lt;/imkl:verticalPositionSurvey&gt;</w:t>
            </w:r>
          </w:p>
          <w:p w14:paraId="7A0D8121" w14:textId="6F6E5172" w:rsidR="00407BE6" w:rsidRPr="00FA78C2" w:rsidRDefault="00407BE6" w:rsidP="00407BE6">
            <w:pPr>
              <w:shd w:val="clear" w:color="auto" w:fill="FFFFFF"/>
              <w:spacing w:before="0" w:after="0" w:line="285" w:lineRule="atLeast"/>
              <w:rPr>
                <w:rFonts w:ascii="Consolas" w:eastAsia="Times New Roman" w:hAnsi="Consolas" w:cs="Times New Roman"/>
                <w:color w:val="000000"/>
                <w:sz w:val="21"/>
                <w:szCs w:val="21"/>
                <w:lang w:val="en-GB"/>
              </w:rPr>
            </w:pPr>
            <w:r w:rsidRPr="00407BE6">
              <w:rPr>
                <w:rFonts w:ascii="Consolas" w:eastAsia="Times New Roman" w:hAnsi="Consolas" w:cs="Times New Roman"/>
                <w:color w:val="800000"/>
                <w:sz w:val="18"/>
                <w:szCs w:val="18"/>
                <w:lang w:val="en-GB"/>
              </w:rPr>
              <w:t>&lt;/imkl:referenceSurface&gt;</w:t>
            </w:r>
          </w:p>
        </w:tc>
      </w:tr>
    </w:tbl>
    <w:p w14:paraId="2434A5BB" w14:textId="77777777" w:rsidR="00407BE6" w:rsidRPr="00FA78C2" w:rsidRDefault="00407BE6" w:rsidP="00407BE6">
      <w:pPr>
        <w:rPr>
          <w:lang w:val="en-GB"/>
        </w:rPr>
      </w:pPr>
    </w:p>
    <w:p w14:paraId="2CDE078B" w14:textId="1D186CFA" w:rsidR="00407BE6" w:rsidRPr="00FA78C2" w:rsidRDefault="00407BE6" w:rsidP="00407BE6">
      <w:pPr>
        <w:pStyle w:val="Heading2"/>
        <w:rPr>
          <w:lang w:val="en-GB"/>
        </w:rPr>
      </w:pPr>
      <w:bookmarkStart w:id="67" w:name="_Ref172276418"/>
      <w:bookmarkStart w:id="68" w:name="_Toc173155296"/>
      <w:r w:rsidRPr="00FA78C2">
        <w:rPr>
          <w:lang w:val="en-GB"/>
        </w:rPr>
        <w:t>Associations</w:t>
      </w:r>
      <w:bookmarkEnd w:id="67"/>
      <w:bookmarkEnd w:id="68"/>
    </w:p>
    <w:p w14:paraId="4548D7B4" w14:textId="2CC2222C" w:rsidR="00407BE6" w:rsidRDefault="00407BE6" w:rsidP="00407BE6">
      <w:pPr>
        <w:rPr>
          <w:lang w:val="en-GB"/>
        </w:rPr>
      </w:pPr>
      <w:r w:rsidRPr="00FA78C2">
        <w:rPr>
          <w:lang w:val="en-GB"/>
        </w:rPr>
        <w:t>In IMKL 2.3</w:t>
      </w:r>
      <w:r w:rsidR="00C15EC9">
        <w:rPr>
          <w:lang w:val="en-GB"/>
        </w:rPr>
        <w:t>,</w:t>
      </w:r>
      <w:r w:rsidRPr="00FA78C2">
        <w:rPr>
          <w:lang w:val="en-GB"/>
        </w:rPr>
        <w:t xml:space="preserve"> the relationship between a </w:t>
      </w:r>
      <w:r w:rsidRPr="004A384F">
        <w:rPr>
          <w:i/>
          <w:iCs/>
          <w:lang w:val="en-GB"/>
        </w:rPr>
        <w:t>RelatieveDiepte</w:t>
      </w:r>
      <w:r w:rsidRPr="00FA78C2">
        <w:rPr>
          <w:lang w:val="en-GB"/>
        </w:rPr>
        <w:t xml:space="preserve"> or </w:t>
      </w:r>
      <w:r w:rsidRPr="004A384F">
        <w:rPr>
          <w:i/>
          <w:iCs/>
          <w:lang w:val="en-GB"/>
        </w:rPr>
        <w:t>TAWDiepte</w:t>
      </w:r>
      <w:r w:rsidRPr="00FA78C2">
        <w:rPr>
          <w:lang w:val="en-GB"/>
        </w:rPr>
        <w:t xml:space="preserve"> </w:t>
      </w:r>
      <w:r w:rsidR="00E706A8">
        <w:rPr>
          <w:lang w:val="en-GB"/>
        </w:rPr>
        <w:t>entity</w:t>
      </w:r>
      <w:r w:rsidRPr="00FA78C2">
        <w:rPr>
          <w:lang w:val="en-GB"/>
        </w:rPr>
        <w:t xml:space="preserve"> and </w:t>
      </w:r>
      <w:r w:rsidR="00C15EC9">
        <w:rPr>
          <w:lang w:val="en-GB"/>
        </w:rPr>
        <w:t>its associated elements was established through one of the following elements:</w:t>
      </w:r>
      <w:r w:rsidRPr="00FA78C2">
        <w:rPr>
          <w:lang w:val="en-GB"/>
        </w:rPr>
        <w:t xml:space="preserve"> </w:t>
      </w:r>
      <w:r w:rsidRPr="009E561B">
        <w:rPr>
          <w:i/>
          <w:iCs/>
          <w:lang w:val="en-GB"/>
        </w:rPr>
        <w:t>heeftKabelOfLeiding</w:t>
      </w:r>
      <w:r w:rsidRPr="00FA78C2">
        <w:rPr>
          <w:lang w:val="en-GB"/>
        </w:rPr>
        <w:t xml:space="preserve">, </w:t>
      </w:r>
      <w:r w:rsidRPr="009E561B">
        <w:rPr>
          <w:i/>
          <w:iCs/>
          <w:lang w:val="en-GB"/>
        </w:rPr>
        <w:t>heeftLeidingElement</w:t>
      </w:r>
      <w:r w:rsidRPr="00FA78C2">
        <w:rPr>
          <w:lang w:val="en-GB"/>
        </w:rPr>
        <w:t xml:space="preserve">, </w:t>
      </w:r>
      <w:r w:rsidRPr="009E561B">
        <w:rPr>
          <w:i/>
          <w:iCs/>
          <w:lang w:val="en-GB"/>
        </w:rPr>
        <w:t>heeftContainerLeidingElement</w:t>
      </w:r>
      <w:r w:rsidRPr="00FA78C2">
        <w:rPr>
          <w:lang w:val="en-GB"/>
        </w:rPr>
        <w:t xml:space="preserve"> or </w:t>
      </w:r>
      <w:r w:rsidRPr="009E561B">
        <w:rPr>
          <w:i/>
          <w:iCs/>
          <w:lang w:val="en-GB"/>
        </w:rPr>
        <w:t>heeftKabelEnLeidingContainer</w:t>
      </w:r>
      <w:r w:rsidRPr="00FA78C2">
        <w:rPr>
          <w:lang w:val="en-GB"/>
        </w:rPr>
        <w:t xml:space="preserve">. </w:t>
      </w:r>
      <w:r w:rsidR="00A80FBC">
        <w:rPr>
          <w:lang w:val="en-GB"/>
        </w:rPr>
        <w:t>T</w:t>
      </w:r>
      <w:r w:rsidRPr="00FA78C2">
        <w:rPr>
          <w:lang w:val="en-GB"/>
        </w:rPr>
        <w:t xml:space="preserve">hese </w:t>
      </w:r>
      <w:r w:rsidRPr="00FA78C2">
        <w:rPr>
          <w:lang w:val="en-GB"/>
        </w:rPr>
        <w:lastRenderedPageBreak/>
        <w:t xml:space="preserve">elements </w:t>
      </w:r>
      <w:r w:rsidR="00621DC2">
        <w:rPr>
          <w:lang w:val="en-GB"/>
        </w:rPr>
        <w:t xml:space="preserve">have now been consolidated into a single element: </w:t>
      </w:r>
      <w:r w:rsidR="00621DC2">
        <w:rPr>
          <w:i/>
          <w:iCs/>
          <w:lang w:val="en-GB"/>
        </w:rPr>
        <w:t>on</w:t>
      </w:r>
      <w:r w:rsidRPr="00FA78C2">
        <w:rPr>
          <w:lang w:val="en-GB"/>
        </w:rPr>
        <w:t xml:space="preserve">. </w:t>
      </w:r>
      <w:r w:rsidR="00F74B0D">
        <w:rPr>
          <w:lang w:val="en-GB"/>
        </w:rPr>
        <w:t xml:space="preserve">The specific type of entity to which a </w:t>
      </w:r>
      <w:r w:rsidR="00F74B0D" w:rsidRPr="00F74B0D">
        <w:rPr>
          <w:i/>
          <w:iCs/>
          <w:lang w:val="en-GB"/>
        </w:rPr>
        <w:t>DepthDetail</w:t>
      </w:r>
      <w:r w:rsidR="00F74B0D">
        <w:rPr>
          <w:lang w:val="en-GB"/>
        </w:rPr>
        <w:t xml:space="preserve"> or </w:t>
      </w:r>
      <w:r w:rsidR="00F74B0D" w:rsidRPr="00F74B0D">
        <w:rPr>
          <w:i/>
          <w:iCs/>
          <w:lang w:val="en-GB"/>
        </w:rPr>
        <w:t>CoverageDetail</w:t>
      </w:r>
      <w:r w:rsidR="00F74B0D">
        <w:rPr>
          <w:lang w:val="en-GB"/>
        </w:rPr>
        <w:t xml:space="preserve"> entity is linked can be determined directly from the </w:t>
      </w:r>
      <w:r w:rsidR="00F74B0D" w:rsidRPr="00A80FBC">
        <w:rPr>
          <w:i/>
          <w:iCs/>
          <w:lang w:val="en-GB"/>
        </w:rPr>
        <w:t>href</w:t>
      </w:r>
      <w:r w:rsidR="00F74B0D">
        <w:rPr>
          <w:lang w:val="en-GB"/>
        </w:rPr>
        <w:t xml:space="preserve"> attribute within the </w:t>
      </w:r>
      <w:r w:rsidR="00F74B0D">
        <w:rPr>
          <w:i/>
          <w:iCs/>
          <w:lang w:val="en-GB"/>
        </w:rPr>
        <w:t xml:space="preserve">on </w:t>
      </w:r>
      <w:r w:rsidR="00F74B0D">
        <w:rPr>
          <w:lang w:val="en-GB"/>
        </w:rPr>
        <w:t>element.</w:t>
      </w:r>
    </w:p>
    <w:p w14:paraId="649BA3A9" w14:textId="77777777" w:rsidR="001F0F9C" w:rsidRDefault="001F0F9C" w:rsidP="00407BE6">
      <w:pPr>
        <w:rPr>
          <w:lang w:val="en-GB"/>
        </w:rPr>
      </w:pPr>
    </w:p>
    <w:p w14:paraId="39A8BA3A" w14:textId="6156B246" w:rsidR="00407BE6" w:rsidRDefault="00407BE6" w:rsidP="00407BE6">
      <w:pPr>
        <w:rPr>
          <w:lang w:val="en-GB"/>
        </w:rPr>
      </w:pPr>
      <w:r w:rsidRPr="00FA78C2">
        <w:rPr>
          <w:lang w:val="en-GB"/>
        </w:rPr>
        <w:t xml:space="preserve">A single </w:t>
      </w:r>
      <w:r w:rsidRPr="005B3B61">
        <w:rPr>
          <w:i/>
          <w:iCs/>
          <w:lang w:val="en-GB"/>
        </w:rPr>
        <w:t>DepthDetail</w:t>
      </w:r>
      <w:r w:rsidRPr="00FA78C2">
        <w:rPr>
          <w:lang w:val="en-GB"/>
        </w:rPr>
        <w:t xml:space="preserve"> or </w:t>
      </w:r>
      <w:r w:rsidRPr="005B3B61">
        <w:rPr>
          <w:i/>
          <w:iCs/>
          <w:lang w:val="en-GB"/>
        </w:rPr>
        <w:t>CoverageDetail</w:t>
      </w:r>
      <w:r w:rsidRPr="00FA78C2">
        <w:rPr>
          <w:lang w:val="en-GB"/>
        </w:rPr>
        <w:t xml:space="preserve"> can also be linked to multiple elements in IMKL 3. If multiple elements have the same depth</w:t>
      </w:r>
      <w:r w:rsidR="006307AB">
        <w:rPr>
          <w:lang w:val="en-GB"/>
        </w:rPr>
        <w:t>, height or vertical position</w:t>
      </w:r>
      <w:r w:rsidRPr="00FA78C2">
        <w:rPr>
          <w:lang w:val="en-GB"/>
        </w:rPr>
        <w:t xml:space="preserve"> information, </w:t>
      </w:r>
      <w:r w:rsidR="005B3B61">
        <w:rPr>
          <w:lang w:val="en-GB"/>
        </w:rPr>
        <w:t>the entity</w:t>
      </w:r>
      <w:r w:rsidRPr="00FA78C2">
        <w:rPr>
          <w:lang w:val="en-GB"/>
        </w:rPr>
        <w:t xml:space="preserve"> can be reused and needs to be provided only once. This was not possible in IMKL 2.3. This means a </w:t>
      </w:r>
      <w:r w:rsidRPr="001F0F9C">
        <w:rPr>
          <w:i/>
          <w:iCs/>
          <w:lang w:val="en-GB"/>
        </w:rPr>
        <w:t>DepthDetail</w:t>
      </w:r>
      <w:r w:rsidRPr="00FA78C2">
        <w:rPr>
          <w:lang w:val="en-GB"/>
        </w:rPr>
        <w:t xml:space="preserve"> or </w:t>
      </w:r>
      <w:r w:rsidRPr="001F0F9C">
        <w:rPr>
          <w:i/>
          <w:iCs/>
          <w:lang w:val="en-GB"/>
        </w:rPr>
        <w:t>CoverageDetail</w:t>
      </w:r>
      <w:r w:rsidRPr="00FA78C2">
        <w:rPr>
          <w:lang w:val="en-GB"/>
        </w:rPr>
        <w:t xml:space="preserve"> </w:t>
      </w:r>
      <w:r w:rsidR="00E706A8">
        <w:rPr>
          <w:lang w:val="en-GB"/>
        </w:rPr>
        <w:t>entity</w:t>
      </w:r>
      <w:r w:rsidRPr="00FA78C2">
        <w:rPr>
          <w:lang w:val="en-GB"/>
        </w:rPr>
        <w:t xml:space="preserve"> can have as many </w:t>
      </w:r>
      <w:r w:rsidRPr="00FA78C2">
        <w:rPr>
          <w:i/>
          <w:iCs/>
          <w:lang w:val="en-GB"/>
        </w:rPr>
        <w:t>on</w:t>
      </w:r>
      <w:r w:rsidRPr="00FA78C2">
        <w:rPr>
          <w:lang w:val="en-GB"/>
        </w:rPr>
        <w:t xml:space="preserve"> elements as needed.</w:t>
      </w:r>
    </w:p>
    <w:p w14:paraId="4315F0B8" w14:textId="77777777" w:rsidR="001F0F9C" w:rsidRPr="00FA78C2" w:rsidRDefault="001F0F9C" w:rsidP="00407BE6">
      <w:pPr>
        <w:rPr>
          <w:lang w:val="en-GB"/>
        </w:rPr>
      </w:pPr>
    </w:p>
    <w:p w14:paraId="2A86C827" w14:textId="4B842866" w:rsidR="00407BE6" w:rsidRPr="00FA78C2" w:rsidRDefault="00407BE6" w:rsidP="00407BE6">
      <w:pPr>
        <w:rPr>
          <w:lang w:val="en-GB"/>
        </w:rPr>
      </w:pPr>
      <w:r w:rsidRPr="00FA78C2">
        <w:rPr>
          <w:lang w:val="en-GB"/>
        </w:rPr>
        <w:t xml:space="preserve">The element </w:t>
      </w:r>
      <w:r w:rsidRPr="00FA78C2">
        <w:rPr>
          <w:i/>
          <w:iCs/>
          <w:lang w:val="en-GB"/>
        </w:rPr>
        <w:t>heeftUtilityNetwork</w:t>
      </w:r>
      <w:r w:rsidRPr="00FA78C2">
        <w:rPr>
          <w:lang w:val="en-GB"/>
        </w:rPr>
        <w:t xml:space="preserve"> is no longer needed in IMKL 3. The standard coverage of a UtilityNetwork is provided via a different </w:t>
      </w:r>
      <w:r w:rsidR="00E706A8">
        <w:rPr>
          <w:lang w:val="en-GB"/>
        </w:rPr>
        <w:t>entity</w:t>
      </w:r>
      <w:r w:rsidRPr="00FA78C2">
        <w:rPr>
          <w:lang w:val="en-GB"/>
        </w:rPr>
        <w:t xml:space="preserve">: </w:t>
      </w:r>
      <w:r w:rsidRPr="001F0F9C">
        <w:rPr>
          <w:i/>
          <w:iCs/>
          <w:lang w:val="en-GB"/>
        </w:rPr>
        <w:t>StandardCoverageDetail</w:t>
      </w:r>
      <w:r w:rsidRPr="00FA78C2">
        <w:rPr>
          <w:lang w:val="en-GB"/>
        </w:rPr>
        <w:t>.</w:t>
      </w:r>
    </w:p>
    <w:p w14:paraId="4FBE923C" w14:textId="77777777" w:rsidR="00710886" w:rsidRPr="00FA78C2" w:rsidRDefault="00710886">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602D95B9" w14:textId="4D1C3F8B" w:rsidR="00407BE6" w:rsidRPr="00FA78C2" w:rsidRDefault="00710886" w:rsidP="00710886">
      <w:pPr>
        <w:pStyle w:val="Heading1"/>
        <w:rPr>
          <w:lang w:val="en-GB"/>
        </w:rPr>
      </w:pPr>
      <w:bookmarkStart w:id="69" w:name="_Toc173155297"/>
      <w:r w:rsidRPr="00FA78C2">
        <w:rPr>
          <w:lang w:val="en-GB"/>
        </w:rPr>
        <w:lastRenderedPageBreak/>
        <w:t>StandardCoverageDetail</w:t>
      </w:r>
      <w:bookmarkEnd w:id="69"/>
    </w:p>
    <w:p w14:paraId="30846177" w14:textId="23546919" w:rsidR="00B35BBF" w:rsidRPr="00FA78C2" w:rsidRDefault="00B35BBF" w:rsidP="00B35BBF">
      <w:pPr>
        <w:rPr>
          <w:lang w:val="en-GB"/>
        </w:rPr>
      </w:pPr>
      <w:r w:rsidRPr="00FA78C2">
        <w:rPr>
          <w:lang w:val="en-GB"/>
        </w:rPr>
        <w:t xml:space="preserve">The </w:t>
      </w:r>
      <w:r w:rsidRPr="00FA78C2">
        <w:rPr>
          <w:i/>
          <w:iCs/>
          <w:lang w:val="en-GB"/>
        </w:rPr>
        <w:t xml:space="preserve">StandardCoverageDetail </w:t>
      </w:r>
      <w:r w:rsidR="00E706A8">
        <w:rPr>
          <w:lang w:val="en-GB"/>
        </w:rPr>
        <w:t>entity</w:t>
      </w:r>
      <w:r w:rsidRPr="00FA78C2">
        <w:rPr>
          <w:lang w:val="en-GB"/>
        </w:rPr>
        <w:t xml:space="preserve"> can be used to provide one or more standard coverages for the </w:t>
      </w:r>
      <w:r w:rsidRPr="00286781">
        <w:rPr>
          <w:i/>
          <w:iCs/>
          <w:lang w:val="en-GB"/>
        </w:rPr>
        <w:t>UtilityNetwork</w:t>
      </w:r>
      <w:r w:rsidRPr="00FA78C2">
        <w:rPr>
          <w:lang w:val="en-GB"/>
        </w:rPr>
        <w:t xml:space="preserve">. </w:t>
      </w:r>
      <w:r w:rsidRPr="00FA78C2">
        <w:rPr>
          <w:i/>
          <w:iCs/>
          <w:lang w:val="en-GB"/>
        </w:rPr>
        <w:t>StandardCoverageDetail</w:t>
      </w:r>
      <w:r w:rsidRPr="00FA78C2">
        <w:rPr>
          <w:lang w:val="en-GB"/>
        </w:rPr>
        <w:t xml:space="preserve"> is similar to the </w:t>
      </w:r>
      <w:r w:rsidRPr="00FA78C2">
        <w:rPr>
          <w:i/>
          <w:iCs/>
          <w:lang w:val="en-GB"/>
        </w:rPr>
        <w:t>CoverageDetail</w:t>
      </w:r>
      <w:r w:rsidRPr="00FA78C2">
        <w:rPr>
          <w:lang w:val="en-GB"/>
        </w:rPr>
        <w:t xml:space="preserve"> </w:t>
      </w:r>
      <w:r w:rsidR="00E706A8">
        <w:rPr>
          <w:lang w:val="en-GB"/>
        </w:rPr>
        <w:t>entity</w:t>
      </w:r>
      <w:r w:rsidRPr="00FA78C2">
        <w:rPr>
          <w:lang w:val="en-GB"/>
        </w:rPr>
        <w:t>, but with the following differences:</w:t>
      </w:r>
    </w:p>
    <w:p w14:paraId="787CCDAC" w14:textId="1E59B4A6" w:rsidR="00B35BBF" w:rsidRPr="00FA78C2" w:rsidRDefault="00B35BBF" w:rsidP="00B35BBF">
      <w:pPr>
        <w:pStyle w:val="ListParagraph"/>
        <w:numPr>
          <w:ilvl w:val="0"/>
          <w:numId w:val="23"/>
        </w:numPr>
        <w:rPr>
          <w:lang w:val="en-GB"/>
        </w:rPr>
      </w:pPr>
      <w:r w:rsidRPr="00FA78C2">
        <w:rPr>
          <w:lang w:val="en-GB"/>
        </w:rPr>
        <w:t xml:space="preserve">Because a standard coverage is not limited to specific elements there is no need to provide a specific location. Hence, there is no option to add the </w:t>
      </w:r>
      <w:r w:rsidRPr="00FA78C2">
        <w:rPr>
          <w:i/>
          <w:iCs/>
          <w:lang w:val="en-GB"/>
        </w:rPr>
        <w:t>location</w:t>
      </w:r>
      <w:r w:rsidRPr="00FA78C2">
        <w:rPr>
          <w:lang w:val="en-GB"/>
        </w:rPr>
        <w:t xml:space="preserve"> or </w:t>
      </w:r>
      <w:r w:rsidRPr="00FA78C2">
        <w:rPr>
          <w:i/>
          <w:iCs/>
          <w:lang w:val="en-GB"/>
        </w:rPr>
        <w:t xml:space="preserve">locationSurvey </w:t>
      </w:r>
      <w:r w:rsidRPr="00FA78C2">
        <w:rPr>
          <w:lang w:val="en-GB"/>
        </w:rPr>
        <w:t>elements.</w:t>
      </w:r>
    </w:p>
    <w:p w14:paraId="227DC8BE" w14:textId="290B86A1" w:rsidR="00B35BBF" w:rsidRPr="00FA78C2" w:rsidRDefault="00B35BBF" w:rsidP="00B35BBF">
      <w:pPr>
        <w:pStyle w:val="ListParagraph"/>
        <w:numPr>
          <w:ilvl w:val="0"/>
          <w:numId w:val="23"/>
        </w:numPr>
        <w:rPr>
          <w:lang w:val="en-GB"/>
        </w:rPr>
      </w:pPr>
      <w:r w:rsidRPr="00FA78C2">
        <w:rPr>
          <w:lang w:val="en-GB"/>
        </w:rPr>
        <w:t xml:space="preserve">Because a standard coverage is not linked to specific elements there is no </w:t>
      </w:r>
      <w:r w:rsidRPr="00FA78C2">
        <w:rPr>
          <w:i/>
          <w:iCs/>
          <w:lang w:val="en-GB"/>
        </w:rPr>
        <w:t xml:space="preserve">on </w:t>
      </w:r>
      <w:r w:rsidRPr="00FA78C2">
        <w:rPr>
          <w:lang w:val="en-GB"/>
        </w:rPr>
        <w:t xml:space="preserve">relationship. There is also no </w:t>
      </w:r>
      <w:r w:rsidRPr="00FA78C2">
        <w:rPr>
          <w:i/>
          <w:iCs/>
          <w:lang w:val="en-GB"/>
        </w:rPr>
        <w:t>heeftUtilityNetwork</w:t>
      </w:r>
      <w:r w:rsidRPr="00FA78C2">
        <w:rPr>
          <w:lang w:val="en-GB"/>
        </w:rPr>
        <w:t xml:space="preserve"> element like there is in IMKL 2.3. The type of </w:t>
      </w:r>
      <w:r w:rsidR="00E706A8">
        <w:rPr>
          <w:lang w:val="en-GB"/>
        </w:rPr>
        <w:t>entity</w:t>
      </w:r>
      <w:r w:rsidRPr="00FA78C2">
        <w:rPr>
          <w:lang w:val="en-GB"/>
        </w:rPr>
        <w:t xml:space="preserve"> already implies that the </w:t>
      </w:r>
      <w:r w:rsidR="00E706A8">
        <w:rPr>
          <w:lang w:val="en-GB"/>
        </w:rPr>
        <w:t>entity</w:t>
      </w:r>
      <w:r w:rsidRPr="00FA78C2">
        <w:rPr>
          <w:lang w:val="en-GB"/>
        </w:rPr>
        <w:t xml:space="preserve"> is a standard coverage for the </w:t>
      </w:r>
      <w:r w:rsidRPr="00286781">
        <w:rPr>
          <w:i/>
          <w:iCs/>
          <w:lang w:val="en-GB"/>
        </w:rPr>
        <w:t>UtilityNetwork</w:t>
      </w:r>
      <w:r w:rsidRPr="00FA78C2">
        <w:rPr>
          <w:lang w:val="en-GB"/>
        </w:rPr>
        <w:t>.</w:t>
      </w:r>
    </w:p>
    <w:p w14:paraId="695CEE59" w14:textId="2260BF82" w:rsidR="00B35BBF" w:rsidRPr="00FA78C2" w:rsidRDefault="00B35BBF">
      <w:pPr>
        <w:pStyle w:val="ListParagraph"/>
        <w:numPr>
          <w:ilvl w:val="0"/>
          <w:numId w:val="23"/>
        </w:numPr>
        <w:rPr>
          <w:lang w:val="en-GB"/>
        </w:rPr>
      </w:pPr>
      <w:r w:rsidRPr="00FA78C2">
        <w:rPr>
          <w:lang w:val="en-GB"/>
        </w:rPr>
        <w:t xml:space="preserve">There is an extra element called </w:t>
      </w:r>
      <w:r w:rsidRPr="00FA78C2">
        <w:rPr>
          <w:i/>
          <w:iCs/>
          <w:lang w:val="en-GB"/>
        </w:rPr>
        <w:t>subtheme</w:t>
      </w:r>
      <w:r w:rsidRPr="00FA78C2">
        <w:rPr>
          <w:lang w:val="en-GB"/>
        </w:rPr>
        <w:t xml:space="preserve">. If there are different standard coverages depending on the subtheme of cables, pipes or ducts, </w:t>
      </w:r>
      <w:r w:rsidR="00F96DB8">
        <w:rPr>
          <w:lang w:val="en-GB"/>
        </w:rPr>
        <w:t>it is now possible to</w:t>
      </w:r>
      <w:r w:rsidRPr="00FA78C2">
        <w:rPr>
          <w:lang w:val="en-GB"/>
        </w:rPr>
        <w:t xml:space="preserve"> provide multiple standard coverages for a </w:t>
      </w:r>
      <w:r w:rsidR="00AD6EC3">
        <w:rPr>
          <w:lang w:val="en-GB"/>
        </w:rPr>
        <w:t xml:space="preserve">single </w:t>
      </w:r>
      <w:r w:rsidRPr="00FA78C2">
        <w:rPr>
          <w:lang w:val="en-GB"/>
        </w:rPr>
        <w:t xml:space="preserve">UtilityNetwork. Via the </w:t>
      </w:r>
      <w:r w:rsidRPr="00B00E11">
        <w:rPr>
          <w:i/>
          <w:iCs/>
          <w:lang w:val="en-GB"/>
        </w:rPr>
        <w:t>subtheme</w:t>
      </w:r>
      <w:r w:rsidRPr="00FA78C2">
        <w:rPr>
          <w:lang w:val="en-GB"/>
        </w:rPr>
        <w:t xml:space="preserve"> element you can specify for which subtheme(s) the standard coverage should be used.</w:t>
      </w:r>
      <w:r w:rsidRPr="00FA78C2">
        <w:rPr>
          <w:lang w:val="en-GB"/>
        </w:rPr>
        <w:br/>
        <w:t xml:space="preserve">There should be at most </w:t>
      </w:r>
      <w:r w:rsidR="00B00E11">
        <w:rPr>
          <w:lang w:val="en-GB"/>
        </w:rPr>
        <w:t>one</w:t>
      </w:r>
      <w:r w:rsidRPr="00FA78C2">
        <w:rPr>
          <w:lang w:val="en-GB"/>
        </w:rPr>
        <w:t xml:space="preserve"> standard coverage per subtheme. There can also be at most </w:t>
      </w:r>
      <w:r w:rsidR="00123B20">
        <w:rPr>
          <w:lang w:val="en-GB"/>
        </w:rPr>
        <w:t>one</w:t>
      </w:r>
      <w:r w:rsidRPr="00FA78C2">
        <w:rPr>
          <w:lang w:val="en-GB"/>
        </w:rPr>
        <w:t xml:space="preserve"> standard coverage without a subtheme</w:t>
      </w:r>
      <w:r w:rsidR="0009194C">
        <w:rPr>
          <w:lang w:val="en-GB"/>
        </w:rPr>
        <w:t xml:space="preserve"> per </w:t>
      </w:r>
      <w:r w:rsidR="0009194C">
        <w:rPr>
          <w:i/>
          <w:iCs/>
          <w:lang w:val="en-GB"/>
        </w:rPr>
        <w:t>UtilityNetwork</w:t>
      </w:r>
      <w:r w:rsidRPr="00FA78C2">
        <w:rPr>
          <w:lang w:val="en-GB"/>
        </w:rPr>
        <w:t xml:space="preserve">. The </w:t>
      </w:r>
      <w:r w:rsidRPr="00FA78C2">
        <w:rPr>
          <w:i/>
          <w:iCs/>
          <w:lang w:val="en-GB"/>
        </w:rPr>
        <w:t xml:space="preserve">StandardCoverageDetail </w:t>
      </w:r>
      <w:r w:rsidRPr="00FA78C2">
        <w:rPr>
          <w:lang w:val="en-GB"/>
        </w:rPr>
        <w:t>without</w:t>
      </w:r>
      <w:r w:rsidRPr="00FA78C2">
        <w:rPr>
          <w:i/>
          <w:iCs/>
          <w:lang w:val="en-GB"/>
        </w:rPr>
        <w:t xml:space="preserve"> </w:t>
      </w:r>
      <w:r w:rsidRPr="00FA78C2">
        <w:rPr>
          <w:lang w:val="en-GB"/>
        </w:rPr>
        <w:t>subtheme will be used as the standard coverage for all cables, pipes or ducts that do not have a standard coverage for their subtheme or that do not have an element specific coverage detail.</w:t>
      </w:r>
    </w:p>
    <w:p w14:paraId="6FCC6DB2" w14:textId="77777777" w:rsidR="000A4883" w:rsidRPr="00FA78C2" w:rsidRDefault="000A4883" w:rsidP="000A4883">
      <w:pPr>
        <w:rPr>
          <w:lang w:val="en-GB"/>
        </w:rPr>
      </w:pPr>
    </w:p>
    <w:p w14:paraId="1250D29E" w14:textId="19D6A734" w:rsidR="000A4883" w:rsidRPr="00415CCB" w:rsidRDefault="000A4883" w:rsidP="00415CCB">
      <w:pPr>
        <w:jc w:val="center"/>
        <w:rPr>
          <w:u w:val="single"/>
          <w:lang w:val="en-GB"/>
        </w:rPr>
      </w:pPr>
      <w:r w:rsidRPr="00415CCB">
        <w:rPr>
          <w:u w:val="single"/>
          <w:lang w:val="en-GB"/>
        </w:rPr>
        <w:t>Example</w:t>
      </w:r>
      <w:r w:rsidR="00593839" w:rsidRPr="00415CCB">
        <w:rPr>
          <w:u w:val="single"/>
          <w:lang w:val="en-GB"/>
        </w:rPr>
        <w:t xml:space="preserve"> IMKL 3</w:t>
      </w:r>
      <w:r w:rsidRPr="00415CCB">
        <w:rPr>
          <w:u w:val="single"/>
          <w:lang w:val="en-GB"/>
        </w:rPr>
        <w:t>:</w:t>
      </w:r>
    </w:p>
    <w:tbl>
      <w:tblPr>
        <w:tblStyle w:val="TableGrid"/>
        <w:tblW w:w="0" w:type="auto"/>
        <w:tblLook w:val="04A0" w:firstRow="1" w:lastRow="0" w:firstColumn="1" w:lastColumn="0" w:noHBand="0" w:noVBand="1"/>
      </w:tblPr>
      <w:tblGrid>
        <w:gridCol w:w="9060"/>
      </w:tblGrid>
      <w:tr w:rsidR="000A4883" w:rsidRPr="00FA78C2" w14:paraId="25E04EF2" w14:textId="77777777" w:rsidTr="000A4883">
        <w:tc>
          <w:tcPr>
            <w:tcW w:w="9060" w:type="dxa"/>
          </w:tcPr>
          <w:p w14:paraId="48277891"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800000"/>
                <w:sz w:val="18"/>
                <w:szCs w:val="18"/>
                <w:lang w:val="en-GB"/>
              </w:rPr>
              <w:t>&lt;imkl:StandardCoverageDetail</w:t>
            </w: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E50000"/>
                <w:sz w:val="18"/>
                <w:szCs w:val="18"/>
                <w:lang w:val="en-GB"/>
              </w:rPr>
              <w:t>gml:id</w:t>
            </w:r>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"ID_be8fc9cc-775f-4469-a8ce-bf1c892e5e14"</w:t>
            </w:r>
            <w:r w:rsidRPr="000A4883">
              <w:rPr>
                <w:rFonts w:ascii="Consolas" w:eastAsia="Times New Roman" w:hAnsi="Consolas" w:cs="Times New Roman"/>
                <w:color w:val="800000"/>
                <w:sz w:val="18"/>
                <w:szCs w:val="18"/>
                <w:lang w:val="en-GB"/>
              </w:rPr>
              <w:t>&gt;</w:t>
            </w:r>
          </w:p>
          <w:p w14:paraId="2D49204E"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&lt;imkl:imklId&gt;</w:t>
            </w:r>
          </w:p>
          <w:p w14:paraId="69690AB4"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&lt;base:Identifier&gt;</w:t>
            </w:r>
          </w:p>
          <w:p w14:paraId="7DCC8855"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&lt;base:localId&gt;</w:t>
            </w:r>
            <w:r w:rsidRPr="000A4883">
              <w:rPr>
                <w:rFonts w:ascii="Consolas" w:eastAsia="Times New Roman" w:hAnsi="Consolas" w:cs="Times New Roman"/>
                <w:color w:val="000000"/>
                <w:sz w:val="18"/>
                <w:szCs w:val="18"/>
                <w:lang w:val="en-GB"/>
              </w:rPr>
              <w:t>DD001</w:t>
            </w:r>
            <w:r w:rsidRPr="000A4883">
              <w:rPr>
                <w:rFonts w:ascii="Consolas" w:eastAsia="Times New Roman" w:hAnsi="Consolas" w:cs="Times New Roman"/>
                <w:color w:val="800000"/>
                <w:sz w:val="18"/>
                <w:szCs w:val="18"/>
                <w:lang w:val="en-GB"/>
              </w:rPr>
              <w:t>&lt;/base:localId&gt;</w:t>
            </w:r>
          </w:p>
          <w:p w14:paraId="2A972921"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&lt;base:namespace&gt;</w:t>
            </w:r>
            <w:r w:rsidRPr="000A4883">
              <w:rPr>
                <w:rFonts w:ascii="Consolas" w:eastAsia="Times New Roman" w:hAnsi="Consolas" w:cs="Times New Roman"/>
                <w:color w:val="000000"/>
                <w:sz w:val="18"/>
                <w:szCs w:val="18"/>
                <w:lang w:val="en-GB"/>
              </w:rPr>
              <w:t>sewercom-be</w:t>
            </w:r>
            <w:r w:rsidRPr="000A4883">
              <w:rPr>
                <w:rFonts w:ascii="Consolas" w:eastAsia="Times New Roman" w:hAnsi="Consolas" w:cs="Times New Roman"/>
                <w:color w:val="800000"/>
                <w:sz w:val="18"/>
                <w:szCs w:val="18"/>
                <w:lang w:val="en-GB"/>
              </w:rPr>
              <w:t>&lt;/base:namespace&gt;</w:t>
            </w:r>
          </w:p>
          <w:p w14:paraId="0411A165"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&lt;/base:Identifier&gt;</w:t>
            </w:r>
          </w:p>
          <w:p w14:paraId="33696154"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&lt;/imkl:imklId&gt;</w:t>
            </w:r>
          </w:p>
          <w:p w14:paraId="6CC7B1D9"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&lt;imkl:beginLifespanVersion&gt;</w:t>
            </w:r>
            <w:r w:rsidRPr="000A4883">
              <w:rPr>
                <w:rFonts w:ascii="Consolas" w:eastAsia="Times New Roman" w:hAnsi="Consolas" w:cs="Times New Roman"/>
                <w:color w:val="000000"/>
                <w:sz w:val="18"/>
                <w:szCs w:val="18"/>
                <w:lang w:val="en-GB"/>
              </w:rPr>
              <w:t>2001-12-17T09:30:47Z</w:t>
            </w:r>
            <w:r w:rsidRPr="000A4883">
              <w:rPr>
                <w:rFonts w:ascii="Consolas" w:eastAsia="Times New Roman" w:hAnsi="Consolas" w:cs="Times New Roman"/>
                <w:color w:val="800000"/>
                <w:sz w:val="18"/>
                <w:szCs w:val="18"/>
                <w:lang w:val="en-GB"/>
              </w:rPr>
              <w:t>&lt;/imkl:beginLifespanVersion&gt;</w:t>
            </w:r>
          </w:p>
          <w:p w14:paraId="43FEC5F9"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&lt;imkl:referenceSurface&gt;</w:t>
            </w:r>
          </w:p>
          <w:p w14:paraId="1FFDA9EA" w14:textId="77777777" w:rsidR="000A4883" w:rsidRPr="00415CCB"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&lt;imkl:type</w:t>
            </w: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E50000"/>
                <w:sz w:val="18"/>
                <w:szCs w:val="18"/>
                <w:lang w:val="en-GB"/>
              </w:rPr>
              <w:t>xlink:href</w:t>
            </w:r>
            <w:r w:rsidRPr="00415CCB">
              <w:rPr>
                <w:rFonts w:ascii="Consolas" w:eastAsia="Times New Roman" w:hAnsi="Consolas" w:cs="Times New Roman"/>
                <w:color w:val="000000"/>
                <w:sz w:val="18"/>
                <w:szCs w:val="18"/>
                <w:lang w:val="en-GB"/>
              </w:rPr>
              <w:t>=</w:t>
            </w:r>
            <w:r w:rsidRPr="00415CCB">
              <w:rPr>
                <w:rFonts w:ascii="Consolas" w:eastAsia="Times New Roman" w:hAnsi="Consolas" w:cs="Times New Roman"/>
                <w:color w:val="0000FF"/>
                <w:sz w:val="18"/>
                <w:szCs w:val="18"/>
                <w:lang w:val="en-GB"/>
              </w:rPr>
              <w:t>"http://TODO/ReferenceSurfaceTypeValue/surfaceLevel"</w:t>
            </w: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/&gt;</w:t>
            </w:r>
          </w:p>
          <w:p w14:paraId="616C4248"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&lt;/imkl:referenceSurface&gt;</w:t>
            </w:r>
          </w:p>
          <w:p w14:paraId="1137C0EA"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&lt;imkl:depth</w:t>
            </w: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E50000"/>
                <w:sz w:val="18"/>
                <w:szCs w:val="18"/>
                <w:lang w:val="en-GB"/>
              </w:rPr>
              <w:t>uom</w:t>
            </w:r>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"urn:ogc:def:uom:OGC::cm"</w:t>
            </w:r>
            <w:r w:rsidRPr="000A4883">
              <w:rPr>
                <w:rFonts w:ascii="Consolas" w:eastAsia="Times New Roman" w:hAnsi="Consolas" w:cs="Times New Roman"/>
                <w:color w:val="800000"/>
                <w:sz w:val="18"/>
                <w:szCs w:val="18"/>
                <w:lang w:val="en-GB"/>
              </w:rPr>
              <w:t>&gt;</w:t>
            </w:r>
            <w:r w:rsidRPr="000A4883">
              <w:rPr>
                <w:rFonts w:ascii="Consolas" w:eastAsia="Times New Roman" w:hAnsi="Consolas" w:cs="Times New Roman"/>
                <w:color w:val="000000"/>
                <w:sz w:val="18"/>
                <w:szCs w:val="18"/>
                <w:lang w:val="en-GB"/>
              </w:rPr>
              <w:t>100</w:t>
            </w:r>
            <w:r w:rsidRPr="000A4883">
              <w:rPr>
                <w:rFonts w:ascii="Consolas" w:eastAsia="Times New Roman" w:hAnsi="Consolas" w:cs="Times New Roman"/>
                <w:color w:val="800000"/>
                <w:sz w:val="18"/>
                <w:szCs w:val="18"/>
                <w:lang w:val="en-GB"/>
              </w:rPr>
              <w:t>&lt;/imkl:depth&gt;</w:t>
            </w:r>
          </w:p>
          <w:p w14:paraId="22F0950B"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&lt;imkl:verticalPositionSurvey&gt;</w:t>
            </w:r>
          </w:p>
          <w:p w14:paraId="02929E24"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&lt;imkl:method</w:t>
            </w: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E50000"/>
                <w:sz w:val="18"/>
                <w:szCs w:val="18"/>
                <w:lang w:val="en-GB"/>
              </w:rPr>
              <w:t>nilReason</w:t>
            </w:r>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"missing"</w:t>
            </w: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E50000"/>
                <w:sz w:val="18"/>
                <w:szCs w:val="18"/>
                <w:lang w:val="en-GB"/>
              </w:rPr>
              <w:t>xsi:nil</w:t>
            </w:r>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"true"</w:t>
            </w: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/&gt;</w:t>
            </w:r>
          </w:p>
          <w:p w14:paraId="4DC98812" w14:textId="77777777" w:rsidR="000A4883" w:rsidRPr="004F6155" w:rsidRDefault="000A4883" w:rsidP="000A4883">
            <w:pPr>
              <w:shd w:val="clear" w:color="auto" w:fill="FFFFFF"/>
              <w:spacing w:before="0" w:after="0" w:line="285" w:lineRule="atLeast"/>
              <w:rPr>
                <w:rFonts w:ascii="Consolas" w:eastAsia="Times New Roman" w:hAnsi="Consolas" w:cs="Times New Roman"/>
                <w:color w:val="000000"/>
                <w:sz w:val="18"/>
                <w:szCs w:val="18"/>
                <w:lang w:val="fr-FR"/>
              </w:rPr>
            </w:pPr>
            <w:r w:rsidRPr="000A4883">
              <w:rPr>
                <w:rFonts w:ascii="Consolas" w:eastAsia="Times New Roman" w:hAnsi="Consolas" w:cs="Times New Roman"/>
                <w:color w:val="000000"/>
                <w:sz w:val="18"/>
                <w:szCs w:val="18"/>
                <w:lang w:val="en-GB"/>
              </w:rPr>
              <w:t xml:space="preserve">        </w:t>
            </w:r>
            <w:r w:rsidRPr="004F6155">
              <w:rPr>
                <w:rFonts w:ascii="Consolas" w:eastAsia="Times New Roman" w:hAnsi="Consolas" w:cs="Times New Roman"/>
                <w:color w:val="800000"/>
                <w:sz w:val="18"/>
                <w:szCs w:val="18"/>
                <w:lang w:val="fr-FR"/>
              </w:rPr>
              <w:t>&lt;imkl:date&gt;</w:t>
            </w:r>
            <w:r w:rsidRPr="004F6155">
              <w:rPr>
                <w:rFonts w:ascii="Consolas" w:eastAsia="Times New Roman" w:hAnsi="Consolas" w:cs="Times New Roman"/>
                <w:color w:val="000000"/>
                <w:sz w:val="18"/>
                <w:szCs w:val="18"/>
                <w:lang w:val="fr-FR"/>
              </w:rPr>
              <w:t>2001-12-17T09:30:47Z</w:t>
            </w:r>
            <w:r w:rsidRPr="004F6155">
              <w:rPr>
                <w:rFonts w:ascii="Consolas" w:eastAsia="Times New Roman" w:hAnsi="Consolas" w:cs="Times New Roman"/>
                <w:color w:val="800000"/>
                <w:sz w:val="18"/>
                <w:szCs w:val="18"/>
                <w:lang w:val="fr-FR"/>
              </w:rPr>
              <w:t>&lt;/imkl:date&gt;</w:t>
            </w:r>
          </w:p>
          <w:p w14:paraId="4775EED6"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4F6155">
              <w:rPr>
                <w:rFonts w:ascii="Consolas" w:eastAsia="Times New Roman" w:hAnsi="Consolas" w:cs="Times New Roman"/>
                <w:color w:val="000000"/>
                <w:sz w:val="18"/>
                <w:szCs w:val="18"/>
                <w:lang w:val="fr-FR"/>
              </w:rPr>
              <w:t xml:space="preserve">        </w:t>
            </w:r>
            <w:r w:rsidRPr="000A4883">
              <w:rPr>
                <w:rFonts w:ascii="Consolas" w:eastAsia="Times New Roman" w:hAnsi="Consolas" w:cs="Times New Roman"/>
                <w:color w:val="800000"/>
                <w:sz w:val="18"/>
                <w:szCs w:val="18"/>
                <w:lang w:val="en-GB"/>
              </w:rPr>
              <w:t>&lt;imkl:accuracy</w:t>
            </w: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E50000"/>
                <w:sz w:val="18"/>
                <w:szCs w:val="18"/>
                <w:lang w:val="en-GB"/>
              </w:rPr>
              <w:t>uom</w:t>
            </w:r>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"urn:ogc:def:uom:OGC::cm"</w:t>
            </w:r>
            <w:r w:rsidRPr="000A4883">
              <w:rPr>
                <w:rFonts w:ascii="Consolas" w:eastAsia="Times New Roman" w:hAnsi="Consolas" w:cs="Times New Roman"/>
                <w:color w:val="800000"/>
                <w:sz w:val="18"/>
                <w:szCs w:val="18"/>
                <w:lang w:val="en-GB"/>
              </w:rPr>
              <w:t>&gt;</w:t>
            </w:r>
            <w:r w:rsidRPr="000A4883">
              <w:rPr>
                <w:rFonts w:ascii="Consolas" w:eastAsia="Times New Roman" w:hAnsi="Consolas" w:cs="Times New Roman"/>
                <w:color w:val="000000"/>
                <w:sz w:val="18"/>
                <w:szCs w:val="18"/>
                <w:lang w:val="en-GB"/>
              </w:rPr>
              <w:t>30</w:t>
            </w:r>
            <w:r w:rsidRPr="000A4883">
              <w:rPr>
                <w:rFonts w:ascii="Consolas" w:eastAsia="Times New Roman" w:hAnsi="Consolas" w:cs="Times New Roman"/>
                <w:color w:val="800000"/>
                <w:sz w:val="18"/>
                <w:szCs w:val="18"/>
                <w:lang w:val="en-GB"/>
              </w:rPr>
              <w:t>&lt;/imkl:accuracy&gt;</w:t>
            </w:r>
          </w:p>
          <w:p w14:paraId="12585F7D"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&lt;/imkl:verticalPositionSurvey&gt;</w:t>
            </w:r>
          </w:p>
          <w:p w14:paraId="6353E66C"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&lt;imkl:inNetwork</w:t>
            </w:r>
          </w:p>
          <w:p w14:paraId="24BB96ED"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E50000"/>
                <w:sz w:val="18"/>
                <w:szCs w:val="18"/>
                <w:lang w:val="en-GB"/>
              </w:rPr>
              <w:t>xlink:href</w:t>
            </w:r>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"http://TODO/UtilityNetwork/sewercom-be:001"</w:t>
            </w: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/&gt;</w:t>
            </w:r>
          </w:p>
          <w:p w14:paraId="703B16A3" w14:textId="067E4CB0" w:rsidR="000A4883" w:rsidRPr="00FA78C2"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800000"/>
                <w:sz w:val="18"/>
                <w:szCs w:val="18"/>
                <w:lang w:val="en-GB"/>
              </w:rPr>
              <w:t>&lt;/imkl:StandardCoverageDetail&gt;</w:t>
            </w:r>
          </w:p>
        </w:tc>
      </w:tr>
    </w:tbl>
    <w:p w14:paraId="6DD8864B" w14:textId="341D6C8E" w:rsidR="00710886" w:rsidRPr="00FA78C2" w:rsidRDefault="00710886" w:rsidP="000238FE">
      <w:pPr>
        <w:pStyle w:val="Heading1"/>
        <w:rPr>
          <w:lang w:val="en-GB"/>
        </w:rPr>
      </w:pPr>
      <w:bookmarkStart w:id="70" w:name="_Toc173155298"/>
      <w:r w:rsidRPr="00FA78C2">
        <w:rPr>
          <w:lang w:val="en-GB"/>
        </w:rPr>
        <w:lastRenderedPageBreak/>
        <w:t>ActivityComplex</w:t>
      </w:r>
      <w:bookmarkEnd w:id="70"/>
    </w:p>
    <w:p w14:paraId="039AB838" w14:textId="246E0353" w:rsidR="00710886" w:rsidRPr="00FA78C2" w:rsidRDefault="00710886" w:rsidP="00710886">
      <w:pPr>
        <w:pStyle w:val="Heading2"/>
        <w:rPr>
          <w:lang w:val="en-GB"/>
        </w:rPr>
      </w:pPr>
      <w:bookmarkStart w:id="71" w:name="_Toc173155299"/>
      <w:r w:rsidRPr="00FA78C2">
        <w:rPr>
          <w:lang w:val="en-GB"/>
        </w:rPr>
        <w:t>Overview</w:t>
      </w:r>
      <w:bookmarkEnd w:id="71"/>
    </w:p>
    <w:p w14:paraId="2719816B" w14:textId="524FBBEA" w:rsidR="00380ACD" w:rsidRPr="00FA78C2" w:rsidRDefault="00380ACD" w:rsidP="00380ACD">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r w:rsidRPr="00FA78C2">
        <w:rPr>
          <w:i/>
          <w:iCs/>
          <w:lang w:val="en-GB"/>
        </w:rPr>
        <w:t>ActivityComplex</w:t>
      </w:r>
      <w:r w:rsidRPr="00FA78C2">
        <w:rPr>
          <w:lang w:val="en-GB"/>
        </w:rPr>
        <w:t xml:space="preserve"> </w:t>
      </w:r>
      <w:r w:rsidR="00E706A8">
        <w:rPr>
          <w:lang w:val="en-GB"/>
        </w:rPr>
        <w:t>entity</w:t>
      </w:r>
      <w:r w:rsidRPr="00FA78C2">
        <w:rPr>
          <w:lang w:val="en-GB"/>
        </w:rPr>
        <w:t xml:space="preserve"> that have changed in IMKL 3 compared to the </w:t>
      </w:r>
      <w:r w:rsidRPr="00FA78C2">
        <w:rPr>
          <w:i/>
          <w:iCs/>
          <w:lang w:val="en-GB"/>
        </w:rPr>
        <w:t>ActivityComplex</w:t>
      </w:r>
      <w:r w:rsidRPr="00FA78C2">
        <w:rPr>
          <w:lang w:val="en-GB"/>
        </w:rPr>
        <w:t xml:space="preserve"> </w:t>
      </w:r>
      <w:r w:rsidR="00E706A8">
        <w:rPr>
          <w:lang w:val="en-GB"/>
        </w:rPr>
        <w:t>entity</w:t>
      </w:r>
      <w:r w:rsidRPr="00FA78C2">
        <w:rPr>
          <w:lang w:val="en-GB"/>
        </w:rPr>
        <w:t xml:space="preserve"> of IMKL 2.3. </w:t>
      </w:r>
    </w:p>
    <w:p w14:paraId="1886A557" w14:textId="77777777" w:rsidR="00380ACD" w:rsidRPr="00FA78C2" w:rsidRDefault="00380ACD" w:rsidP="00380ACD">
      <w:pPr>
        <w:rPr>
          <w:lang w:val="en-GB"/>
        </w:rPr>
      </w:pPr>
    </w:p>
    <w:tbl>
      <w:tblPr>
        <w:tblStyle w:val="PlainTable1"/>
        <w:tblW w:w="0" w:type="auto"/>
        <w:tblLook w:val="0400" w:firstRow="0" w:lastRow="0" w:firstColumn="0" w:lastColumn="0" w:noHBand="0" w:noVBand="1"/>
      </w:tblPr>
      <w:tblGrid>
        <w:gridCol w:w="3714"/>
        <w:gridCol w:w="2778"/>
        <w:gridCol w:w="2568"/>
      </w:tblGrid>
      <w:tr w:rsidR="00380ACD" w:rsidRPr="00FA78C2" w14:paraId="2210F5E7"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0081A851" w14:textId="77777777" w:rsidR="00380ACD" w:rsidRPr="00FA78C2" w:rsidRDefault="00380ACD">
            <w:pPr>
              <w:rPr>
                <w:b/>
                <w:bCs/>
                <w:lang w:val="en-GB"/>
              </w:rPr>
            </w:pPr>
            <w:r w:rsidRPr="00FA78C2">
              <w:rPr>
                <w:b/>
                <w:bCs/>
                <w:lang w:val="en-GB"/>
              </w:rPr>
              <w:t>IMKL 2.3</w:t>
            </w:r>
          </w:p>
        </w:tc>
        <w:tc>
          <w:tcPr>
            <w:tcW w:w="2778" w:type="dxa"/>
          </w:tcPr>
          <w:p w14:paraId="0922D743" w14:textId="77777777" w:rsidR="00380ACD" w:rsidRPr="00FA78C2" w:rsidRDefault="00380ACD">
            <w:pPr>
              <w:rPr>
                <w:b/>
                <w:bCs/>
                <w:lang w:val="en-GB"/>
              </w:rPr>
            </w:pPr>
            <w:r w:rsidRPr="00FA78C2">
              <w:rPr>
                <w:b/>
                <w:bCs/>
                <w:lang w:val="en-GB"/>
              </w:rPr>
              <w:t>IMKL 3</w:t>
            </w:r>
          </w:p>
        </w:tc>
        <w:tc>
          <w:tcPr>
            <w:tcW w:w="2568" w:type="dxa"/>
          </w:tcPr>
          <w:p w14:paraId="18A8E2C9" w14:textId="77777777" w:rsidR="00380ACD" w:rsidRPr="00FA78C2" w:rsidRDefault="00380ACD">
            <w:pPr>
              <w:rPr>
                <w:b/>
                <w:bCs/>
                <w:lang w:val="en-GB"/>
              </w:rPr>
            </w:pPr>
            <w:r w:rsidRPr="00FA78C2">
              <w:rPr>
                <w:b/>
                <w:bCs/>
                <w:lang w:val="en-GB"/>
              </w:rPr>
              <w:t>Description</w:t>
            </w:r>
          </w:p>
        </w:tc>
      </w:tr>
      <w:tr w:rsidR="00380ACD" w:rsidRPr="00FA78C2" w14:paraId="368A5FFF" w14:textId="77777777">
        <w:tc>
          <w:tcPr>
            <w:tcW w:w="3714" w:type="dxa"/>
          </w:tcPr>
          <w:p w14:paraId="7FB65593" w14:textId="15B99EC8" w:rsidR="00380ACD" w:rsidRPr="00FA78C2" w:rsidRDefault="00D72707">
            <w:pPr>
              <w:rPr>
                <w:lang w:val="en-GB"/>
              </w:rPr>
            </w:pPr>
            <w:r w:rsidRPr="00FA78C2">
              <w:rPr>
                <w:lang w:val="en-GB"/>
              </w:rPr>
              <w:t>omschrijving</w:t>
            </w:r>
          </w:p>
        </w:tc>
        <w:tc>
          <w:tcPr>
            <w:tcW w:w="2778" w:type="dxa"/>
          </w:tcPr>
          <w:p w14:paraId="10FDE8DF" w14:textId="4966750F" w:rsidR="00380ACD" w:rsidRPr="00FA78C2" w:rsidRDefault="00D72707">
            <w:pPr>
              <w:rPr>
                <w:lang w:val="en-GB"/>
              </w:rPr>
            </w:pPr>
            <w:r w:rsidRPr="00FA78C2">
              <w:rPr>
                <w:lang w:val="en-GB"/>
              </w:rPr>
              <w:t>description</w:t>
            </w:r>
          </w:p>
        </w:tc>
        <w:tc>
          <w:tcPr>
            <w:tcW w:w="2568" w:type="dxa"/>
          </w:tcPr>
          <w:p w14:paraId="77DB63A3" w14:textId="558694B9" w:rsidR="00380ACD" w:rsidRPr="00FA78C2" w:rsidRDefault="000828B6">
            <w:pPr>
              <w:rPr>
                <w:lang w:val="en-GB"/>
              </w:rPr>
            </w:pPr>
            <w:r>
              <w:rPr>
                <w:lang w:val="en-GB"/>
              </w:rPr>
              <w:t>Renamed</w:t>
            </w:r>
          </w:p>
        </w:tc>
      </w:tr>
      <w:tr w:rsidR="00D72707" w:rsidRPr="00FA78C2" w14:paraId="3CC152CE"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05339B26" w14:textId="4366A514" w:rsidR="00D72707" w:rsidRPr="00FA78C2" w:rsidRDefault="00D72707">
            <w:pPr>
              <w:rPr>
                <w:lang w:val="en-GB"/>
              </w:rPr>
            </w:pPr>
            <w:r w:rsidRPr="00FA78C2">
              <w:rPr>
                <w:lang w:val="en-GB"/>
              </w:rPr>
              <w:t>taal</w:t>
            </w:r>
          </w:p>
        </w:tc>
        <w:tc>
          <w:tcPr>
            <w:tcW w:w="2778" w:type="dxa"/>
          </w:tcPr>
          <w:p w14:paraId="27D3C524" w14:textId="27710F14" w:rsidR="00D72707" w:rsidRPr="00FA78C2" w:rsidRDefault="00D72707">
            <w:pPr>
              <w:rPr>
                <w:lang w:val="en-GB"/>
              </w:rPr>
            </w:pPr>
            <w:r w:rsidRPr="00FA78C2">
              <w:rPr>
                <w:lang w:val="en-GB"/>
              </w:rPr>
              <w:t>/</w:t>
            </w:r>
          </w:p>
        </w:tc>
        <w:tc>
          <w:tcPr>
            <w:tcW w:w="2568" w:type="dxa"/>
          </w:tcPr>
          <w:p w14:paraId="023EC2BC" w14:textId="329FCA28" w:rsidR="00D72707" w:rsidRPr="00FA78C2" w:rsidRDefault="00D72707">
            <w:pPr>
              <w:rPr>
                <w:lang w:val="en-GB"/>
              </w:rPr>
            </w:pPr>
            <w:r w:rsidRPr="00FA78C2">
              <w:rPr>
                <w:lang w:val="en-GB"/>
              </w:rPr>
              <w:t>Removed</w:t>
            </w:r>
          </w:p>
        </w:tc>
      </w:tr>
      <w:tr w:rsidR="00D72707" w:rsidRPr="00415CCB" w14:paraId="4168EED2" w14:textId="77777777">
        <w:tc>
          <w:tcPr>
            <w:tcW w:w="3714" w:type="dxa"/>
          </w:tcPr>
          <w:p w14:paraId="2F7577C5" w14:textId="2D86EEAA" w:rsidR="00D72707" w:rsidRPr="00FA78C2" w:rsidRDefault="00D72707">
            <w:pPr>
              <w:rPr>
                <w:lang w:val="en-GB"/>
              </w:rPr>
            </w:pPr>
            <w:r w:rsidRPr="00FA78C2">
              <w:rPr>
                <w:lang w:val="en-GB"/>
              </w:rPr>
              <w:t>opKabelEnLeidingen</w:t>
            </w:r>
          </w:p>
        </w:tc>
        <w:tc>
          <w:tcPr>
            <w:tcW w:w="2778" w:type="dxa"/>
          </w:tcPr>
          <w:p w14:paraId="48808F3E" w14:textId="3D3CA4A4" w:rsidR="00D72707" w:rsidRPr="00FA78C2" w:rsidRDefault="00D72707">
            <w:pPr>
              <w:rPr>
                <w:lang w:val="en-GB"/>
              </w:rPr>
            </w:pPr>
            <w:r w:rsidRPr="00FA78C2">
              <w:rPr>
                <w:lang w:val="en-GB"/>
              </w:rPr>
              <w:t>on</w:t>
            </w:r>
          </w:p>
        </w:tc>
        <w:tc>
          <w:tcPr>
            <w:tcW w:w="2568" w:type="dxa"/>
          </w:tcPr>
          <w:p w14:paraId="289D8F71" w14:textId="77777777" w:rsidR="00D72707" w:rsidRDefault="00EE440F">
            <w:pPr>
              <w:rPr>
                <w:lang w:val="en-GB"/>
              </w:rPr>
            </w:pPr>
            <w:r w:rsidRPr="00FA78C2">
              <w:rPr>
                <w:lang w:val="en-GB"/>
              </w:rPr>
              <w:t>Replaced</w:t>
            </w:r>
          </w:p>
          <w:p w14:paraId="07040CBA" w14:textId="70D0C647" w:rsidR="006F54C4" w:rsidRPr="00FA78C2" w:rsidRDefault="006F54C4">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FA0A35" w:rsidRPr="00FA78C2">
              <w:rPr>
                <w:lang w:val="en-GB"/>
              </w:rPr>
              <w:t>Associations</w:t>
            </w:r>
            <w:r>
              <w:rPr>
                <w:lang w:val="en-GB"/>
              </w:rPr>
              <w:fldChar w:fldCharType="end"/>
            </w:r>
          </w:p>
        </w:tc>
      </w:tr>
      <w:tr w:rsidR="00D72707" w:rsidRPr="00415CCB" w14:paraId="0EA8DBE4"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51AA0B3C" w14:textId="23A4EE3F" w:rsidR="00D72707" w:rsidRPr="00FA78C2" w:rsidRDefault="00D72707">
            <w:pPr>
              <w:rPr>
                <w:lang w:val="en-GB"/>
              </w:rPr>
            </w:pPr>
            <w:r w:rsidRPr="00FA78C2">
              <w:rPr>
                <w:lang w:val="en-GB"/>
              </w:rPr>
              <w:t>opKabelEnLeidingContainers</w:t>
            </w:r>
          </w:p>
        </w:tc>
        <w:tc>
          <w:tcPr>
            <w:tcW w:w="2778" w:type="dxa"/>
          </w:tcPr>
          <w:p w14:paraId="037DD7FD" w14:textId="3BD96C55" w:rsidR="00D72707" w:rsidRPr="00FA78C2" w:rsidRDefault="00D72707">
            <w:pPr>
              <w:rPr>
                <w:lang w:val="en-GB"/>
              </w:rPr>
            </w:pPr>
            <w:r w:rsidRPr="00FA78C2">
              <w:rPr>
                <w:lang w:val="en-GB"/>
              </w:rPr>
              <w:t>on</w:t>
            </w:r>
          </w:p>
        </w:tc>
        <w:tc>
          <w:tcPr>
            <w:tcW w:w="2568" w:type="dxa"/>
          </w:tcPr>
          <w:p w14:paraId="3BE88960" w14:textId="77777777" w:rsidR="00D72707" w:rsidRDefault="00EE440F">
            <w:pPr>
              <w:rPr>
                <w:lang w:val="en-GB"/>
              </w:rPr>
            </w:pPr>
            <w:r w:rsidRPr="00FA78C2">
              <w:rPr>
                <w:lang w:val="en-GB"/>
              </w:rPr>
              <w:t>Replaced</w:t>
            </w:r>
          </w:p>
          <w:p w14:paraId="0DD3BA90" w14:textId="2AC84612" w:rsidR="006F54C4" w:rsidRPr="00FA78C2" w:rsidRDefault="006F54C4">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FA0A35" w:rsidRPr="00FA78C2">
              <w:rPr>
                <w:lang w:val="en-GB"/>
              </w:rPr>
              <w:t>Associations</w:t>
            </w:r>
            <w:r>
              <w:rPr>
                <w:lang w:val="en-GB"/>
              </w:rPr>
              <w:fldChar w:fldCharType="end"/>
            </w:r>
          </w:p>
        </w:tc>
      </w:tr>
      <w:tr w:rsidR="00D72707" w:rsidRPr="00415CCB" w14:paraId="357B3D8E" w14:textId="77777777">
        <w:tc>
          <w:tcPr>
            <w:tcW w:w="3714" w:type="dxa"/>
          </w:tcPr>
          <w:p w14:paraId="4DA0FC0A" w14:textId="66E5324D" w:rsidR="00D72707" w:rsidRPr="00FA78C2" w:rsidRDefault="00D72707">
            <w:pPr>
              <w:rPr>
                <w:lang w:val="en-GB"/>
              </w:rPr>
            </w:pPr>
            <w:r w:rsidRPr="00FA78C2">
              <w:rPr>
                <w:lang w:val="en-GB"/>
              </w:rPr>
              <w:t>opContainerLeidingElementen</w:t>
            </w:r>
          </w:p>
        </w:tc>
        <w:tc>
          <w:tcPr>
            <w:tcW w:w="2778" w:type="dxa"/>
          </w:tcPr>
          <w:p w14:paraId="33F1EF4A" w14:textId="2DCCB5BD" w:rsidR="00D72707" w:rsidRPr="00FA78C2" w:rsidRDefault="00D72707">
            <w:pPr>
              <w:rPr>
                <w:lang w:val="en-GB"/>
              </w:rPr>
            </w:pPr>
            <w:r w:rsidRPr="00FA78C2">
              <w:rPr>
                <w:lang w:val="en-GB"/>
              </w:rPr>
              <w:t>on</w:t>
            </w:r>
          </w:p>
        </w:tc>
        <w:tc>
          <w:tcPr>
            <w:tcW w:w="2568" w:type="dxa"/>
          </w:tcPr>
          <w:p w14:paraId="56F4E775" w14:textId="77777777" w:rsidR="00D72707" w:rsidRDefault="00EE440F">
            <w:pPr>
              <w:rPr>
                <w:lang w:val="en-GB"/>
              </w:rPr>
            </w:pPr>
            <w:r w:rsidRPr="00FA78C2">
              <w:rPr>
                <w:lang w:val="en-GB"/>
              </w:rPr>
              <w:t>Replaced</w:t>
            </w:r>
          </w:p>
          <w:p w14:paraId="6375B3AF" w14:textId="3CD63B18" w:rsidR="006F54C4" w:rsidRPr="00FA78C2" w:rsidRDefault="006F54C4">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FA0A35" w:rsidRPr="00FA78C2">
              <w:rPr>
                <w:lang w:val="en-GB"/>
              </w:rPr>
              <w:t>Associations</w:t>
            </w:r>
            <w:r>
              <w:rPr>
                <w:lang w:val="en-GB"/>
              </w:rPr>
              <w:fldChar w:fldCharType="end"/>
            </w:r>
          </w:p>
        </w:tc>
      </w:tr>
      <w:tr w:rsidR="00D72707" w:rsidRPr="00415CCB" w14:paraId="335E3961"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6A433DC1" w14:textId="0D8CCED0" w:rsidR="00D72707" w:rsidRPr="00FA78C2" w:rsidRDefault="00D72707">
            <w:pPr>
              <w:rPr>
                <w:lang w:val="en-GB"/>
              </w:rPr>
            </w:pPr>
            <w:r w:rsidRPr="00FA78C2">
              <w:rPr>
                <w:lang w:val="en-GB"/>
              </w:rPr>
              <w:t>opLeidingElementen</w:t>
            </w:r>
          </w:p>
        </w:tc>
        <w:tc>
          <w:tcPr>
            <w:tcW w:w="2778" w:type="dxa"/>
          </w:tcPr>
          <w:p w14:paraId="30A51611" w14:textId="207C2D0D" w:rsidR="00D72707" w:rsidRPr="00FA78C2" w:rsidRDefault="00D72707">
            <w:pPr>
              <w:rPr>
                <w:lang w:val="en-GB"/>
              </w:rPr>
            </w:pPr>
            <w:r w:rsidRPr="00FA78C2">
              <w:rPr>
                <w:lang w:val="en-GB"/>
              </w:rPr>
              <w:t>on</w:t>
            </w:r>
          </w:p>
        </w:tc>
        <w:tc>
          <w:tcPr>
            <w:tcW w:w="2568" w:type="dxa"/>
          </w:tcPr>
          <w:p w14:paraId="6E77DCAF" w14:textId="77777777" w:rsidR="00D72707" w:rsidRDefault="00EE440F">
            <w:pPr>
              <w:rPr>
                <w:lang w:val="en-GB"/>
              </w:rPr>
            </w:pPr>
            <w:r w:rsidRPr="00FA78C2">
              <w:rPr>
                <w:lang w:val="en-GB"/>
              </w:rPr>
              <w:t>Replaced</w:t>
            </w:r>
          </w:p>
          <w:p w14:paraId="484C54CE" w14:textId="18C9D8B2" w:rsidR="006F54C4" w:rsidRPr="00FA78C2" w:rsidRDefault="006F54C4">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FA0A35" w:rsidRPr="00FA78C2">
              <w:rPr>
                <w:lang w:val="en-GB"/>
              </w:rPr>
              <w:t>Associations</w:t>
            </w:r>
            <w:r>
              <w:rPr>
                <w:lang w:val="en-GB"/>
              </w:rPr>
              <w:fldChar w:fldCharType="end"/>
            </w:r>
          </w:p>
        </w:tc>
      </w:tr>
      <w:tr w:rsidR="00D72707" w:rsidRPr="00415CCB" w14:paraId="564905D1" w14:textId="77777777">
        <w:tc>
          <w:tcPr>
            <w:tcW w:w="3714" w:type="dxa"/>
          </w:tcPr>
          <w:p w14:paraId="24EC8FBC" w14:textId="76A55E6A" w:rsidR="00D72707" w:rsidRPr="00FA78C2" w:rsidRDefault="00D72707">
            <w:pPr>
              <w:rPr>
                <w:lang w:val="en-GB"/>
              </w:rPr>
            </w:pPr>
            <w:r w:rsidRPr="00FA78C2">
              <w:rPr>
                <w:lang w:val="en-GB"/>
              </w:rPr>
              <w:t>heeftUtilityNetwork</w:t>
            </w:r>
          </w:p>
        </w:tc>
        <w:tc>
          <w:tcPr>
            <w:tcW w:w="2778" w:type="dxa"/>
          </w:tcPr>
          <w:p w14:paraId="2252F1C9" w14:textId="41240B8F" w:rsidR="00D72707" w:rsidRPr="00FA78C2" w:rsidRDefault="00D72707">
            <w:pPr>
              <w:rPr>
                <w:lang w:val="en-GB"/>
              </w:rPr>
            </w:pPr>
            <w:r w:rsidRPr="00FA78C2">
              <w:rPr>
                <w:lang w:val="en-GB"/>
              </w:rPr>
              <w:t>/</w:t>
            </w:r>
          </w:p>
        </w:tc>
        <w:tc>
          <w:tcPr>
            <w:tcW w:w="2568" w:type="dxa"/>
          </w:tcPr>
          <w:p w14:paraId="386B2FDF" w14:textId="77777777" w:rsidR="00D72707" w:rsidRDefault="00D72707">
            <w:pPr>
              <w:rPr>
                <w:lang w:val="en-GB"/>
              </w:rPr>
            </w:pPr>
            <w:r w:rsidRPr="00FA78C2">
              <w:rPr>
                <w:lang w:val="en-GB"/>
              </w:rPr>
              <w:t>Removed</w:t>
            </w:r>
          </w:p>
          <w:p w14:paraId="63127616" w14:textId="2EF7BF3C" w:rsidR="004461DB" w:rsidRPr="00FA78C2" w:rsidRDefault="004461DB">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FA0A35" w:rsidRPr="00FA78C2">
              <w:rPr>
                <w:lang w:val="en-GB"/>
              </w:rPr>
              <w:t>Associations</w:t>
            </w:r>
            <w:r>
              <w:rPr>
                <w:lang w:val="en-GB"/>
              </w:rPr>
              <w:fldChar w:fldCharType="end"/>
            </w:r>
          </w:p>
        </w:tc>
      </w:tr>
      <w:tr w:rsidR="00D72707" w:rsidRPr="00415CCB" w14:paraId="7825AA75"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78E8328A" w14:textId="107D4524" w:rsidR="00D72707" w:rsidRPr="00FA78C2" w:rsidRDefault="00C1482E">
            <w:pPr>
              <w:rPr>
                <w:lang w:val="en-GB"/>
              </w:rPr>
            </w:pPr>
            <w:r>
              <w:rPr>
                <w:lang w:val="en-GB"/>
              </w:rPr>
              <w:t>/</w:t>
            </w:r>
          </w:p>
        </w:tc>
        <w:tc>
          <w:tcPr>
            <w:tcW w:w="2778" w:type="dxa"/>
          </w:tcPr>
          <w:p w14:paraId="7EE7CA8B" w14:textId="72E02C4D" w:rsidR="00D72707" w:rsidRPr="00FA78C2" w:rsidRDefault="00D72707">
            <w:pPr>
              <w:rPr>
                <w:lang w:val="en-GB"/>
              </w:rPr>
            </w:pPr>
            <w:r w:rsidRPr="00FA78C2">
              <w:rPr>
                <w:lang w:val="en-GB"/>
              </w:rPr>
              <w:t>geometrySurvey</w:t>
            </w:r>
          </w:p>
        </w:tc>
        <w:tc>
          <w:tcPr>
            <w:tcW w:w="2568" w:type="dxa"/>
          </w:tcPr>
          <w:p w14:paraId="004C3A4F" w14:textId="77777777" w:rsidR="00D72707" w:rsidRDefault="00D72707">
            <w:pPr>
              <w:rPr>
                <w:lang w:val="en-GB"/>
              </w:rPr>
            </w:pPr>
            <w:r w:rsidRPr="00FA78C2">
              <w:rPr>
                <w:lang w:val="en-GB"/>
              </w:rPr>
              <w:t>Added</w:t>
            </w:r>
          </w:p>
          <w:p w14:paraId="1D5244CA" w14:textId="3982013A" w:rsidR="00C1482E" w:rsidRPr="00FA78C2" w:rsidRDefault="00C1482E">
            <w:pPr>
              <w:rPr>
                <w:lang w:val="en-GB"/>
              </w:rPr>
            </w:pPr>
            <w:r>
              <w:rPr>
                <w:lang w:val="en-GB"/>
              </w:rPr>
              <w:t xml:space="preserve">See the section on </w:t>
            </w:r>
            <w:r>
              <w:rPr>
                <w:lang w:val="en-GB"/>
              </w:rPr>
              <w:fldChar w:fldCharType="begin"/>
            </w:r>
            <w:r>
              <w:rPr>
                <w:lang w:val="en-GB"/>
              </w:rPr>
              <w:instrText xml:space="preserve"> REF _Ref172277283 \h </w:instrText>
            </w:r>
            <w:r>
              <w:rPr>
                <w:lang w:val="en-GB"/>
              </w:rPr>
            </w:r>
            <w:r>
              <w:rPr>
                <w:lang w:val="en-GB"/>
              </w:rPr>
              <w:fldChar w:fldCharType="separate"/>
            </w:r>
            <w:r w:rsidR="00FA0A35" w:rsidRPr="00FA78C2">
              <w:rPr>
                <w:lang w:val="en-GB"/>
              </w:rPr>
              <w:t>geometrySurvey</w:t>
            </w:r>
            <w:r>
              <w:rPr>
                <w:lang w:val="en-GB"/>
              </w:rPr>
              <w:fldChar w:fldCharType="end"/>
            </w:r>
          </w:p>
        </w:tc>
      </w:tr>
    </w:tbl>
    <w:p w14:paraId="43262993" w14:textId="2AF9091C" w:rsidR="00710886" w:rsidRPr="00FA78C2" w:rsidRDefault="00710886" w:rsidP="00710886">
      <w:pPr>
        <w:pStyle w:val="Heading2"/>
        <w:rPr>
          <w:lang w:val="en-GB"/>
        </w:rPr>
      </w:pPr>
      <w:bookmarkStart w:id="72" w:name="_Ref172277283"/>
      <w:bookmarkStart w:id="73" w:name="_Toc173155300"/>
      <w:r w:rsidRPr="00FA78C2">
        <w:rPr>
          <w:lang w:val="en-GB"/>
        </w:rPr>
        <w:t>geometrySurvey</w:t>
      </w:r>
      <w:bookmarkEnd w:id="72"/>
      <w:bookmarkEnd w:id="73"/>
    </w:p>
    <w:p w14:paraId="3B0DBD84" w14:textId="2DB33596" w:rsidR="000C4706" w:rsidRPr="00FA78C2" w:rsidRDefault="000C4706" w:rsidP="000C4706">
      <w:pPr>
        <w:rPr>
          <w:lang w:val="en-GB"/>
        </w:rPr>
      </w:pPr>
      <w:r w:rsidRPr="00FA78C2">
        <w:rPr>
          <w:lang w:val="en-GB"/>
        </w:rPr>
        <w:t xml:space="preserve">The </w:t>
      </w:r>
      <w:r w:rsidRPr="00FA78C2">
        <w:rPr>
          <w:i/>
          <w:iCs/>
          <w:lang w:val="en-GB"/>
        </w:rPr>
        <w:t>geometrySurvey</w:t>
      </w:r>
      <w:r w:rsidRPr="00FA78C2">
        <w:rPr>
          <w:lang w:val="en-GB"/>
        </w:rPr>
        <w:t xml:space="preserve"> element is an optional element that is added to </w:t>
      </w:r>
      <w:r w:rsidRPr="00C31ADE">
        <w:rPr>
          <w:i/>
          <w:iCs/>
          <w:lang w:val="en-GB"/>
        </w:rPr>
        <w:t>ActivityComplex</w:t>
      </w:r>
      <w:r w:rsidRPr="00FA78C2">
        <w:rPr>
          <w:lang w:val="en-GB"/>
        </w:rPr>
        <w:t xml:space="preserve">. This element is of type </w:t>
      </w:r>
      <w:r w:rsidRPr="00FA78C2">
        <w:rPr>
          <w:i/>
          <w:iCs/>
          <w:lang w:val="en-GB"/>
        </w:rPr>
        <w:t>Survey</w:t>
      </w:r>
      <w:r w:rsidRPr="00FA78C2">
        <w:rPr>
          <w:lang w:val="en-GB"/>
        </w:rPr>
        <w:t xml:space="preserve"> and provides information on the way the </w:t>
      </w:r>
      <w:r w:rsidRPr="00C31ADE">
        <w:rPr>
          <w:i/>
          <w:iCs/>
          <w:lang w:val="en-GB"/>
        </w:rPr>
        <w:t>ActivityComplex</w:t>
      </w:r>
      <w:r w:rsidRPr="00FA78C2">
        <w:rPr>
          <w:lang w:val="en-GB"/>
        </w:rPr>
        <w:t xml:space="preserve"> geometry was determined. It did not exist in IMKL 2.3.</w:t>
      </w:r>
    </w:p>
    <w:p w14:paraId="7432BC6E" w14:textId="40918380" w:rsidR="00710886" w:rsidRPr="00FA78C2" w:rsidRDefault="00710886" w:rsidP="00710886">
      <w:pPr>
        <w:pStyle w:val="Heading2"/>
        <w:rPr>
          <w:lang w:val="en-GB"/>
        </w:rPr>
      </w:pPr>
      <w:bookmarkStart w:id="74" w:name="_Ref172277248"/>
      <w:bookmarkStart w:id="75" w:name="_Toc173155301"/>
      <w:r w:rsidRPr="00FA78C2">
        <w:rPr>
          <w:lang w:val="en-GB"/>
        </w:rPr>
        <w:lastRenderedPageBreak/>
        <w:t>Associations</w:t>
      </w:r>
      <w:bookmarkEnd w:id="74"/>
      <w:bookmarkEnd w:id="75"/>
    </w:p>
    <w:p w14:paraId="26C22403" w14:textId="01790336" w:rsidR="000C4706" w:rsidRPr="00FA78C2" w:rsidRDefault="000C4706" w:rsidP="000C4706">
      <w:pPr>
        <w:rPr>
          <w:lang w:val="en-GB"/>
        </w:rPr>
      </w:pPr>
      <w:r w:rsidRPr="00FA78C2">
        <w:rPr>
          <w:lang w:val="en-GB"/>
        </w:rPr>
        <w:t>In IMKL 2.3</w:t>
      </w:r>
      <w:r w:rsidR="00F72FD1">
        <w:rPr>
          <w:lang w:val="en-GB"/>
        </w:rPr>
        <w:t>,</w:t>
      </w:r>
      <w:r w:rsidRPr="00FA78C2">
        <w:rPr>
          <w:lang w:val="en-GB"/>
        </w:rPr>
        <w:t xml:space="preserve"> the relationship between an </w:t>
      </w:r>
      <w:r w:rsidRPr="005960EC">
        <w:rPr>
          <w:i/>
          <w:iCs/>
          <w:lang w:val="en-GB"/>
        </w:rPr>
        <w:t>ActivityComplex</w:t>
      </w:r>
      <w:r w:rsidRPr="00FA78C2">
        <w:rPr>
          <w:lang w:val="en-GB"/>
        </w:rPr>
        <w:t xml:space="preserve"> </w:t>
      </w:r>
      <w:r w:rsidR="00E706A8">
        <w:rPr>
          <w:lang w:val="en-GB"/>
        </w:rPr>
        <w:t>entity</w:t>
      </w:r>
      <w:r w:rsidRPr="00FA78C2">
        <w:rPr>
          <w:lang w:val="en-GB"/>
        </w:rPr>
        <w:t xml:space="preserve"> and its </w:t>
      </w:r>
      <w:r w:rsidR="00F72FD1">
        <w:rPr>
          <w:lang w:val="en-GB"/>
        </w:rPr>
        <w:t xml:space="preserve">associated </w:t>
      </w:r>
      <w:r w:rsidRPr="00FA78C2">
        <w:rPr>
          <w:lang w:val="en-GB"/>
        </w:rPr>
        <w:t xml:space="preserve">elements was </w:t>
      </w:r>
      <w:r w:rsidR="00F72FD1">
        <w:rPr>
          <w:lang w:val="en-GB"/>
        </w:rPr>
        <w:t>established</w:t>
      </w:r>
      <w:r w:rsidRPr="00FA78C2">
        <w:rPr>
          <w:lang w:val="en-GB"/>
        </w:rPr>
        <w:t xml:space="preserve"> </w:t>
      </w:r>
      <w:r w:rsidR="00F72FD1">
        <w:rPr>
          <w:lang w:val="en-GB"/>
        </w:rPr>
        <w:t>through</w:t>
      </w:r>
      <w:r w:rsidRPr="00FA78C2">
        <w:rPr>
          <w:lang w:val="en-GB"/>
        </w:rPr>
        <w:t xml:space="preserve"> </w:t>
      </w:r>
      <w:r w:rsidR="00F72FD1">
        <w:rPr>
          <w:lang w:val="en-GB"/>
        </w:rPr>
        <w:t>any</w:t>
      </w:r>
      <w:r w:rsidRPr="00FA78C2">
        <w:rPr>
          <w:lang w:val="en-GB"/>
        </w:rPr>
        <w:t xml:space="preserve"> of the following elements: </w:t>
      </w:r>
      <w:r w:rsidRPr="005960EC">
        <w:rPr>
          <w:i/>
          <w:iCs/>
          <w:lang w:val="en-GB"/>
        </w:rPr>
        <w:t>opKabelEnLeidingen</w:t>
      </w:r>
      <w:r w:rsidRPr="00FA78C2">
        <w:rPr>
          <w:lang w:val="en-GB"/>
        </w:rPr>
        <w:t xml:space="preserve">, </w:t>
      </w:r>
      <w:r w:rsidRPr="005960EC">
        <w:rPr>
          <w:i/>
          <w:iCs/>
          <w:lang w:val="en-GB"/>
        </w:rPr>
        <w:t>opKabelEnLeidingContainers</w:t>
      </w:r>
      <w:r w:rsidRPr="00FA78C2">
        <w:rPr>
          <w:lang w:val="en-GB"/>
        </w:rPr>
        <w:t xml:space="preserve">, </w:t>
      </w:r>
      <w:r w:rsidRPr="005960EC">
        <w:rPr>
          <w:i/>
          <w:iCs/>
          <w:lang w:val="en-GB"/>
        </w:rPr>
        <w:t>opContainerLeidingElementen</w:t>
      </w:r>
      <w:r w:rsidRPr="00FA78C2">
        <w:rPr>
          <w:lang w:val="en-GB"/>
        </w:rPr>
        <w:t xml:space="preserve"> and </w:t>
      </w:r>
      <w:r w:rsidRPr="005960EC">
        <w:rPr>
          <w:i/>
          <w:iCs/>
          <w:lang w:val="en-GB"/>
        </w:rPr>
        <w:t>opLeidingElementen</w:t>
      </w:r>
      <w:r w:rsidRPr="00FA78C2">
        <w:rPr>
          <w:lang w:val="en-GB"/>
        </w:rPr>
        <w:t>.</w:t>
      </w:r>
      <w:r w:rsidR="005960EC" w:rsidRPr="005960EC">
        <w:rPr>
          <w:lang w:val="en-GB"/>
        </w:rPr>
        <w:t xml:space="preserve"> </w:t>
      </w:r>
      <w:r w:rsidR="004E2AC8">
        <w:rPr>
          <w:lang w:val="en-GB"/>
        </w:rPr>
        <w:t>T</w:t>
      </w:r>
      <w:r w:rsidR="005960EC" w:rsidRPr="00FA78C2">
        <w:rPr>
          <w:lang w:val="en-GB"/>
        </w:rPr>
        <w:t xml:space="preserve">hese elements </w:t>
      </w:r>
      <w:r w:rsidR="005960EC">
        <w:rPr>
          <w:lang w:val="en-GB"/>
        </w:rPr>
        <w:t xml:space="preserve">have now been consolidated into a single element: </w:t>
      </w:r>
      <w:r w:rsidR="005960EC">
        <w:rPr>
          <w:i/>
          <w:iCs/>
          <w:lang w:val="en-GB"/>
        </w:rPr>
        <w:t>on</w:t>
      </w:r>
      <w:r w:rsidR="005960EC" w:rsidRPr="00FA78C2">
        <w:rPr>
          <w:lang w:val="en-GB"/>
        </w:rPr>
        <w:t xml:space="preserve">. </w:t>
      </w:r>
      <w:r w:rsidR="005960EC">
        <w:rPr>
          <w:lang w:val="en-GB"/>
        </w:rPr>
        <w:t xml:space="preserve">The specific type of entity to which a </w:t>
      </w:r>
      <w:r w:rsidR="005960EC">
        <w:rPr>
          <w:i/>
          <w:iCs/>
          <w:lang w:val="en-GB"/>
        </w:rPr>
        <w:t>ActivityComplex</w:t>
      </w:r>
      <w:r w:rsidR="005960EC">
        <w:rPr>
          <w:lang w:val="en-GB"/>
        </w:rPr>
        <w:t xml:space="preserve"> entity is linked can be determined directly from the href attribute within the </w:t>
      </w:r>
      <w:r w:rsidR="005960EC">
        <w:rPr>
          <w:i/>
          <w:iCs/>
          <w:lang w:val="en-GB"/>
        </w:rPr>
        <w:t xml:space="preserve">on </w:t>
      </w:r>
      <w:r w:rsidR="005960EC">
        <w:rPr>
          <w:lang w:val="en-GB"/>
        </w:rPr>
        <w:t>element.</w:t>
      </w:r>
      <w:r w:rsidR="007D5B32">
        <w:rPr>
          <w:lang w:val="en-GB"/>
        </w:rPr>
        <w:t xml:space="preserve"> </w:t>
      </w:r>
      <w:r w:rsidRPr="00FA78C2">
        <w:rPr>
          <w:lang w:val="en-GB"/>
        </w:rPr>
        <w:t xml:space="preserve">An </w:t>
      </w:r>
      <w:r w:rsidRPr="007D5B32">
        <w:rPr>
          <w:i/>
          <w:iCs/>
          <w:lang w:val="en-GB"/>
        </w:rPr>
        <w:t>ActivityComplex</w:t>
      </w:r>
      <w:r w:rsidRPr="00FA78C2">
        <w:rPr>
          <w:lang w:val="en-GB"/>
        </w:rPr>
        <w:t xml:space="preserve"> can have as many on elements as required.</w:t>
      </w:r>
    </w:p>
    <w:p w14:paraId="08FD1220" w14:textId="77777777" w:rsidR="008333F5" w:rsidRPr="00FA78C2" w:rsidRDefault="008333F5" w:rsidP="000C4706">
      <w:pPr>
        <w:rPr>
          <w:lang w:val="en-GB"/>
        </w:rPr>
      </w:pPr>
    </w:p>
    <w:p w14:paraId="37CB96D1" w14:textId="645BD549" w:rsidR="008333F5" w:rsidRPr="00FA78C2" w:rsidRDefault="008333F5" w:rsidP="008333F5">
      <w:pPr>
        <w:rPr>
          <w:lang w:val="en-GB"/>
        </w:rPr>
      </w:pPr>
      <w:r w:rsidRPr="00FA78C2">
        <w:rPr>
          <w:lang w:val="en-GB"/>
        </w:rPr>
        <w:t xml:space="preserve">The element </w:t>
      </w:r>
      <w:r w:rsidRPr="00FA78C2">
        <w:rPr>
          <w:i/>
          <w:iCs/>
          <w:lang w:val="en-GB"/>
        </w:rPr>
        <w:t>heeftUtilityNetwork</w:t>
      </w:r>
      <w:r w:rsidRPr="00FA78C2">
        <w:rPr>
          <w:lang w:val="en-GB"/>
        </w:rPr>
        <w:t xml:space="preserve"> is no longer needed. The absence of on elements already indicates that the </w:t>
      </w:r>
      <w:r w:rsidRPr="00FA78C2">
        <w:rPr>
          <w:i/>
          <w:iCs/>
          <w:lang w:val="en-GB"/>
        </w:rPr>
        <w:t>ActivityComplex</w:t>
      </w:r>
      <w:r w:rsidRPr="00FA78C2">
        <w:rPr>
          <w:lang w:val="en-GB"/>
        </w:rPr>
        <w:t xml:space="preserve"> relates to the </w:t>
      </w:r>
      <w:r w:rsidRPr="0028492C">
        <w:rPr>
          <w:i/>
          <w:iCs/>
          <w:lang w:val="en-GB"/>
        </w:rPr>
        <w:t>UtilityNetwork</w:t>
      </w:r>
      <w:r w:rsidRPr="00FA78C2">
        <w:rPr>
          <w:lang w:val="en-GB"/>
        </w:rPr>
        <w:t xml:space="preserve"> itself and not to specific elements.</w:t>
      </w:r>
    </w:p>
    <w:p w14:paraId="71420493" w14:textId="77777777" w:rsidR="000C4706" w:rsidRPr="00FA78C2" w:rsidRDefault="000C4706" w:rsidP="000C4706">
      <w:pPr>
        <w:rPr>
          <w:lang w:val="en-GB"/>
        </w:rPr>
      </w:pPr>
    </w:p>
    <w:p w14:paraId="1F102BE5" w14:textId="3C3980A5" w:rsidR="00500849" w:rsidRPr="00415CCB" w:rsidRDefault="00500849" w:rsidP="00415CCB">
      <w:pPr>
        <w:jc w:val="center"/>
        <w:rPr>
          <w:u w:val="single"/>
          <w:lang w:val="en-GB"/>
        </w:rPr>
      </w:pPr>
      <w:r w:rsidRPr="00415CCB">
        <w:rPr>
          <w:u w:val="single"/>
          <w:lang w:val="en-GB"/>
        </w:rPr>
        <w:t>Example</w:t>
      </w:r>
      <w:r w:rsidR="00593839" w:rsidRPr="00415CCB">
        <w:rPr>
          <w:u w:val="single"/>
          <w:lang w:val="en-GB"/>
        </w:rPr>
        <w:t xml:space="preserve"> IMKL 3</w:t>
      </w:r>
      <w:r w:rsidRPr="00415CCB">
        <w:rPr>
          <w:u w:val="single"/>
          <w:lang w:val="en-GB"/>
        </w:rPr>
        <w:t>:</w:t>
      </w:r>
    </w:p>
    <w:tbl>
      <w:tblPr>
        <w:tblStyle w:val="TableGrid"/>
        <w:tblW w:w="0" w:type="auto"/>
        <w:tblLook w:val="04A0" w:firstRow="1" w:lastRow="0" w:firstColumn="1" w:lastColumn="0" w:noHBand="0" w:noVBand="1"/>
      </w:tblPr>
      <w:tblGrid>
        <w:gridCol w:w="9060"/>
      </w:tblGrid>
      <w:tr w:rsidR="00500849" w:rsidRPr="00415CCB" w14:paraId="56E7931A" w14:textId="77777777" w:rsidTr="00500849">
        <w:tc>
          <w:tcPr>
            <w:tcW w:w="9060" w:type="dxa"/>
          </w:tcPr>
          <w:p w14:paraId="6BAEB722" w14:textId="77777777"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&lt;imkl:on</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"http://TODO/SewerPipe/sewercom-be:001"</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28B48B77" w14:textId="77777777"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&lt;imkl:on</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"http://TODO/SewerPipe/sewercom-be:002"</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31570E4D" w14:textId="77777777"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&lt;imkl:on</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"http://TODO/Manhole/sewercom-be:M0001"</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73CC710B" w14:textId="77777777"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&lt;imkl:on</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"http://TODO/Appurtenance/sewercom-be:004"</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5EEA2057" w14:textId="5433FBFB" w:rsidR="00500849" w:rsidRPr="00FA78C2" w:rsidRDefault="00500849" w:rsidP="00500849">
            <w:pPr>
              <w:shd w:val="clear" w:color="auto" w:fill="FFFFFF"/>
              <w:spacing w:before="0" w:after="0" w:line="285" w:lineRule="atLeast"/>
              <w:rPr>
                <w:lang w:val="en-GB"/>
              </w:rPr>
            </w:pPr>
            <w:r w:rsidRPr="00500849">
              <w:rPr>
                <w:rFonts w:ascii="Consolas" w:eastAsia="Times New Roman" w:hAnsi="Consolas" w:cs="Times New Roman"/>
                <w:color w:val="800000"/>
                <w:sz w:val="18"/>
                <w:szCs w:val="18"/>
                <w:lang w:val="en-GB"/>
              </w:rPr>
              <w:t>&lt;imkl:inNetwork</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"http://TODO/UtilityNetwork/sewercom-be:001"</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tc>
      </w:tr>
    </w:tbl>
    <w:p w14:paraId="61121281" w14:textId="77777777" w:rsidR="00500849" w:rsidRPr="00FA78C2" w:rsidRDefault="00500849" w:rsidP="000C4706">
      <w:pPr>
        <w:rPr>
          <w:lang w:val="en-GB"/>
        </w:rPr>
      </w:pPr>
    </w:p>
    <w:p w14:paraId="6EB2E144" w14:textId="77777777" w:rsidR="000C4706" w:rsidRPr="00FA78C2" w:rsidRDefault="000C4706" w:rsidP="000C4706">
      <w:pPr>
        <w:rPr>
          <w:lang w:val="en-GB"/>
        </w:rPr>
      </w:pPr>
    </w:p>
    <w:p w14:paraId="5932207F" w14:textId="77777777" w:rsidR="0019622D" w:rsidRPr="00FA78C2" w:rsidRDefault="0019622D">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13A54791" w14:textId="3D64A59C" w:rsidR="00710886" w:rsidRPr="00FA78C2" w:rsidRDefault="00710886" w:rsidP="00710886">
      <w:pPr>
        <w:pStyle w:val="Heading1"/>
        <w:rPr>
          <w:lang w:val="en-GB"/>
        </w:rPr>
      </w:pPr>
      <w:bookmarkStart w:id="76" w:name="_Ref173138856"/>
      <w:bookmarkStart w:id="77" w:name="_Toc173155302"/>
      <w:r w:rsidRPr="00FA78C2">
        <w:rPr>
          <w:lang w:val="en-GB"/>
        </w:rPr>
        <w:lastRenderedPageBreak/>
        <w:t>TopographicalElement</w:t>
      </w:r>
      <w:bookmarkEnd w:id="76"/>
      <w:bookmarkEnd w:id="77"/>
    </w:p>
    <w:p w14:paraId="17BB4F1E" w14:textId="50828AF0" w:rsidR="00710886" w:rsidRPr="00FA78C2" w:rsidRDefault="00710886" w:rsidP="00710886">
      <w:pPr>
        <w:pStyle w:val="Heading2"/>
        <w:rPr>
          <w:lang w:val="en-GB"/>
        </w:rPr>
      </w:pPr>
      <w:bookmarkStart w:id="78" w:name="_Toc173155303"/>
      <w:r w:rsidRPr="00FA78C2">
        <w:rPr>
          <w:lang w:val="en-GB"/>
        </w:rPr>
        <w:t>Overview</w:t>
      </w:r>
      <w:bookmarkEnd w:id="78"/>
    </w:p>
    <w:p w14:paraId="479B62C4" w14:textId="695DBB2C" w:rsidR="00BF258C" w:rsidRPr="00FA78C2" w:rsidRDefault="00BF258C" w:rsidP="00BF258C">
      <w:pPr>
        <w:rPr>
          <w:lang w:val="en-GB"/>
        </w:rPr>
      </w:pPr>
      <w:r w:rsidRPr="00FA78C2">
        <w:rPr>
          <w:lang w:val="en-GB"/>
        </w:rPr>
        <w:t>Topographical elements provide extra context of the area that can help with orientation on site: e.g. trees</w:t>
      </w:r>
      <w:r w:rsidR="00B86538">
        <w:rPr>
          <w:lang w:val="en-GB"/>
        </w:rPr>
        <w:t xml:space="preserve">, </w:t>
      </w:r>
      <w:r w:rsidRPr="00FA78C2">
        <w:rPr>
          <w:lang w:val="en-GB"/>
        </w:rPr>
        <w:t>fences</w:t>
      </w:r>
      <w:r w:rsidR="00B86538">
        <w:rPr>
          <w:lang w:val="en-GB"/>
        </w:rPr>
        <w:t xml:space="preserve"> or other landmarks</w:t>
      </w:r>
      <w:r w:rsidRPr="00FA78C2">
        <w:rPr>
          <w:lang w:val="en-GB"/>
        </w:rPr>
        <w:t xml:space="preserve">. In IMKL 2.3 this was known as </w:t>
      </w:r>
      <w:r w:rsidRPr="00FA78C2">
        <w:rPr>
          <w:i/>
          <w:iCs/>
          <w:lang w:val="en-GB"/>
        </w:rPr>
        <w:t>ExtraTopografie</w:t>
      </w:r>
      <w:r w:rsidRPr="00FA78C2">
        <w:rPr>
          <w:lang w:val="en-GB"/>
        </w:rPr>
        <w:t xml:space="preserve">. In IMKL 3 this is replaced with </w:t>
      </w:r>
      <w:r w:rsidR="004D4804">
        <w:rPr>
          <w:lang w:val="en-GB"/>
        </w:rPr>
        <w:t xml:space="preserve">the </w:t>
      </w:r>
      <w:r w:rsidRPr="00FA78C2">
        <w:rPr>
          <w:i/>
          <w:iCs/>
          <w:lang w:val="en-GB"/>
        </w:rPr>
        <w:t>TopographicalElement</w:t>
      </w:r>
      <w:r w:rsidR="004D4804">
        <w:rPr>
          <w:i/>
          <w:iCs/>
          <w:lang w:val="en-GB"/>
        </w:rPr>
        <w:t xml:space="preserve"> </w:t>
      </w:r>
      <w:r w:rsidR="004D4804" w:rsidRPr="004D4804">
        <w:rPr>
          <w:lang w:val="en-GB"/>
        </w:rPr>
        <w:t>entity</w:t>
      </w:r>
      <w:r w:rsidRPr="00FA78C2">
        <w:rPr>
          <w:lang w:val="en-GB"/>
        </w:rPr>
        <w:t>.</w:t>
      </w:r>
    </w:p>
    <w:p w14:paraId="28E54579" w14:textId="77777777" w:rsidR="00BF258C" w:rsidRPr="00FA78C2" w:rsidRDefault="00BF258C" w:rsidP="00BF258C">
      <w:pPr>
        <w:rPr>
          <w:lang w:val="en-GB"/>
        </w:rPr>
      </w:pPr>
    </w:p>
    <w:p w14:paraId="567A7A4F" w14:textId="2DE9C76F" w:rsidR="00BF258C" w:rsidRPr="00FA78C2" w:rsidRDefault="00BF258C" w:rsidP="00BF258C">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r w:rsidR="00ED5795">
        <w:rPr>
          <w:i/>
          <w:iCs/>
          <w:lang w:val="en-GB"/>
        </w:rPr>
        <w:t>TopographicalElement</w:t>
      </w:r>
      <w:r w:rsidRPr="00FA78C2">
        <w:rPr>
          <w:lang w:val="en-GB"/>
        </w:rPr>
        <w:t xml:space="preserve"> </w:t>
      </w:r>
      <w:r w:rsidR="00E706A8">
        <w:rPr>
          <w:lang w:val="en-GB"/>
        </w:rPr>
        <w:t>entity</w:t>
      </w:r>
      <w:r w:rsidRPr="00FA78C2">
        <w:rPr>
          <w:lang w:val="en-GB"/>
        </w:rPr>
        <w:t xml:space="preserve"> that have changed in IMKL 3 compared to the </w:t>
      </w:r>
      <w:r w:rsidR="0021443B">
        <w:rPr>
          <w:i/>
          <w:iCs/>
          <w:lang w:val="en-GB"/>
        </w:rPr>
        <w:t>ExtraTopografie</w:t>
      </w:r>
      <w:r w:rsidRPr="00FA78C2">
        <w:rPr>
          <w:lang w:val="en-GB"/>
        </w:rPr>
        <w:t xml:space="preserve"> </w:t>
      </w:r>
      <w:r w:rsidR="00E706A8">
        <w:rPr>
          <w:lang w:val="en-GB"/>
        </w:rPr>
        <w:t>entity</w:t>
      </w:r>
      <w:r w:rsidRPr="00FA78C2">
        <w:rPr>
          <w:lang w:val="en-GB"/>
        </w:rPr>
        <w:t xml:space="preserve"> of IMKL 2.3. </w:t>
      </w:r>
    </w:p>
    <w:p w14:paraId="33B30709" w14:textId="77777777" w:rsidR="00BF258C" w:rsidRPr="00FA78C2" w:rsidRDefault="00BF258C" w:rsidP="00BF258C">
      <w:pPr>
        <w:rPr>
          <w:lang w:val="en-GB"/>
        </w:rPr>
      </w:pPr>
    </w:p>
    <w:tbl>
      <w:tblPr>
        <w:tblStyle w:val="PlainTable1"/>
        <w:tblW w:w="0" w:type="auto"/>
        <w:tblLook w:val="0400" w:firstRow="0" w:lastRow="0" w:firstColumn="0" w:lastColumn="0" w:noHBand="0" w:noVBand="1"/>
      </w:tblPr>
      <w:tblGrid>
        <w:gridCol w:w="3714"/>
        <w:gridCol w:w="2778"/>
        <w:gridCol w:w="2568"/>
      </w:tblGrid>
      <w:tr w:rsidR="00BF258C" w:rsidRPr="00FA78C2" w14:paraId="6F74415F"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7621B20B" w14:textId="77777777" w:rsidR="00BF258C" w:rsidRPr="00FA78C2" w:rsidRDefault="00BF258C">
            <w:pPr>
              <w:rPr>
                <w:b/>
                <w:bCs/>
                <w:lang w:val="en-GB"/>
              </w:rPr>
            </w:pPr>
            <w:r w:rsidRPr="00FA78C2">
              <w:rPr>
                <w:b/>
                <w:bCs/>
                <w:lang w:val="en-GB"/>
              </w:rPr>
              <w:t>IMKL 2.3</w:t>
            </w:r>
          </w:p>
        </w:tc>
        <w:tc>
          <w:tcPr>
            <w:tcW w:w="2778" w:type="dxa"/>
          </w:tcPr>
          <w:p w14:paraId="05B83EAB" w14:textId="77777777" w:rsidR="00BF258C" w:rsidRPr="00FA78C2" w:rsidRDefault="00BF258C">
            <w:pPr>
              <w:rPr>
                <w:b/>
                <w:bCs/>
                <w:lang w:val="en-GB"/>
              </w:rPr>
            </w:pPr>
            <w:r w:rsidRPr="00FA78C2">
              <w:rPr>
                <w:b/>
                <w:bCs/>
                <w:lang w:val="en-GB"/>
              </w:rPr>
              <w:t>IMKL 3</w:t>
            </w:r>
          </w:p>
        </w:tc>
        <w:tc>
          <w:tcPr>
            <w:tcW w:w="2568" w:type="dxa"/>
          </w:tcPr>
          <w:p w14:paraId="0848E48A" w14:textId="77777777" w:rsidR="00BF258C" w:rsidRPr="00FA78C2" w:rsidRDefault="00BF258C">
            <w:pPr>
              <w:rPr>
                <w:b/>
                <w:bCs/>
                <w:lang w:val="en-GB"/>
              </w:rPr>
            </w:pPr>
            <w:r w:rsidRPr="00FA78C2">
              <w:rPr>
                <w:b/>
                <w:bCs/>
                <w:lang w:val="en-GB"/>
              </w:rPr>
              <w:t>Description</w:t>
            </w:r>
          </w:p>
        </w:tc>
      </w:tr>
      <w:tr w:rsidR="00025A58" w:rsidRPr="00FA78C2" w14:paraId="66FC5A37" w14:textId="77777777">
        <w:tc>
          <w:tcPr>
            <w:tcW w:w="3714" w:type="dxa"/>
          </w:tcPr>
          <w:p w14:paraId="444B96BB" w14:textId="6FF52277" w:rsidR="00025A58" w:rsidRPr="00FA78C2" w:rsidRDefault="00025A58">
            <w:pPr>
              <w:rPr>
                <w:lang w:val="en-GB"/>
              </w:rPr>
            </w:pPr>
            <w:r w:rsidRPr="00FA78C2">
              <w:rPr>
                <w:lang w:val="en-GB"/>
              </w:rPr>
              <w:t>omschrijving</w:t>
            </w:r>
          </w:p>
        </w:tc>
        <w:tc>
          <w:tcPr>
            <w:tcW w:w="2778" w:type="dxa"/>
          </w:tcPr>
          <w:p w14:paraId="22E24F77" w14:textId="1FAB630B" w:rsidR="00025A58" w:rsidRPr="00FA78C2" w:rsidRDefault="00025A58">
            <w:pPr>
              <w:rPr>
                <w:lang w:val="en-GB"/>
              </w:rPr>
            </w:pPr>
            <w:r w:rsidRPr="00FA78C2">
              <w:rPr>
                <w:lang w:val="en-GB"/>
              </w:rPr>
              <w:t>description</w:t>
            </w:r>
          </w:p>
        </w:tc>
        <w:tc>
          <w:tcPr>
            <w:tcW w:w="2568" w:type="dxa"/>
          </w:tcPr>
          <w:p w14:paraId="5F0F3F4D" w14:textId="37710A61" w:rsidR="00025A58" w:rsidRPr="00FA78C2" w:rsidRDefault="00245AF8">
            <w:pPr>
              <w:rPr>
                <w:lang w:val="en-GB"/>
              </w:rPr>
            </w:pPr>
            <w:r>
              <w:rPr>
                <w:lang w:val="en-GB"/>
              </w:rPr>
              <w:t>Renamed</w:t>
            </w:r>
          </w:p>
        </w:tc>
      </w:tr>
      <w:tr w:rsidR="00025A58" w:rsidRPr="00FA78C2" w14:paraId="637F2015"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59CC9FC0" w14:textId="43643E37" w:rsidR="00025A58" w:rsidRPr="00FA78C2" w:rsidRDefault="00025A58">
            <w:pPr>
              <w:rPr>
                <w:lang w:val="en-GB"/>
              </w:rPr>
            </w:pPr>
            <w:r w:rsidRPr="00FA78C2">
              <w:rPr>
                <w:lang w:val="en-GB"/>
              </w:rPr>
              <w:t>taal</w:t>
            </w:r>
          </w:p>
        </w:tc>
        <w:tc>
          <w:tcPr>
            <w:tcW w:w="2778" w:type="dxa"/>
          </w:tcPr>
          <w:p w14:paraId="1A1974A6" w14:textId="77B3A742" w:rsidR="00025A58" w:rsidRPr="00FA78C2" w:rsidRDefault="00025A58">
            <w:pPr>
              <w:rPr>
                <w:lang w:val="en-GB"/>
              </w:rPr>
            </w:pPr>
            <w:r w:rsidRPr="00FA78C2">
              <w:rPr>
                <w:lang w:val="en-GB"/>
              </w:rPr>
              <w:t>/</w:t>
            </w:r>
          </w:p>
        </w:tc>
        <w:tc>
          <w:tcPr>
            <w:tcW w:w="2568" w:type="dxa"/>
          </w:tcPr>
          <w:p w14:paraId="5D9CCD5C" w14:textId="161709F2" w:rsidR="00025A58" w:rsidRPr="00FA78C2" w:rsidRDefault="00025A58">
            <w:pPr>
              <w:rPr>
                <w:lang w:val="en-GB"/>
              </w:rPr>
            </w:pPr>
            <w:r w:rsidRPr="00FA78C2">
              <w:rPr>
                <w:lang w:val="en-GB"/>
              </w:rPr>
              <w:t>Removed</w:t>
            </w:r>
          </w:p>
        </w:tc>
      </w:tr>
      <w:tr w:rsidR="00025A58" w:rsidRPr="00FA78C2" w14:paraId="09297C83" w14:textId="77777777">
        <w:tc>
          <w:tcPr>
            <w:tcW w:w="3714" w:type="dxa"/>
          </w:tcPr>
          <w:p w14:paraId="4A299B5E" w14:textId="1EB37937" w:rsidR="00025A58" w:rsidRPr="00FA78C2" w:rsidRDefault="00025A58">
            <w:pPr>
              <w:rPr>
                <w:lang w:val="en-GB"/>
              </w:rPr>
            </w:pPr>
            <w:r w:rsidRPr="00FA78C2">
              <w:rPr>
                <w:lang w:val="en-GB"/>
              </w:rPr>
              <w:t>ligging</w:t>
            </w:r>
          </w:p>
        </w:tc>
        <w:tc>
          <w:tcPr>
            <w:tcW w:w="2778" w:type="dxa"/>
          </w:tcPr>
          <w:p w14:paraId="393A4CB3" w14:textId="27268D36" w:rsidR="00025A58" w:rsidRPr="00FA78C2" w:rsidRDefault="007A1B05">
            <w:pPr>
              <w:rPr>
                <w:lang w:val="en-GB"/>
              </w:rPr>
            </w:pPr>
            <w:r w:rsidRPr="00FA78C2">
              <w:rPr>
                <w:lang w:val="en-GB"/>
              </w:rPr>
              <w:t>location</w:t>
            </w:r>
          </w:p>
        </w:tc>
        <w:tc>
          <w:tcPr>
            <w:tcW w:w="2568" w:type="dxa"/>
          </w:tcPr>
          <w:p w14:paraId="0C9D49EB" w14:textId="5571377E" w:rsidR="00025A58" w:rsidRPr="00FA78C2" w:rsidRDefault="00245AF8">
            <w:pPr>
              <w:rPr>
                <w:lang w:val="en-GB"/>
              </w:rPr>
            </w:pPr>
            <w:r>
              <w:rPr>
                <w:lang w:val="en-GB"/>
              </w:rPr>
              <w:t>Renamed</w:t>
            </w:r>
          </w:p>
        </w:tc>
      </w:tr>
      <w:tr w:rsidR="00025A58" w:rsidRPr="00415CCB" w14:paraId="6F2AC604"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007207C3" w14:textId="6ED4DB6A" w:rsidR="00025A58" w:rsidRPr="00FA78C2" w:rsidRDefault="007A6A37">
            <w:pPr>
              <w:rPr>
                <w:lang w:val="en-GB"/>
              </w:rPr>
            </w:pPr>
            <w:r w:rsidRPr="00FA78C2">
              <w:rPr>
                <w:lang w:val="en-GB"/>
              </w:rPr>
              <w:t>/</w:t>
            </w:r>
          </w:p>
        </w:tc>
        <w:tc>
          <w:tcPr>
            <w:tcW w:w="2778" w:type="dxa"/>
          </w:tcPr>
          <w:p w14:paraId="31A0748B" w14:textId="5D173613" w:rsidR="00025A58" w:rsidRPr="00FA78C2" w:rsidRDefault="007A1B05">
            <w:pPr>
              <w:rPr>
                <w:lang w:val="en-GB"/>
              </w:rPr>
            </w:pPr>
            <w:r w:rsidRPr="00FA78C2">
              <w:rPr>
                <w:lang w:val="en-GB"/>
              </w:rPr>
              <w:t>locationSurvey</w:t>
            </w:r>
          </w:p>
        </w:tc>
        <w:tc>
          <w:tcPr>
            <w:tcW w:w="2568" w:type="dxa"/>
          </w:tcPr>
          <w:p w14:paraId="053AB230" w14:textId="77777777" w:rsidR="00025A58" w:rsidRDefault="00025A58">
            <w:pPr>
              <w:rPr>
                <w:lang w:val="en-GB"/>
              </w:rPr>
            </w:pPr>
            <w:r w:rsidRPr="00FA78C2">
              <w:rPr>
                <w:lang w:val="en-GB"/>
              </w:rPr>
              <w:t>Added</w:t>
            </w:r>
          </w:p>
          <w:p w14:paraId="73A3D4E2" w14:textId="2C8065E6" w:rsidR="0021337D" w:rsidRPr="00FA78C2" w:rsidRDefault="0021337D">
            <w:pPr>
              <w:rPr>
                <w:lang w:val="en-GB"/>
              </w:rPr>
            </w:pPr>
            <w:r>
              <w:rPr>
                <w:lang w:val="en-GB"/>
              </w:rPr>
              <w:t xml:space="preserve">See the section on </w:t>
            </w:r>
            <w:r>
              <w:rPr>
                <w:lang w:val="en-GB"/>
              </w:rPr>
              <w:fldChar w:fldCharType="begin"/>
            </w:r>
            <w:r>
              <w:rPr>
                <w:lang w:val="en-GB"/>
              </w:rPr>
              <w:instrText xml:space="preserve"> REF _Ref172277585 \h </w:instrText>
            </w:r>
            <w:r>
              <w:rPr>
                <w:lang w:val="en-GB"/>
              </w:rPr>
            </w:r>
            <w:r>
              <w:rPr>
                <w:lang w:val="en-GB"/>
              </w:rPr>
              <w:fldChar w:fldCharType="separate"/>
            </w:r>
            <w:r w:rsidR="00FA0A35" w:rsidRPr="00FA78C2">
              <w:rPr>
                <w:lang w:val="en-GB"/>
              </w:rPr>
              <w:t>locationSurvey</w:t>
            </w:r>
            <w:r>
              <w:rPr>
                <w:lang w:val="en-GB"/>
              </w:rPr>
              <w:fldChar w:fldCharType="end"/>
            </w:r>
          </w:p>
        </w:tc>
      </w:tr>
      <w:tr w:rsidR="007A1B05" w:rsidRPr="00415CCB" w14:paraId="6D9418DF" w14:textId="77777777">
        <w:tc>
          <w:tcPr>
            <w:tcW w:w="3714" w:type="dxa"/>
          </w:tcPr>
          <w:p w14:paraId="4A73B309" w14:textId="7B7AF166" w:rsidR="007A1B05" w:rsidRPr="00FA78C2" w:rsidRDefault="007A1B05">
            <w:pPr>
              <w:rPr>
                <w:lang w:val="en-GB"/>
              </w:rPr>
            </w:pPr>
            <w:r w:rsidRPr="00FA78C2">
              <w:rPr>
                <w:lang w:val="en-GB"/>
              </w:rPr>
              <w:t>extraTopografieType</w:t>
            </w:r>
          </w:p>
        </w:tc>
        <w:tc>
          <w:tcPr>
            <w:tcW w:w="2778" w:type="dxa"/>
          </w:tcPr>
          <w:p w14:paraId="53A835FD" w14:textId="368BDA9B" w:rsidR="007A1B05" w:rsidRPr="00FA78C2" w:rsidRDefault="007A1B05">
            <w:pPr>
              <w:rPr>
                <w:lang w:val="en-GB"/>
              </w:rPr>
            </w:pPr>
            <w:r w:rsidRPr="00FA78C2">
              <w:rPr>
                <w:lang w:val="en-GB"/>
              </w:rPr>
              <w:t>/</w:t>
            </w:r>
          </w:p>
        </w:tc>
        <w:tc>
          <w:tcPr>
            <w:tcW w:w="2568" w:type="dxa"/>
          </w:tcPr>
          <w:p w14:paraId="56C7580D" w14:textId="77777777" w:rsidR="007A1B05" w:rsidRDefault="007A1B05">
            <w:pPr>
              <w:rPr>
                <w:lang w:val="en-GB"/>
              </w:rPr>
            </w:pPr>
            <w:r w:rsidRPr="00FA78C2">
              <w:rPr>
                <w:lang w:val="en-GB"/>
              </w:rPr>
              <w:t>Removed</w:t>
            </w:r>
          </w:p>
          <w:p w14:paraId="772BFCF4" w14:textId="3CEBE772" w:rsidR="0021337D" w:rsidRPr="00FA78C2" w:rsidRDefault="0021337D">
            <w:pPr>
              <w:rPr>
                <w:lang w:val="en-GB"/>
              </w:rPr>
            </w:pPr>
            <w:r>
              <w:rPr>
                <w:lang w:val="en-GB"/>
              </w:rPr>
              <w:t xml:space="preserve">See the section on </w:t>
            </w:r>
            <w:r>
              <w:rPr>
                <w:lang w:val="en-GB"/>
              </w:rPr>
              <w:fldChar w:fldCharType="begin"/>
            </w:r>
            <w:r>
              <w:rPr>
                <w:lang w:val="en-GB"/>
              </w:rPr>
              <w:instrText xml:space="preserve"> REF _Ref172277557 \h </w:instrText>
            </w:r>
            <w:r>
              <w:rPr>
                <w:lang w:val="en-GB"/>
              </w:rPr>
            </w:r>
            <w:r>
              <w:rPr>
                <w:lang w:val="en-GB"/>
              </w:rPr>
              <w:fldChar w:fldCharType="separate"/>
            </w:r>
            <w:r w:rsidR="00FA0A35" w:rsidRPr="00FA78C2">
              <w:rPr>
                <w:lang w:val="en-GB"/>
              </w:rPr>
              <w:t>extraTopografieType</w:t>
            </w:r>
            <w:r>
              <w:rPr>
                <w:lang w:val="en-GB"/>
              </w:rPr>
              <w:fldChar w:fldCharType="end"/>
            </w:r>
          </w:p>
        </w:tc>
      </w:tr>
      <w:tr w:rsidR="007A1B05" w:rsidRPr="00415CCB" w14:paraId="0753A6B7"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7C7DD64B" w14:textId="68A2A679" w:rsidR="007A1B05" w:rsidRPr="00FA78C2" w:rsidRDefault="007A1B05">
            <w:pPr>
              <w:rPr>
                <w:lang w:val="en-GB"/>
              </w:rPr>
            </w:pPr>
            <w:r w:rsidRPr="00FA78C2">
              <w:rPr>
                <w:lang w:val="en-GB"/>
              </w:rPr>
              <w:t>inNetwork</w:t>
            </w:r>
          </w:p>
        </w:tc>
        <w:tc>
          <w:tcPr>
            <w:tcW w:w="2778" w:type="dxa"/>
          </w:tcPr>
          <w:p w14:paraId="02930112" w14:textId="42D9649F" w:rsidR="007A1B05" w:rsidRPr="00FA78C2" w:rsidRDefault="007A1B05">
            <w:pPr>
              <w:rPr>
                <w:lang w:val="en-GB"/>
              </w:rPr>
            </w:pPr>
            <w:r w:rsidRPr="00FA78C2">
              <w:rPr>
                <w:lang w:val="en-GB"/>
              </w:rPr>
              <w:t>/</w:t>
            </w:r>
          </w:p>
        </w:tc>
        <w:tc>
          <w:tcPr>
            <w:tcW w:w="2568" w:type="dxa"/>
          </w:tcPr>
          <w:p w14:paraId="60F93465" w14:textId="77777777" w:rsidR="007A1B05" w:rsidRDefault="007A1B05">
            <w:pPr>
              <w:rPr>
                <w:lang w:val="en-GB"/>
              </w:rPr>
            </w:pPr>
            <w:r w:rsidRPr="00FA78C2">
              <w:rPr>
                <w:lang w:val="en-GB"/>
              </w:rPr>
              <w:t>Removed</w:t>
            </w:r>
          </w:p>
          <w:p w14:paraId="5C9CD2E6" w14:textId="1C6A790C" w:rsidR="0021337D" w:rsidRPr="00FA78C2" w:rsidRDefault="0021337D">
            <w:pPr>
              <w:rPr>
                <w:lang w:val="en-GB"/>
              </w:rPr>
            </w:pPr>
            <w:r>
              <w:rPr>
                <w:lang w:val="en-GB"/>
              </w:rPr>
              <w:t xml:space="preserve">See the section on </w:t>
            </w:r>
            <w:r>
              <w:rPr>
                <w:lang w:val="en-GB"/>
              </w:rPr>
              <w:fldChar w:fldCharType="begin"/>
            </w:r>
            <w:r>
              <w:rPr>
                <w:lang w:val="en-GB"/>
              </w:rPr>
              <w:instrText xml:space="preserve"> REF _Ref172277575 \h </w:instrText>
            </w:r>
            <w:r>
              <w:rPr>
                <w:lang w:val="en-GB"/>
              </w:rPr>
            </w:r>
            <w:r>
              <w:rPr>
                <w:lang w:val="en-GB"/>
              </w:rPr>
              <w:fldChar w:fldCharType="separate"/>
            </w:r>
            <w:r w:rsidR="00FA0A35" w:rsidRPr="00FA78C2">
              <w:rPr>
                <w:lang w:val="en-GB"/>
              </w:rPr>
              <w:t>Associations</w:t>
            </w:r>
            <w:r>
              <w:rPr>
                <w:lang w:val="en-GB"/>
              </w:rPr>
              <w:fldChar w:fldCharType="end"/>
            </w:r>
          </w:p>
        </w:tc>
      </w:tr>
    </w:tbl>
    <w:p w14:paraId="2B9A389C" w14:textId="77777777" w:rsidR="00BF258C" w:rsidRPr="00FA78C2" w:rsidRDefault="00BF258C" w:rsidP="00BF258C">
      <w:pPr>
        <w:rPr>
          <w:lang w:val="en-GB"/>
        </w:rPr>
      </w:pPr>
    </w:p>
    <w:p w14:paraId="66C25F39" w14:textId="422F4864" w:rsidR="00025A58" w:rsidRPr="00FA78C2" w:rsidRDefault="007A1B05" w:rsidP="00025A58">
      <w:pPr>
        <w:pStyle w:val="Heading2"/>
        <w:rPr>
          <w:lang w:val="en-GB"/>
        </w:rPr>
      </w:pPr>
      <w:bookmarkStart w:id="79" w:name="_Ref172277585"/>
      <w:bookmarkStart w:id="80" w:name="_Toc173155304"/>
      <w:r w:rsidRPr="00FA78C2">
        <w:rPr>
          <w:lang w:val="en-GB"/>
        </w:rPr>
        <w:t>locationSurvey</w:t>
      </w:r>
      <w:bookmarkEnd w:id="79"/>
      <w:bookmarkEnd w:id="80"/>
    </w:p>
    <w:p w14:paraId="49CBF4A9" w14:textId="227C7253" w:rsidR="00025A58" w:rsidRPr="00FA78C2" w:rsidRDefault="00025A58" w:rsidP="00025A58">
      <w:pPr>
        <w:rPr>
          <w:lang w:val="en-GB"/>
        </w:rPr>
      </w:pPr>
      <w:r w:rsidRPr="00FA78C2">
        <w:rPr>
          <w:lang w:val="en-GB"/>
        </w:rPr>
        <w:t xml:space="preserve">The </w:t>
      </w:r>
      <w:r w:rsidR="007A1B05" w:rsidRPr="00FA78C2">
        <w:rPr>
          <w:i/>
          <w:iCs/>
          <w:lang w:val="en-GB"/>
        </w:rPr>
        <w:t>locationSurvey</w:t>
      </w:r>
      <w:r w:rsidRPr="00FA78C2">
        <w:rPr>
          <w:lang w:val="en-GB"/>
        </w:rPr>
        <w:t xml:space="preserve"> element is an optional element that is added to </w:t>
      </w:r>
      <w:r w:rsidR="007826F9" w:rsidRPr="00650EEC">
        <w:rPr>
          <w:i/>
          <w:iCs/>
          <w:lang w:val="en-GB"/>
        </w:rPr>
        <w:t>TopographicalElement</w:t>
      </w:r>
      <w:r w:rsidRPr="00FA78C2">
        <w:rPr>
          <w:lang w:val="en-GB"/>
        </w:rPr>
        <w:t xml:space="preserve">. This element is of type </w:t>
      </w:r>
      <w:r w:rsidRPr="00FA78C2">
        <w:rPr>
          <w:i/>
          <w:iCs/>
          <w:lang w:val="en-GB"/>
        </w:rPr>
        <w:t>Survey</w:t>
      </w:r>
      <w:r w:rsidRPr="00FA78C2">
        <w:rPr>
          <w:lang w:val="en-GB"/>
        </w:rPr>
        <w:t xml:space="preserve"> and provides information on the way the </w:t>
      </w:r>
      <w:r w:rsidR="008139AD" w:rsidRPr="00650EEC">
        <w:rPr>
          <w:i/>
          <w:iCs/>
          <w:lang w:val="en-GB"/>
        </w:rPr>
        <w:t>TopographicalElement</w:t>
      </w:r>
      <w:r w:rsidR="008139AD" w:rsidRPr="00FA78C2">
        <w:rPr>
          <w:lang w:val="en-GB"/>
        </w:rPr>
        <w:t xml:space="preserve"> </w:t>
      </w:r>
      <w:r w:rsidRPr="00FA78C2">
        <w:rPr>
          <w:lang w:val="en-GB"/>
        </w:rPr>
        <w:t>geometry was determined. It did not exist in IMKL 2.3.</w:t>
      </w:r>
      <w:r w:rsidR="002222BC">
        <w:rPr>
          <w:lang w:val="en-GB"/>
        </w:rPr>
        <w:t xml:space="preserve"> </w:t>
      </w:r>
      <w:r w:rsidR="002222BC" w:rsidRPr="002222BC">
        <w:rPr>
          <w:lang w:val="en-GB"/>
        </w:rPr>
        <w:t>Th</w:t>
      </w:r>
      <w:r w:rsidR="004C2906">
        <w:rPr>
          <w:lang w:val="en-GB"/>
        </w:rPr>
        <w:t>e</w:t>
      </w:r>
      <w:r w:rsidR="002222BC" w:rsidRPr="002222BC">
        <w:rPr>
          <w:lang w:val="en-GB"/>
        </w:rPr>
        <w:t xml:space="preserve"> information </w:t>
      </w:r>
      <w:r w:rsidR="004C2906">
        <w:rPr>
          <w:lang w:val="en-GB"/>
        </w:rPr>
        <w:t xml:space="preserve">about the </w:t>
      </w:r>
      <w:r w:rsidR="004C2906" w:rsidRPr="00415CCB">
        <w:rPr>
          <w:i/>
          <w:iCs/>
          <w:lang w:val="en-GB"/>
        </w:rPr>
        <w:t>locationSurvey</w:t>
      </w:r>
      <w:r w:rsidR="002222BC" w:rsidRPr="002222BC">
        <w:rPr>
          <w:lang w:val="en-GB"/>
        </w:rPr>
        <w:t xml:space="preserve"> is not currently visible in the KLIP viewer. Therefore, providing it is optional, although it can be useful for advanced </w:t>
      </w:r>
      <w:r w:rsidR="002222BC">
        <w:rPr>
          <w:lang w:val="en-GB"/>
        </w:rPr>
        <w:t>use cases</w:t>
      </w:r>
      <w:r w:rsidR="002222BC" w:rsidRPr="002222BC">
        <w:rPr>
          <w:lang w:val="en-GB"/>
        </w:rPr>
        <w:t>, such as impact analysis based on IMKL data.</w:t>
      </w:r>
    </w:p>
    <w:p w14:paraId="7CF8F55E" w14:textId="1FF306D5" w:rsidR="007A1B05" w:rsidRPr="00FA78C2" w:rsidRDefault="007A1B05" w:rsidP="00025A58">
      <w:pPr>
        <w:rPr>
          <w:lang w:val="en-GB"/>
        </w:rPr>
      </w:pPr>
    </w:p>
    <w:p w14:paraId="16F1E9C4" w14:textId="58094297" w:rsidR="007A1B05" w:rsidRPr="00FA78C2" w:rsidRDefault="007A1B05" w:rsidP="007A1B05">
      <w:pPr>
        <w:pStyle w:val="Heading2"/>
        <w:rPr>
          <w:lang w:val="en-GB"/>
        </w:rPr>
      </w:pPr>
      <w:bookmarkStart w:id="81" w:name="_Ref172277557"/>
      <w:bookmarkStart w:id="82" w:name="_Toc173155305"/>
      <w:r w:rsidRPr="00FA78C2">
        <w:rPr>
          <w:lang w:val="en-GB"/>
        </w:rPr>
        <w:lastRenderedPageBreak/>
        <w:t>extraTopografieType</w:t>
      </w:r>
      <w:bookmarkEnd w:id="81"/>
      <w:bookmarkEnd w:id="82"/>
    </w:p>
    <w:p w14:paraId="2156DB3D" w14:textId="09CA60DB" w:rsidR="007A1B05" w:rsidRPr="00FA78C2" w:rsidRDefault="007A1B05" w:rsidP="007A1B05">
      <w:pPr>
        <w:rPr>
          <w:lang w:val="en-GB"/>
        </w:rPr>
      </w:pPr>
      <w:r w:rsidRPr="00FA78C2">
        <w:rPr>
          <w:lang w:val="en-GB"/>
        </w:rPr>
        <w:t xml:space="preserve">The </w:t>
      </w:r>
      <w:r w:rsidRPr="00650EEC">
        <w:rPr>
          <w:i/>
          <w:iCs/>
          <w:lang w:val="en-GB"/>
        </w:rPr>
        <w:t>extraTopografieType</w:t>
      </w:r>
      <w:r w:rsidRPr="00FA78C2">
        <w:rPr>
          <w:lang w:val="en-GB"/>
        </w:rPr>
        <w:t xml:space="preserve"> element of </w:t>
      </w:r>
      <w:r w:rsidRPr="00650EEC">
        <w:rPr>
          <w:i/>
          <w:iCs/>
          <w:lang w:val="en-GB"/>
        </w:rPr>
        <w:t>ExtraTopografie</w:t>
      </w:r>
      <w:r w:rsidRPr="00FA78C2">
        <w:rPr>
          <w:lang w:val="en-GB"/>
        </w:rPr>
        <w:t xml:space="preserve"> in IMKL 2.3 was rarely used. </w:t>
      </w:r>
      <w:r w:rsidR="002633B8">
        <w:rPr>
          <w:lang w:val="en-GB"/>
        </w:rPr>
        <w:t>Therefore</w:t>
      </w:r>
      <w:r w:rsidRPr="00FA78C2">
        <w:rPr>
          <w:lang w:val="en-GB"/>
        </w:rPr>
        <w:t>, it was decided to remove this element in IMKL 3.</w:t>
      </w:r>
    </w:p>
    <w:p w14:paraId="69C548E9" w14:textId="77777777" w:rsidR="007A1B05" w:rsidRPr="00FA78C2" w:rsidRDefault="007A1B05" w:rsidP="007A1B05">
      <w:pPr>
        <w:rPr>
          <w:lang w:val="en-GB"/>
        </w:rPr>
      </w:pPr>
    </w:p>
    <w:p w14:paraId="7EEC6834" w14:textId="7705604D" w:rsidR="007A1B05" w:rsidRPr="00FA78C2" w:rsidRDefault="007A1B05" w:rsidP="007A1B05">
      <w:pPr>
        <w:pStyle w:val="Heading2"/>
        <w:rPr>
          <w:lang w:val="en-GB"/>
        </w:rPr>
      </w:pPr>
      <w:bookmarkStart w:id="83" w:name="_Ref172277575"/>
      <w:bookmarkStart w:id="84" w:name="_Toc173155306"/>
      <w:r w:rsidRPr="00FA78C2">
        <w:rPr>
          <w:lang w:val="en-GB"/>
        </w:rPr>
        <w:t>Associations</w:t>
      </w:r>
      <w:bookmarkEnd w:id="83"/>
      <w:bookmarkEnd w:id="84"/>
    </w:p>
    <w:p w14:paraId="1BA69FCE" w14:textId="600CEF47" w:rsidR="0019622D" w:rsidRPr="00FA78C2" w:rsidRDefault="007B5CCB" w:rsidP="007B5CCB">
      <w:pPr>
        <w:rPr>
          <w:lang w:val="en-GB"/>
        </w:rPr>
      </w:pPr>
      <w:r w:rsidRPr="00E869B7">
        <w:rPr>
          <w:i/>
          <w:iCs/>
          <w:lang w:val="en-GB"/>
        </w:rPr>
        <w:t>TopographicalElements</w:t>
      </w:r>
      <w:r w:rsidRPr="00FA78C2">
        <w:rPr>
          <w:lang w:val="en-GB"/>
        </w:rPr>
        <w:t xml:space="preserve"> are by definition not related to a </w:t>
      </w:r>
      <w:r w:rsidRPr="00E869B7">
        <w:rPr>
          <w:i/>
          <w:iCs/>
          <w:lang w:val="en-GB"/>
        </w:rPr>
        <w:t>UtilityNetwork</w:t>
      </w:r>
      <w:r w:rsidRPr="00FA78C2">
        <w:rPr>
          <w:lang w:val="en-GB"/>
        </w:rPr>
        <w:t xml:space="preserve">. Because of this the relationship between </w:t>
      </w:r>
      <w:r w:rsidRPr="00E869B7">
        <w:rPr>
          <w:i/>
          <w:iCs/>
          <w:lang w:val="en-GB"/>
        </w:rPr>
        <w:t>UtilityNetwork</w:t>
      </w:r>
      <w:r w:rsidRPr="00FA78C2">
        <w:rPr>
          <w:lang w:val="en-GB"/>
        </w:rPr>
        <w:t xml:space="preserve"> and </w:t>
      </w:r>
      <w:r w:rsidRPr="00E869B7">
        <w:rPr>
          <w:i/>
          <w:iCs/>
          <w:lang w:val="en-GB"/>
        </w:rPr>
        <w:t>TopographicalElement</w:t>
      </w:r>
      <w:r w:rsidRPr="00FA78C2">
        <w:rPr>
          <w:lang w:val="en-GB"/>
        </w:rPr>
        <w:t xml:space="preserve"> is removed in IMKL 3. </w:t>
      </w:r>
      <w:r w:rsidR="00E869B7">
        <w:rPr>
          <w:lang w:val="en-GB"/>
        </w:rPr>
        <w:t>Therefore</w:t>
      </w:r>
      <w:r w:rsidRPr="00FA78C2">
        <w:rPr>
          <w:lang w:val="en-GB"/>
        </w:rPr>
        <w:t xml:space="preserve">, the element </w:t>
      </w:r>
      <w:r w:rsidRPr="00FA78C2">
        <w:rPr>
          <w:i/>
          <w:iCs/>
          <w:lang w:val="en-GB"/>
        </w:rPr>
        <w:t>inNetwork</w:t>
      </w:r>
      <w:r w:rsidRPr="00FA78C2">
        <w:rPr>
          <w:lang w:val="en-GB"/>
        </w:rPr>
        <w:t xml:space="preserve"> no longer exists in the </w:t>
      </w:r>
      <w:r w:rsidRPr="0041761C">
        <w:rPr>
          <w:i/>
          <w:iCs/>
          <w:lang w:val="en-GB"/>
        </w:rPr>
        <w:t>TopographicalElement</w:t>
      </w:r>
      <w:r w:rsidRPr="00FA78C2">
        <w:rPr>
          <w:lang w:val="en-GB"/>
        </w:rPr>
        <w:t xml:space="preserve"> </w:t>
      </w:r>
      <w:r w:rsidR="00E706A8">
        <w:rPr>
          <w:lang w:val="en-GB"/>
        </w:rPr>
        <w:t>entity</w:t>
      </w:r>
      <w:r w:rsidRPr="00FA78C2">
        <w:rPr>
          <w:lang w:val="en-GB"/>
        </w:rPr>
        <w:t>.</w:t>
      </w:r>
    </w:p>
    <w:p w14:paraId="22F0607E" w14:textId="77777777" w:rsidR="00A95C01" w:rsidRDefault="00A95C01">
      <w:pPr>
        <w:spacing w:before="0" w:after="200" w:line="276" w:lineRule="auto"/>
        <w:rPr>
          <w:rFonts w:eastAsiaTheme="majorEastAsia" w:cstheme="majorBidi"/>
          <w:b/>
          <w:bCs/>
          <w:color w:val="1E0040" w:themeColor="text1"/>
          <w:sz w:val="36"/>
          <w:szCs w:val="52"/>
          <w:lang w:val="en-GB"/>
        </w:rPr>
      </w:pPr>
      <w:r>
        <w:rPr>
          <w:lang w:val="en-GB"/>
        </w:rPr>
        <w:br w:type="page"/>
      </w:r>
    </w:p>
    <w:p w14:paraId="3CDCFF6A" w14:textId="52C9CDFE" w:rsidR="00710886" w:rsidRPr="00FA78C2" w:rsidRDefault="00710886" w:rsidP="00710886">
      <w:pPr>
        <w:pStyle w:val="Heading1"/>
        <w:rPr>
          <w:lang w:val="en-GB"/>
        </w:rPr>
      </w:pPr>
      <w:bookmarkStart w:id="85" w:name="_Toc173155307"/>
      <w:r w:rsidRPr="00FA78C2">
        <w:rPr>
          <w:lang w:val="en-GB"/>
        </w:rPr>
        <w:lastRenderedPageBreak/>
        <w:t>ProtectedArea</w:t>
      </w:r>
      <w:bookmarkEnd w:id="85"/>
    </w:p>
    <w:p w14:paraId="36517C6F" w14:textId="06CCED74" w:rsidR="00710886" w:rsidRPr="00FA78C2" w:rsidRDefault="00710886" w:rsidP="00710886">
      <w:pPr>
        <w:pStyle w:val="Heading2"/>
        <w:rPr>
          <w:lang w:val="en-GB"/>
        </w:rPr>
      </w:pPr>
      <w:bookmarkStart w:id="86" w:name="_Toc173155308"/>
      <w:r w:rsidRPr="00FA78C2">
        <w:rPr>
          <w:lang w:val="en-GB"/>
        </w:rPr>
        <w:t>Overview</w:t>
      </w:r>
      <w:bookmarkEnd w:id="86"/>
    </w:p>
    <w:p w14:paraId="3B3FF612" w14:textId="7295CA9C" w:rsidR="007B5CCB" w:rsidRPr="00FA78C2" w:rsidRDefault="007B5CCB" w:rsidP="007B5CCB">
      <w:pPr>
        <w:rPr>
          <w:lang w:val="en-GB"/>
        </w:rPr>
      </w:pPr>
      <w:r w:rsidRPr="00FA78C2">
        <w:rPr>
          <w:lang w:val="en-GB"/>
        </w:rPr>
        <w:t xml:space="preserve">The </w:t>
      </w:r>
      <w:r w:rsidRPr="00F86008">
        <w:rPr>
          <w:i/>
          <w:iCs/>
          <w:lang w:val="en-GB"/>
        </w:rPr>
        <w:t>ProtectedArea</w:t>
      </w:r>
      <w:r w:rsidRPr="00FA78C2">
        <w:rPr>
          <w:lang w:val="en-GB"/>
        </w:rPr>
        <w:t xml:space="preserve"> </w:t>
      </w:r>
      <w:r w:rsidR="00E706A8">
        <w:rPr>
          <w:lang w:val="en-GB"/>
        </w:rPr>
        <w:t>entity</w:t>
      </w:r>
      <w:r w:rsidRPr="00FA78C2">
        <w:rPr>
          <w:lang w:val="en-GB"/>
        </w:rPr>
        <w:t xml:space="preserve"> replaces the </w:t>
      </w:r>
      <w:r w:rsidRPr="00FA78C2">
        <w:rPr>
          <w:i/>
          <w:iCs/>
          <w:lang w:val="en-GB"/>
        </w:rPr>
        <w:t xml:space="preserve">BeschermdGebied </w:t>
      </w:r>
      <w:r w:rsidR="00E706A8">
        <w:rPr>
          <w:lang w:val="en-GB"/>
        </w:rPr>
        <w:t>entity</w:t>
      </w:r>
      <w:r w:rsidRPr="00FA78C2">
        <w:rPr>
          <w:lang w:val="en-GB"/>
        </w:rPr>
        <w:t xml:space="preserve"> of IMKL 2.3.</w:t>
      </w:r>
    </w:p>
    <w:p w14:paraId="741F7C3B" w14:textId="77777777" w:rsidR="007B5CCB" w:rsidRPr="00FA78C2" w:rsidRDefault="007B5CCB" w:rsidP="007B5CCB">
      <w:pPr>
        <w:rPr>
          <w:lang w:val="en-GB"/>
        </w:rPr>
      </w:pPr>
    </w:p>
    <w:p w14:paraId="21E57060" w14:textId="0317260E" w:rsidR="007B5CCB" w:rsidRPr="00FA78C2" w:rsidRDefault="007B5CCB" w:rsidP="007B5CCB">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r w:rsidRPr="00FA78C2">
        <w:rPr>
          <w:i/>
          <w:iCs/>
          <w:lang w:val="en-GB"/>
        </w:rPr>
        <w:t>ProtectedArea</w:t>
      </w:r>
      <w:r w:rsidRPr="00FA78C2">
        <w:rPr>
          <w:lang w:val="en-GB"/>
        </w:rPr>
        <w:t xml:space="preserve"> </w:t>
      </w:r>
      <w:r w:rsidR="00E706A8">
        <w:rPr>
          <w:lang w:val="en-GB"/>
        </w:rPr>
        <w:t>entity</w:t>
      </w:r>
      <w:r w:rsidRPr="00FA78C2">
        <w:rPr>
          <w:lang w:val="en-GB"/>
        </w:rPr>
        <w:t xml:space="preserve"> that have changed in IMKL 3 compared to the </w:t>
      </w:r>
      <w:r w:rsidRPr="00FA78C2">
        <w:rPr>
          <w:i/>
          <w:iCs/>
          <w:lang w:val="en-GB"/>
        </w:rPr>
        <w:t>BeschermdGebied</w:t>
      </w:r>
      <w:r w:rsidRPr="00FA78C2">
        <w:rPr>
          <w:lang w:val="en-GB"/>
        </w:rPr>
        <w:t xml:space="preserve"> </w:t>
      </w:r>
      <w:r w:rsidR="00E706A8">
        <w:rPr>
          <w:lang w:val="en-GB"/>
        </w:rPr>
        <w:t>entity</w:t>
      </w:r>
      <w:r w:rsidRPr="00FA78C2">
        <w:rPr>
          <w:lang w:val="en-GB"/>
        </w:rPr>
        <w:t xml:space="preserve"> of IMKL 2.3. </w:t>
      </w:r>
    </w:p>
    <w:p w14:paraId="7A14E059" w14:textId="77777777" w:rsidR="007B5CCB" w:rsidRPr="00FA78C2" w:rsidRDefault="007B5CCB" w:rsidP="007B5CCB">
      <w:pPr>
        <w:rPr>
          <w:lang w:val="en-GB"/>
        </w:rPr>
      </w:pPr>
    </w:p>
    <w:tbl>
      <w:tblPr>
        <w:tblStyle w:val="PlainTable1"/>
        <w:tblW w:w="0" w:type="auto"/>
        <w:tblLook w:val="0400" w:firstRow="0" w:lastRow="0" w:firstColumn="0" w:lastColumn="0" w:noHBand="0" w:noVBand="1"/>
      </w:tblPr>
      <w:tblGrid>
        <w:gridCol w:w="3714"/>
        <w:gridCol w:w="2778"/>
        <w:gridCol w:w="2568"/>
      </w:tblGrid>
      <w:tr w:rsidR="007B5CCB" w:rsidRPr="00FA78C2" w14:paraId="79A2CB1A"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0DEFAF7F" w14:textId="77777777" w:rsidR="007B5CCB" w:rsidRPr="00FA78C2" w:rsidRDefault="007B5CCB">
            <w:pPr>
              <w:rPr>
                <w:b/>
                <w:bCs/>
                <w:lang w:val="en-GB"/>
              </w:rPr>
            </w:pPr>
            <w:r w:rsidRPr="00FA78C2">
              <w:rPr>
                <w:b/>
                <w:bCs/>
                <w:lang w:val="en-GB"/>
              </w:rPr>
              <w:t>IMKL 2.3</w:t>
            </w:r>
          </w:p>
        </w:tc>
        <w:tc>
          <w:tcPr>
            <w:tcW w:w="2778" w:type="dxa"/>
          </w:tcPr>
          <w:p w14:paraId="3F2C43AC" w14:textId="77777777" w:rsidR="007B5CCB" w:rsidRPr="00FA78C2" w:rsidRDefault="007B5CCB">
            <w:pPr>
              <w:rPr>
                <w:b/>
                <w:bCs/>
                <w:lang w:val="en-GB"/>
              </w:rPr>
            </w:pPr>
            <w:r w:rsidRPr="00FA78C2">
              <w:rPr>
                <w:b/>
                <w:bCs/>
                <w:lang w:val="en-GB"/>
              </w:rPr>
              <w:t>IMKL 3</w:t>
            </w:r>
          </w:p>
        </w:tc>
        <w:tc>
          <w:tcPr>
            <w:tcW w:w="2568" w:type="dxa"/>
          </w:tcPr>
          <w:p w14:paraId="202D0197" w14:textId="77777777" w:rsidR="007B5CCB" w:rsidRPr="00FA78C2" w:rsidRDefault="007B5CCB">
            <w:pPr>
              <w:rPr>
                <w:b/>
                <w:bCs/>
                <w:lang w:val="en-GB"/>
              </w:rPr>
            </w:pPr>
            <w:r w:rsidRPr="00FA78C2">
              <w:rPr>
                <w:b/>
                <w:bCs/>
                <w:lang w:val="en-GB"/>
              </w:rPr>
              <w:t>Description</w:t>
            </w:r>
          </w:p>
        </w:tc>
      </w:tr>
      <w:tr w:rsidR="007B5CCB" w:rsidRPr="00FA78C2" w14:paraId="755162AD" w14:textId="77777777">
        <w:tc>
          <w:tcPr>
            <w:tcW w:w="3714" w:type="dxa"/>
          </w:tcPr>
          <w:p w14:paraId="7556AF0F" w14:textId="5243F0C1" w:rsidR="007B5CCB" w:rsidRPr="00FA78C2" w:rsidRDefault="007A6A37">
            <w:pPr>
              <w:rPr>
                <w:lang w:val="en-GB"/>
              </w:rPr>
            </w:pPr>
            <w:r w:rsidRPr="00FA78C2">
              <w:rPr>
                <w:lang w:val="en-GB"/>
              </w:rPr>
              <w:t>label</w:t>
            </w:r>
          </w:p>
        </w:tc>
        <w:tc>
          <w:tcPr>
            <w:tcW w:w="2778" w:type="dxa"/>
          </w:tcPr>
          <w:p w14:paraId="1986D427" w14:textId="15268903" w:rsidR="007B5CCB" w:rsidRPr="00FA78C2" w:rsidRDefault="007A6A37">
            <w:pPr>
              <w:rPr>
                <w:lang w:val="en-GB"/>
              </w:rPr>
            </w:pPr>
            <w:r w:rsidRPr="00FA78C2">
              <w:rPr>
                <w:lang w:val="en-GB"/>
              </w:rPr>
              <w:t>name</w:t>
            </w:r>
          </w:p>
        </w:tc>
        <w:tc>
          <w:tcPr>
            <w:tcW w:w="2568" w:type="dxa"/>
          </w:tcPr>
          <w:p w14:paraId="64859FD4" w14:textId="33AAD079" w:rsidR="007B5CCB" w:rsidRPr="00FA78C2" w:rsidRDefault="00245AF8">
            <w:pPr>
              <w:rPr>
                <w:lang w:val="en-GB"/>
              </w:rPr>
            </w:pPr>
            <w:r>
              <w:rPr>
                <w:lang w:val="en-GB"/>
              </w:rPr>
              <w:t>Renamed</w:t>
            </w:r>
          </w:p>
        </w:tc>
      </w:tr>
      <w:tr w:rsidR="007A6A37" w:rsidRPr="00FA78C2" w14:paraId="5C70DF51"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197B3C83" w14:textId="4B4A98AB" w:rsidR="007A6A37" w:rsidRPr="00FA78C2" w:rsidRDefault="007A6A37">
            <w:pPr>
              <w:rPr>
                <w:lang w:val="en-GB"/>
              </w:rPr>
            </w:pPr>
            <w:r w:rsidRPr="00FA78C2">
              <w:rPr>
                <w:lang w:val="en-GB"/>
              </w:rPr>
              <w:t>omschrijving</w:t>
            </w:r>
          </w:p>
        </w:tc>
        <w:tc>
          <w:tcPr>
            <w:tcW w:w="2778" w:type="dxa"/>
          </w:tcPr>
          <w:p w14:paraId="27CD29E9" w14:textId="42D32F89" w:rsidR="007A6A37" w:rsidRPr="00FA78C2" w:rsidRDefault="007A6A37">
            <w:pPr>
              <w:rPr>
                <w:lang w:val="en-GB"/>
              </w:rPr>
            </w:pPr>
            <w:r w:rsidRPr="00FA78C2">
              <w:rPr>
                <w:lang w:val="en-GB"/>
              </w:rPr>
              <w:t>description</w:t>
            </w:r>
          </w:p>
        </w:tc>
        <w:tc>
          <w:tcPr>
            <w:tcW w:w="2568" w:type="dxa"/>
          </w:tcPr>
          <w:p w14:paraId="04CD8B97" w14:textId="67CCABC7" w:rsidR="007A6A37" w:rsidRPr="00FA78C2" w:rsidRDefault="00245AF8">
            <w:pPr>
              <w:rPr>
                <w:lang w:val="en-GB"/>
              </w:rPr>
            </w:pPr>
            <w:r>
              <w:rPr>
                <w:lang w:val="en-GB"/>
              </w:rPr>
              <w:t>Renamed</w:t>
            </w:r>
          </w:p>
        </w:tc>
      </w:tr>
      <w:tr w:rsidR="007A6A37" w:rsidRPr="00FA78C2" w14:paraId="05839F15" w14:textId="77777777">
        <w:tc>
          <w:tcPr>
            <w:tcW w:w="3714" w:type="dxa"/>
          </w:tcPr>
          <w:p w14:paraId="4364EC6B" w14:textId="7729528B" w:rsidR="007A6A37" w:rsidRPr="00FA78C2" w:rsidRDefault="007A6A37">
            <w:pPr>
              <w:rPr>
                <w:lang w:val="en-GB"/>
              </w:rPr>
            </w:pPr>
            <w:r w:rsidRPr="00FA78C2">
              <w:rPr>
                <w:lang w:val="en-GB"/>
              </w:rPr>
              <w:t>taal</w:t>
            </w:r>
          </w:p>
        </w:tc>
        <w:tc>
          <w:tcPr>
            <w:tcW w:w="2778" w:type="dxa"/>
          </w:tcPr>
          <w:p w14:paraId="11CE9439" w14:textId="07508AD9" w:rsidR="007A6A37" w:rsidRPr="00FA78C2" w:rsidRDefault="007A6A37">
            <w:pPr>
              <w:rPr>
                <w:lang w:val="en-GB"/>
              </w:rPr>
            </w:pPr>
            <w:r w:rsidRPr="00FA78C2">
              <w:rPr>
                <w:lang w:val="en-GB"/>
              </w:rPr>
              <w:t>/</w:t>
            </w:r>
          </w:p>
        </w:tc>
        <w:tc>
          <w:tcPr>
            <w:tcW w:w="2568" w:type="dxa"/>
          </w:tcPr>
          <w:p w14:paraId="3D190FE5" w14:textId="1BF5EEC7" w:rsidR="007A6A37" w:rsidRPr="00FA78C2" w:rsidRDefault="007A6A37">
            <w:pPr>
              <w:rPr>
                <w:lang w:val="en-GB"/>
              </w:rPr>
            </w:pPr>
            <w:r w:rsidRPr="00FA78C2">
              <w:rPr>
                <w:lang w:val="en-GB"/>
              </w:rPr>
              <w:t>Removed</w:t>
            </w:r>
          </w:p>
        </w:tc>
      </w:tr>
      <w:tr w:rsidR="007A6A37" w:rsidRPr="00FA78C2" w14:paraId="384CA14D"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577F2128" w14:textId="5AF843A0" w:rsidR="007A6A37" w:rsidRPr="00FA78C2" w:rsidRDefault="007A6A37">
            <w:pPr>
              <w:rPr>
                <w:lang w:val="en-GB"/>
              </w:rPr>
            </w:pPr>
            <w:r w:rsidRPr="00FA78C2">
              <w:rPr>
                <w:lang w:val="en-GB"/>
              </w:rPr>
              <w:t>beschermdGebiedType</w:t>
            </w:r>
          </w:p>
        </w:tc>
        <w:tc>
          <w:tcPr>
            <w:tcW w:w="2778" w:type="dxa"/>
          </w:tcPr>
          <w:p w14:paraId="4327E5EE" w14:textId="76C297A4" w:rsidR="007A6A37" w:rsidRPr="00FA78C2" w:rsidRDefault="007A6A37">
            <w:pPr>
              <w:rPr>
                <w:lang w:val="en-GB"/>
              </w:rPr>
            </w:pPr>
            <w:r w:rsidRPr="00FA78C2">
              <w:rPr>
                <w:lang w:val="en-GB"/>
              </w:rPr>
              <w:t>protectedAreaType</w:t>
            </w:r>
          </w:p>
        </w:tc>
        <w:tc>
          <w:tcPr>
            <w:tcW w:w="2568" w:type="dxa"/>
          </w:tcPr>
          <w:p w14:paraId="6CACB29A" w14:textId="7E48064E" w:rsidR="007A6A37" w:rsidRPr="00FA78C2" w:rsidRDefault="00245AF8">
            <w:pPr>
              <w:rPr>
                <w:lang w:val="en-GB"/>
              </w:rPr>
            </w:pPr>
            <w:r>
              <w:rPr>
                <w:lang w:val="en-GB"/>
              </w:rPr>
              <w:t>Renamed</w:t>
            </w:r>
          </w:p>
        </w:tc>
      </w:tr>
      <w:tr w:rsidR="007A6A37" w:rsidRPr="00FA78C2" w14:paraId="3A6620AC" w14:textId="77777777">
        <w:tc>
          <w:tcPr>
            <w:tcW w:w="3714" w:type="dxa"/>
          </w:tcPr>
          <w:p w14:paraId="7A76AAB4" w14:textId="3E645A4F" w:rsidR="007A6A37" w:rsidRPr="00FA78C2" w:rsidRDefault="007A6A37">
            <w:pPr>
              <w:rPr>
                <w:lang w:val="en-GB"/>
              </w:rPr>
            </w:pPr>
            <w:r w:rsidRPr="00FA78C2">
              <w:rPr>
                <w:lang w:val="en-GB"/>
              </w:rPr>
              <w:t>ligging</w:t>
            </w:r>
          </w:p>
        </w:tc>
        <w:tc>
          <w:tcPr>
            <w:tcW w:w="2778" w:type="dxa"/>
          </w:tcPr>
          <w:p w14:paraId="357FBBF8" w14:textId="308D6C7E" w:rsidR="007A6A37" w:rsidRPr="00FA78C2" w:rsidRDefault="007A6A37">
            <w:pPr>
              <w:rPr>
                <w:lang w:val="en-GB"/>
              </w:rPr>
            </w:pPr>
            <w:r w:rsidRPr="00FA78C2">
              <w:rPr>
                <w:lang w:val="en-GB"/>
              </w:rPr>
              <w:t>geometry</w:t>
            </w:r>
          </w:p>
        </w:tc>
        <w:tc>
          <w:tcPr>
            <w:tcW w:w="2568" w:type="dxa"/>
          </w:tcPr>
          <w:p w14:paraId="005AE740" w14:textId="68AA57AC" w:rsidR="007A6A37" w:rsidRPr="00FA78C2" w:rsidRDefault="00245AF8">
            <w:pPr>
              <w:rPr>
                <w:lang w:val="en-GB"/>
              </w:rPr>
            </w:pPr>
            <w:r>
              <w:rPr>
                <w:lang w:val="en-GB"/>
              </w:rPr>
              <w:t>Renamed</w:t>
            </w:r>
          </w:p>
        </w:tc>
      </w:tr>
      <w:tr w:rsidR="007A6A37" w:rsidRPr="00415CCB" w14:paraId="04F684F5"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0C674771" w14:textId="00576201" w:rsidR="007A6A37" w:rsidRPr="00FA78C2" w:rsidRDefault="007A6A37">
            <w:pPr>
              <w:rPr>
                <w:lang w:val="en-GB"/>
              </w:rPr>
            </w:pPr>
            <w:r w:rsidRPr="00FA78C2">
              <w:rPr>
                <w:lang w:val="en-GB"/>
              </w:rPr>
              <w:t>/</w:t>
            </w:r>
          </w:p>
        </w:tc>
        <w:tc>
          <w:tcPr>
            <w:tcW w:w="2778" w:type="dxa"/>
          </w:tcPr>
          <w:p w14:paraId="712C5FD0" w14:textId="7FE7907B" w:rsidR="007A6A37" w:rsidRPr="00FA78C2" w:rsidRDefault="007A6A37">
            <w:pPr>
              <w:rPr>
                <w:lang w:val="en-GB"/>
              </w:rPr>
            </w:pPr>
            <w:r w:rsidRPr="00FA78C2">
              <w:rPr>
                <w:lang w:val="en-GB"/>
              </w:rPr>
              <w:t>geometrySurvey</w:t>
            </w:r>
          </w:p>
        </w:tc>
        <w:tc>
          <w:tcPr>
            <w:tcW w:w="2568" w:type="dxa"/>
          </w:tcPr>
          <w:p w14:paraId="61F78A62" w14:textId="77777777" w:rsidR="007A6A37" w:rsidRDefault="007A6A37">
            <w:pPr>
              <w:rPr>
                <w:lang w:val="en-GB"/>
              </w:rPr>
            </w:pPr>
            <w:r w:rsidRPr="00FA78C2">
              <w:rPr>
                <w:lang w:val="en-GB"/>
              </w:rPr>
              <w:t>Added</w:t>
            </w:r>
          </w:p>
          <w:p w14:paraId="4E649D62" w14:textId="40277B1E" w:rsidR="00905528" w:rsidRPr="00FA78C2" w:rsidRDefault="00905528">
            <w:pPr>
              <w:rPr>
                <w:lang w:val="en-GB"/>
              </w:rPr>
            </w:pPr>
            <w:r>
              <w:rPr>
                <w:lang w:val="en-GB"/>
              </w:rPr>
              <w:t xml:space="preserve">See the section on </w:t>
            </w:r>
            <w:r>
              <w:rPr>
                <w:lang w:val="en-GB"/>
              </w:rPr>
              <w:fldChar w:fldCharType="begin"/>
            </w:r>
            <w:r>
              <w:rPr>
                <w:lang w:val="en-GB"/>
              </w:rPr>
              <w:instrText xml:space="preserve"> REF _Ref172277674 \h </w:instrText>
            </w:r>
            <w:r>
              <w:rPr>
                <w:lang w:val="en-GB"/>
              </w:rPr>
            </w:r>
            <w:r>
              <w:rPr>
                <w:lang w:val="en-GB"/>
              </w:rPr>
              <w:fldChar w:fldCharType="separate"/>
            </w:r>
            <w:r w:rsidR="00FA0A35" w:rsidRPr="00FA78C2">
              <w:rPr>
                <w:lang w:val="en-GB"/>
              </w:rPr>
              <w:t>geometrySurvey</w:t>
            </w:r>
            <w:r>
              <w:rPr>
                <w:lang w:val="en-GB"/>
              </w:rPr>
              <w:fldChar w:fldCharType="end"/>
            </w:r>
          </w:p>
        </w:tc>
      </w:tr>
    </w:tbl>
    <w:p w14:paraId="0F78A1D7" w14:textId="77777777" w:rsidR="007B5CCB" w:rsidRPr="00FA78C2" w:rsidRDefault="007B5CCB" w:rsidP="007B5CCB">
      <w:pPr>
        <w:rPr>
          <w:lang w:val="en-GB"/>
        </w:rPr>
      </w:pPr>
    </w:p>
    <w:p w14:paraId="0346D1CC" w14:textId="151783FD" w:rsidR="007A6A37" w:rsidRPr="00FA78C2" w:rsidRDefault="007A6A37" w:rsidP="007A6A37">
      <w:pPr>
        <w:pStyle w:val="Heading2"/>
        <w:rPr>
          <w:lang w:val="en-GB"/>
        </w:rPr>
      </w:pPr>
      <w:bookmarkStart w:id="87" w:name="_Ref172277674"/>
      <w:bookmarkStart w:id="88" w:name="_Toc173155309"/>
      <w:r w:rsidRPr="00FA78C2">
        <w:rPr>
          <w:lang w:val="en-GB"/>
        </w:rPr>
        <w:t>geometrySurvey</w:t>
      </w:r>
      <w:bookmarkEnd w:id="87"/>
      <w:bookmarkEnd w:id="88"/>
    </w:p>
    <w:p w14:paraId="4EEB332F" w14:textId="5ED6A203" w:rsidR="007A6A37" w:rsidRDefault="007A6A37" w:rsidP="007A6A37">
      <w:pPr>
        <w:rPr>
          <w:lang w:val="en-GB"/>
        </w:rPr>
      </w:pPr>
      <w:r w:rsidRPr="00FA78C2">
        <w:rPr>
          <w:lang w:val="en-GB"/>
        </w:rPr>
        <w:t xml:space="preserve">The </w:t>
      </w:r>
      <w:r w:rsidRPr="00FA78C2">
        <w:rPr>
          <w:i/>
          <w:iCs/>
          <w:lang w:val="en-GB"/>
        </w:rPr>
        <w:t>geometrySurvey</w:t>
      </w:r>
      <w:r w:rsidRPr="00FA78C2">
        <w:rPr>
          <w:lang w:val="en-GB"/>
        </w:rPr>
        <w:t xml:space="preserve"> element is an optional element that is added to </w:t>
      </w:r>
      <w:r w:rsidRPr="003F616A">
        <w:rPr>
          <w:i/>
          <w:iCs/>
          <w:lang w:val="en-GB"/>
        </w:rPr>
        <w:t>ProtectedArea</w:t>
      </w:r>
      <w:r w:rsidRPr="00FA78C2">
        <w:rPr>
          <w:lang w:val="en-GB"/>
        </w:rPr>
        <w:t xml:space="preserve">. This element is of type </w:t>
      </w:r>
      <w:r w:rsidRPr="00FA78C2">
        <w:rPr>
          <w:i/>
          <w:iCs/>
          <w:lang w:val="en-GB"/>
        </w:rPr>
        <w:t>Survey</w:t>
      </w:r>
      <w:r w:rsidRPr="00FA78C2">
        <w:rPr>
          <w:lang w:val="en-GB"/>
        </w:rPr>
        <w:t xml:space="preserve"> and provides information on the way the </w:t>
      </w:r>
      <w:r w:rsidRPr="003F616A">
        <w:rPr>
          <w:i/>
          <w:iCs/>
          <w:lang w:val="en-GB"/>
        </w:rPr>
        <w:t>ProtectedArea</w:t>
      </w:r>
      <w:r w:rsidRPr="00FA78C2">
        <w:rPr>
          <w:lang w:val="en-GB"/>
        </w:rPr>
        <w:t xml:space="preserve"> geometry was determined. It did not exist in IMKL 2.3.</w:t>
      </w:r>
      <w:r w:rsidR="009E700D">
        <w:rPr>
          <w:lang w:val="en-GB"/>
        </w:rPr>
        <w:t xml:space="preserve"> </w:t>
      </w:r>
      <w:r w:rsidR="009E700D" w:rsidRPr="002222BC">
        <w:rPr>
          <w:lang w:val="en-GB"/>
        </w:rPr>
        <w:t>Th</w:t>
      </w:r>
      <w:r w:rsidR="004C2906">
        <w:rPr>
          <w:lang w:val="en-GB"/>
        </w:rPr>
        <w:t>e</w:t>
      </w:r>
      <w:r w:rsidR="009E700D" w:rsidRPr="002222BC">
        <w:rPr>
          <w:lang w:val="en-GB"/>
        </w:rPr>
        <w:t xml:space="preserve"> information </w:t>
      </w:r>
      <w:r w:rsidR="004C2906">
        <w:rPr>
          <w:lang w:val="en-GB"/>
        </w:rPr>
        <w:t xml:space="preserve">about the </w:t>
      </w:r>
      <w:r w:rsidR="004C2906" w:rsidRPr="00415CCB">
        <w:rPr>
          <w:i/>
          <w:iCs/>
          <w:lang w:val="en-GB"/>
        </w:rPr>
        <w:t>geometrySurvey</w:t>
      </w:r>
      <w:r w:rsidR="004C2906">
        <w:rPr>
          <w:lang w:val="en-GB"/>
        </w:rPr>
        <w:t xml:space="preserve"> </w:t>
      </w:r>
      <w:r w:rsidR="009E700D" w:rsidRPr="002222BC">
        <w:rPr>
          <w:lang w:val="en-GB"/>
        </w:rPr>
        <w:t>is not currently visible in the KLIP viewer. Therefore, providing it is optional</w:t>
      </w:r>
      <w:r w:rsidR="009E700D">
        <w:rPr>
          <w:lang w:val="en-GB"/>
        </w:rPr>
        <w:t>.</w:t>
      </w:r>
    </w:p>
    <w:p w14:paraId="07DCAF90" w14:textId="6C749F25" w:rsidR="004A1996" w:rsidRDefault="004A1996" w:rsidP="004A1996">
      <w:pPr>
        <w:pStyle w:val="Heading2"/>
        <w:rPr>
          <w:lang w:val="en-GB"/>
        </w:rPr>
      </w:pPr>
      <w:bookmarkStart w:id="89" w:name="_Toc173155310"/>
      <w:r>
        <w:rPr>
          <w:lang w:val="en-GB"/>
        </w:rPr>
        <w:t>protectedAreaType</w:t>
      </w:r>
      <w:bookmarkEnd w:id="89"/>
    </w:p>
    <w:p w14:paraId="55C6723E" w14:textId="77777777" w:rsidR="004A1996" w:rsidRDefault="004A1996" w:rsidP="004A1996">
      <w:pPr>
        <w:rPr>
          <w:lang w:val="en-GB"/>
        </w:rPr>
      </w:pPr>
      <w:r w:rsidRPr="004A1996">
        <w:rPr>
          <w:lang w:val="en-GB"/>
        </w:rPr>
        <w:t>The protectdAreaType element is used to specify the type of the protected area. For IMKL 3, the existing codelist is expanded with the following types:</w:t>
      </w:r>
    </w:p>
    <w:p w14:paraId="5F7D88CA" w14:textId="77777777" w:rsidR="004A1996" w:rsidRDefault="004A1996" w:rsidP="004A1996">
      <w:pPr>
        <w:rPr>
          <w:lang w:val="en-GB"/>
        </w:rPr>
      </w:pPr>
    </w:p>
    <w:p w14:paraId="111C3CDA" w14:textId="44BACB6A" w:rsidR="004A1996" w:rsidRPr="004A1996" w:rsidRDefault="004A1996">
      <w:pPr>
        <w:pStyle w:val="ListParagraph"/>
        <w:numPr>
          <w:ilvl w:val="0"/>
          <w:numId w:val="32"/>
        </w:numPr>
        <w:rPr>
          <w:lang w:val="en-GB"/>
        </w:rPr>
      </w:pPr>
      <w:r w:rsidRPr="004A1996">
        <w:rPr>
          <w:b/>
          <w:bCs/>
          <w:lang w:val="en-GB"/>
        </w:rPr>
        <w:t>infiltrationArea:</w:t>
      </w:r>
      <w:r w:rsidRPr="004A1996">
        <w:rPr>
          <w:lang w:val="en-GB"/>
        </w:rPr>
        <w:t xml:space="preserve"> This type of protected area can be used for areas that are used for water infiltration.</w:t>
      </w:r>
    </w:p>
    <w:p w14:paraId="4D559E25" w14:textId="77777777" w:rsidR="0019622D" w:rsidRPr="00FA78C2" w:rsidRDefault="0019622D">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2BFF1B98" w14:textId="624D5F80" w:rsidR="00710886" w:rsidRPr="00FA78C2" w:rsidRDefault="00710886" w:rsidP="00710886">
      <w:pPr>
        <w:pStyle w:val="Heading1"/>
        <w:rPr>
          <w:lang w:val="en-GB"/>
        </w:rPr>
      </w:pPr>
      <w:bookmarkStart w:id="90" w:name="_Ref172275590"/>
      <w:bookmarkStart w:id="91" w:name="_Toc173155311"/>
      <w:r w:rsidRPr="00FA78C2">
        <w:rPr>
          <w:lang w:val="en-GB"/>
        </w:rPr>
        <w:lastRenderedPageBreak/>
        <w:t>Document and ExtraPlan</w:t>
      </w:r>
      <w:bookmarkEnd w:id="90"/>
      <w:bookmarkEnd w:id="91"/>
    </w:p>
    <w:p w14:paraId="3DE206CE" w14:textId="2E9E07F8" w:rsidR="00944BF8" w:rsidRPr="00FA78C2" w:rsidRDefault="00944BF8">
      <w:pPr>
        <w:pStyle w:val="Heading2"/>
        <w:rPr>
          <w:lang w:val="en-GB"/>
        </w:rPr>
      </w:pPr>
      <w:bookmarkStart w:id="92" w:name="_Toc173155312"/>
      <w:r w:rsidRPr="00FA78C2">
        <w:rPr>
          <w:lang w:val="en-GB"/>
        </w:rPr>
        <w:t>Overview</w:t>
      </w:r>
      <w:bookmarkEnd w:id="92"/>
    </w:p>
    <w:p w14:paraId="72ACF05D" w14:textId="23285C22" w:rsidR="00EE440F" w:rsidRPr="00FA78C2" w:rsidRDefault="00EE440F" w:rsidP="00EE440F">
      <w:pPr>
        <w:rPr>
          <w:lang w:val="en-GB"/>
        </w:rPr>
      </w:pPr>
      <w:r w:rsidRPr="00FA78C2">
        <w:rPr>
          <w:lang w:val="en-GB"/>
        </w:rPr>
        <w:t xml:space="preserve">The </w:t>
      </w:r>
      <w:r w:rsidRPr="001B6FEA">
        <w:rPr>
          <w:i/>
          <w:iCs/>
          <w:lang w:val="en-GB"/>
        </w:rPr>
        <w:t>Document</w:t>
      </w:r>
      <w:r w:rsidRPr="00FA78C2">
        <w:rPr>
          <w:lang w:val="en-GB"/>
        </w:rPr>
        <w:t xml:space="preserve"> </w:t>
      </w:r>
      <w:r w:rsidR="00E706A8">
        <w:rPr>
          <w:lang w:val="en-GB"/>
        </w:rPr>
        <w:t>entity</w:t>
      </w:r>
      <w:r w:rsidRPr="00FA78C2">
        <w:rPr>
          <w:lang w:val="en-GB"/>
        </w:rPr>
        <w:t xml:space="preserve"> in IMKL 3 replaces the </w:t>
      </w:r>
      <w:r w:rsidRPr="00FA78C2">
        <w:rPr>
          <w:i/>
          <w:iCs/>
          <w:lang w:val="en-GB"/>
        </w:rPr>
        <w:t>voorzorgsmaatregel</w:t>
      </w:r>
      <w:r w:rsidRPr="00FA78C2">
        <w:rPr>
          <w:lang w:val="en-GB"/>
        </w:rPr>
        <w:t xml:space="preserve"> element that was part of a UtilityNetwork in IMKL 2.3. Instead of an embedded element within the </w:t>
      </w:r>
      <w:r w:rsidRPr="00F76FBF">
        <w:rPr>
          <w:i/>
          <w:iCs/>
          <w:lang w:val="en-GB"/>
        </w:rPr>
        <w:t>UtilityNetwork</w:t>
      </w:r>
      <w:r w:rsidRPr="00FA78C2">
        <w:rPr>
          <w:lang w:val="en-GB"/>
        </w:rPr>
        <w:t xml:space="preserve"> the </w:t>
      </w:r>
      <w:r w:rsidRPr="00F76FBF">
        <w:rPr>
          <w:i/>
          <w:iCs/>
          <w:lang w:val="en-GB"/>
        </w:rPr>
        <w:t>Document</w:t>
      </w:r>
      <w:r w:rsidRPr="00FA78C2">
        <w:rPr>
          <w:lang w:val="en-GB"/>
        </w:rPr>
        <w:t xml:space="preserve"> is a separate </w:t>
      </w:r>
      <w:r w:rsidR="00E706A8">
        <w:rPr>
          <w:lang w:val="en-GB"/>
        </w:rPr>
        <w:t>entity</w:t>
      </w:r>
      <w:r w:rsidRPr="00FA78C2">
        <w:rPr>
          <w:lang w:val="en-GB"/>
        </w:rPr>
        <w:t xml:space="preserve"> that is referenced from the </w:t>
      </w:r>
      <w:r w:rsidRPr="00F76FBF">
        <w:rPr>
          <w:i/>
          <w:iCs/>
          <w:lang w:val="en-GB"/>
        </w:rPr>
        <w:t>UtilityNetwork</w:t>
      </w:r>
      <w:r w:rsidRPr="00FA78C2">
        <w:rPr>
          <w:lang w:val="en-GB"/>
        </w:rPr>
        <w:t xml:space="preserve"> via the </w:t>
      </w:r>
      <w:r w:rsidRPr="00FA78C2">
        <w:rPr>
          <w:i/>
          <w:iCs/>
          <w:lang w:val="en-GB"/>
        </w:rPr>
        <w:t>documentation</w:t>
      </w:r>
      <w:r w:rsidRPr="00FA78C2">
        <w:rPr>
          <w:lang w:val="en-GB"/>
        </w:rPr>
        <w:t xml:space="preserve"> element.</w:t>
      </w:r>
      <w:r w:rsidR="00EF207E" w:rsidRPr="00FA78C2">
        <w:rPr>
          <w:lang w:val="en-GB"/>
        </w:rPr>
        <w:t xml:space="preserve"> </w:t>
      </w:r>
      <w:r w:rsidR="00EF207E" w:rsidRPr="00F76FBF">
        <w:rPr>
          <w:i/>
          <w:iCs/>
          <w:lang w:val="en-GB"/>
        </w:rPr>
        <w:t>Documents</w:t>
      </w:r>
      <w:r w:rsidR="00EF207E" w:rsidRPr="00FA78C2">
        <w:rPr>
          <w:lang w:val="en-GB"/>
        </w:rPr>
        <w:t xml:space="preserve"> </w:t>
      </w:r>
      <w:r w:rsidR="00F76FBF">
        <w:rPr>
          <w:lang w:val="en-GB"/>
        </w:rPr>
        <w:t xml:space="preserve">representing a precaution (replacing the </w:t>
      </w:r>
      <w:r w:rsidR="00F76FBF">
        <w:rPr>
          <w:i/>
          <w:iCs/>
          <w:lang w:val="en-GB"/>
        </w:rPr>
        <w:t xml:space="preserve">voorzorgsmaatregel) </w:t>
      </w:r>
      <w:r w:rsidR="00EF207E" w:rsidRPr="00FA78C2">
        <w:rPr>
          <w:lang w:val="en-GB"/>
        </w:rPr>
        <w:t xml:space="preserve">should have a </w:t>
      </w:r>
      <w:r w:rsidR="00EF207E" w:rsidRPr="0083220E">
        <w:rPr>
          <w:i/>
          <w:iCs/>
          <w:lang w:val="en-GB"/>
        </w:rPr>
        <w:t>documentType</w:t>
      </w:r>
      <w:r w:rsidR="00EF207E" w:rsidRPr="00FA78C2">
        <w:rPr>
          <w:lang w:val="en-GB"/>
        </w:rPr>
        <w:t xml:space="preserve"> of </w:t>
      </w:r>
      <w:r w:rsidR="00EF207E" w:rsidRPr="00FA78C2">
        <w:rPr>
          <w:i/>
          <w:iCs/>
          <w:lang w:val="en-GB"/>
        </w:rPr>
        <w:t>precaution</w:t>
      </w:r>
      <w:r w:rsidR="00EF207E" w:rsidRPr="00FA78C2">
        <w:rPr>
          <w:lang w:val="en-GB"/>
        </w:rPr>
        <w:t>.</w:t>
      </w:r>
    </w:p>
    <w:p w14:paraId="5414558F" w14:textId="77777777" w:rsidR="00EE440F" w:rsidRPr="00FA78C2" w:rsidRDefault="00EE440F" w:rsidP="00EE440F">
      <w:pPr>
        <w:rPr>
          <w:lang w:val="en-GB"/>
        </w:rPr>
      </w:pPr>
    </w:p>
    <w:p w14:paraId="26E8A89C" w14:textId="0DB99DCE" w:rsidR="00EE440F" w:rsidRPr="00FA78C2" w:rsidRDefault="00EE440F" w:rsidP="00EE440F">
      <w:pPr>
        <w:rPr>
          <w:lang w:val="en-GB"/>
        </w:rPr>
      </w:pPr>
      <w:r w:rsidRPr="00DD613B">
        <w:rPr>
          <w:i/>
          <w:iCs/>
          <w:lang w:val="en-GB"/>
        </w:rPr>
        <w:t>ExtraPlan</w:t>
      </w:r>
      <w:r w:rsidRPr="00FA78C2">
        <w:rPr>
          <w:lang w:val="en-GB"/>
        </w:rPr>
        <w:t xml:space="preserve"> </w:t>
      </w:r>
      <w:r w:rsidR="00E706A8">
        <w:rPr>
          <w:lang w:val="en-GB"/>
        </w:rPr>
        <w:t>entities</w:t>
      </w:r>
      <w:r w:rsidRPr="00FA78C2">
        <w:rPr>
          <w:lang w:val="en-GB"/>
        </w:rPr>
        <w:t xml:space="preserve"> in IMKL 3 are similar to the </w:t>
      </w:r>
      <w:r w:rsidRPr="00DD613B">
        <w:rPr>
          <w:i/>
          <w:iCs/>
          <w:lang w:val="en-GB"/>
        </w:rPr>
        <w:t>ExtraPlan</w:t>
      </w:r>
      <w:r w:rsidRPr="00FA78C2">
        <w:rPr>
          <w:lang w:val="en-GB"/>
        </w:rPr>
        <w:t xml:space="preserve"> </w:t>
      </w:r>
      <w:r w:rsidR="00E706A8">
        <w:rPr>
          <w:lang w:val="en-GB"/>
        </w:rPr>
        <w:t>entities</w:t>
      </w:r>
      <w:r w:rsidRPr="00FA78C2">
        <w:rPr>
          <w:lang w:val="en-GB"/>
        </w:rPr>
        <w:t xml:space="preserve"> of IMKL 2.3 In IMKL 3</w:t>
      </w:r>
      <w:r w:rsidR="00C66CED">
        <w:rPr>
          <w:lang w:val="en-GB"/>
        </w:rPr>
        <w:t>,</w:t>
      </w:r>
      <w:r w:rsidRPr="00FA78C2">
        <w:rPr>
          <w:lang w:val="en-GB"/>
        </w:rPr>
        <w:t xml:space="preserve"> </w:t>
      </w:r>
      <w:r w:rsidRPr="00DD613B">
        <w:rPr>
          <w:i/>
          <w:iCs/>
          <w:lang w:val="en-GB"/>
        </w:rPr>
        <w:t>ExtraPlans</w:t>
      </w:r>
      <w:r w:rsidRPr="00FA78C2">
        <w:rPr>
          <w:lang w:val="en-GB"/>
        </w:rPr>
        <w:t xml:space="preserve"> are an extension of the </w:t>
      </w:r>
      <w:r w:rsidRPr="00DD613B">
        <w:rPr>
          <w:i/>
          <w:iCs/>
          <w:lang w:val="en-GB"/>
        </w:rPr>
        <w:t>Document</w:t>
      </w:r>
      <w:r w:rsidRPr="00FA78C2">
        <w:rPr>
          <w:lang w:val="en-GB"/>
        </w:rPr>
        <w:t xml:space="preserve"> </w:t>
      </w:r>
      <w:r w:rsidR="00E706A8">
        <w:rPr>
          <w:lang w:val="en-GB"/>
        </w:rPr>
        <w:t>entity</w:t>
      </w:r>
      <w:r w:rsidRPr="00FA78C2">
        <w:rPr>
          <w:lang w:val="en-GB"/>
        </w:rPr>
        <w:t xml:space="preserve"> type. </w:t>
      </w:r>
      <w:r w:rsidRPr="00DD613B">
        <w:rPr>
          <w:i/>
          <w:iCs/>
          <w:lang w:val="en-GB"/>
        </w:rPr>
        <w:t>ExtraPlans</w:t>
      </w:r>
      <w:r w:rsidRPr="00FA78C2">
        <w:rPr>
          <w:lang w:val="en-GB"/>
        </w:rPr>
        <w:t xml:space="preserve"> have a </w:t>
      </w:r>
      <w:r w:rsidR="00EF207E" w:rsidRPr="00FA78C2">
        <w:rPr>
          <w:lang w:val="en-GB"/>
        </w:rPr>
        <w:t xml:space="preserve">mandatory </w:t>
      </w:r>
      <w:r w:rsidRPr="00DD613B">
        <w:rPr>
          <w:i/>
          <w:iCs/>
          <w:lang w:val="en-GB"/>
        </w:rPr>
        <w:t>location</w:t>
      </w:r>
      <w:r w:rsidRPr="00FA78C2">
        <w:rPr>
          <w:lang w:val="en-GB"/>
        </w:rPr>
        <w:t xml:space="preserve"> and </w:t>
      </w:r>
      <w:r w:rsidR="00EF207E" w:rsidRPr="00FA78C2">
        <w:rPr>
          <w:lang w:val="en-GB"/>
        </w:rPr>
        <w:t xml:space="preserve">an optional </w:t>
      </w:r>
      <w:r w:rsidRPr="00DD613B">
        <w:rPr>
          <w:i/>
          <w:iCs/>
          <w:lang w:val="en-GB"/>
        </w:rPr>
        <w:t>locationSurvey</w:t>
      </w:r>
      <w:r w:rsidR="00EF207E" w:rsidRPr="00FA78C2">
        <w:rPr>
          <w:lang w:val="en-GB"/>
        </w:rPr>
        <w:t xml:space="preserve"> element</w:t>
      </w:r>
      <w:r w:rsidRPr="00FA78C2">
        <w:rPr>
          <w:lang w:val="en-GB"/>
        </w:rPr>
        <w:t xml:space="preserve"> whereas </w:t>
      </w:r>
      <w:r w:rsidRPr="00DD613B">
        <w:rPr>
          <w:i/>
          <w:iCs/>
          <w:lang w:val="en-GB"/>
        </w:rPr>
        <w:t>Documents</w:t>
      </w:r>
      <w:r w:rsidRPr="00FA78C2">
        <w:rPr>
          <w:lang w:val="en-GB"/>
        </w:rPr>
        <w:t xml:space="preserve"> </w:t>
      </w:r>
      <w:r w:rsidR="00EF207E" w:rsidRPr="00FA78C2">
        <w:rPr>
          <w:lang w:val="en-GB"/>
        </w:rPr>
        <w:t>have neither of these elements</w:t>
      </w:r>
      <w:r w:rsidRPr="00FA78C2">
        <w:rPr>
          <w:lang w:val="en-GB"/>
        </w:rPr>
        <w:t>.</w:t>
      </w:r>
      <w:r w:rsidR="00A374FA">
        <w:rPr>
          <w:lang w:val="en-GB"/>
        </w:rPr>
        <w:t xml:space="preserve"> </w:t>
      </w:r>
      <w:r w:rsidR="00A374FA" w:rsidRPr="00A374FA">
        <w:rPr>
          <w:i/>
          <w:iCs/>
          <w:lang w:val="en-GB"/>
        </w:rPr>
        <w:t>ExtraPlans</w:t>
      </w:r>
      <w:r w:rsidR="00A374FA">
        <w:rPr>
          <w:lang w:val="en-GB"/>
        </w:rPr>
        <w:t xml:space="preserve"> can also have optional </w:t>
      </w:r>
      <w:r w:rsidR="00A374FA" w:rsidRPr="00A374FA">
        <w:rPr>
          <w:i/>
          <w:iCs/>
          <w:lang w:val="en-GB"/>
        </w:rPr>
        <w:t>refersTo</w:t>
      </w:r>
      <w:r w:rsidR="00A374FA">
        <w:rPr>
          <w:lang w:val="en-GB"/>
        </w:rPr>
        <w:t xml:space="preserve"> elements allowing to link ExtraPlans with UtilityNetwork elements.</w:t>
      </w:r>
    </w:p>
    <w:p w14:paraId="04CDFCD5" w14:textId="77777777" w:rsidR="00EF207E" w:rsidRPr="00FA78C2" w:rsidRDefault="00EF207E" w:rsidP="00EE440F">
      <w:pPr>
        <w:rPr>
          <w:lang w:val="en-GB"/>
        </w:rPr>
      </w:pPr>
    </w:p>
    <w:p w14:paraId="7B5960F5" w14:textId="6B32A63B" w:rsidR="00EF207E" w:rsidRPr="00FA78C2" w:rsidRDefault="00EF207E" w:rsidP="00EF207E">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r w:rsidRPr="00FA78C2">
        <w:rPr>
          <w:i/>
          <w:iCs/>
          <w:lang w:val="en-GB"/>
        </w:rPr>
        <w:t>Document</w:t>
      </w:r>
      <w:r w:rsidRPr="00FA78C2">
        <w:rPr>
          <w:lang w:val="en-GB"/>
        </w:rPr>
        <w:t xml:space="preserve"> and </w:t>
      </w:r>
      <w:r w:rsidRPr="00FA78C2">
        <w:rPr>
          <w:i/>
          <w:iCs/>
          <w:lang w:val="en-GB"/>
        </w:rPr>
        <w:t>ExtraPlan</w:t>
      </w:r>
      <w:r w:rsidRPr="00FA78C2">
        <w:rPr>
          <w:lang w:val="en-GB"/>
        </w:rPr>
        <w:t xml:space="preserve"> </w:t>
      </w:r>
      <w:r w:rsidR="00E706A8">
        <w:rPr>
          <w:lang w:val="en-GB"/>
        </w:rPr>
        <w:t>entities</w:t>
      </w:r>
      <w:r w:rsidRPr="00FA78C2">
        <w:rPr>
          <w:lang w:val="en-GB"/>
        </w:rPr>
        <w:t xml:space="preserve"> that have changed in IMKL 3 compared to the </w:t>
      </w:r>
      <w:r w:rsidRPr="00FA78C2">
        <w:rPr>
          <w:i/>
          <w:iCs/>
          <w:lang w:val="en-GB"/>
        </w:rPr>
        <w:t xml:space="preserve">ExtraPlan </w:t>
      </w:r>
      <w:r w:rsidR="00E706A8">
        <w:rPr>
          <w:lang w:val="en-GB"/>
        </w:rPr>
        <w:t>entity</w:t>
      </w:r>
      <w:r w:rsidRPr="00FA78C2">
        <w:rPr>
          <w:lang w:val="en-GB"/>
        </w:rPr>
        <w:t xml:space="preserve"> of IMKL 2.3. </w:t>
      </w:r>
    </w:p>
    <w:p w14:paraId="2EE9A2D2" w14:textId="77777777" w:rsidR="00EF207E" w:rsidRPr="00FA78C2" w:rsidRDefault="00EF207E" w:rsidP="00EF207E">
      <w:pPr>
        <w:rPr>
          <w:lang w:val="en-GB"/>
        </w:rPr>
      </w:pPr>
    </w:p>
    <w:tbl>
      <w:tblPr>
        <w:tblStyle w:val="PlainTable1"/>
        <w:tblW w:w="0" w:type="auto"/>
        <w:tblLook w:val="0400" w:firstRow="0" w:lastRow="0" w:firstColumn="0" w:lastColumn="0" w:noHBand="0" w:noVBand="1"/>
      </w:tblPr>
      <w:tblGrid>
        <w:gridCol w:w="3714"/>
        <w:gridCol w:w="2778"/>
        <w:gridCol w:w="2568"/>
      </w:tblGrid>
      <w:tr w:rsidR="00EF207E" w:rsidRPr="00FA78C2" w14:paraId="6BFA1A91"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54182A07" w14:textId="77777777" w:rsidR="00EF207E" w:rsidRPr="00FA78C2" w:rsidRDefault="00EF207E">
            <w:pPr>
              <w:rPr>
                <w:b/>
                <w:bCs/>
                <w:lang w:val="en-GB"/>
              </w:rPr>
            </w:pPr>
            <w:r w:rsidRPr="00FA78C2">
              <w:rPr>
                <w:b/>
                <w:bCs/>
                <w:lang w:val="en-GB"/>
              </w:rPr>
              <w:t>IMKL 2.3</w:t>
            </w:r>
          </w:p>
        </w:tc>
        <w:tc>
          <w:tcPr>
            <w:tcW w:w="2778" w:type="dxa"/>
          </w:tcPr>
          <w:p w14:paraId="3E114348" w14:textId="77777777" w:rsidR="00EF207E" w:rsidRPr="00FA78C2" w:rsidRDefault="00EF207E">
            <w:pPr>
              <w:rPr>
                <w:b/>
                <w:bCs/>
                <w:lang w:val="en-GB"/>
              </w:rPr>
            </w:pPr>
            <w:r w:rsidRPr="00FA78C2">
              <w:rPr>
                <w:b/>
                <w:bCs/>
                <w:lang w:val="en-GB"/>
              </w:rPr>
              <w:t>IMKL 3</w:t>
            </w:r>
          </w:p>
        </w:tc>
        <w:tc>
          <w:tcPr>
            <w:tcW w:w="2568" w:type="dxa"/>
          </w:tcPr>
          <w:p w14:paraId="374EFAD9" w14:textId="77777777" w:rsidR="00EF207E" w:rsidRPr="00FA78C2" w:rsidRDefault="00EF207E">
            <w:pPr>
              <w:rPr>
                <w:b/>
                <w:bCs/>
                <w:lang w:val="en-GB"/>
              </w:rPr>
            </w:pPr>
            <w:r w:rsidRPr="00FA78C2">
              <w:rPr>
                <w:b/>
                <w:bCs/>
                <w:lang w:val="en-GB"/>
              </w:rPr>
              <w:t>Description</w:t>
            </w:r>
          </w:p>
        </w:tc>
      </w:tr>
      <w:tr w:rsidR="00EF207E" w:rsidRPr="00FA78C2" w14:paraId="479C5B1A" w14:textId="77777777">
        <w:tc>
          <w:tcPr>
            <w:tcW w:w="3714" w:type="dxa"/>
          </w:tcPr>
          <w:p w14:paraId="74DA0E4E" w14:textId="77777777" w:rsidR="00EF207E" w:rsidRPr="00FA78C2" w:rsidRDefault="00EF207E">
            <w:pPr>
              <w:rPr>
                <w:lang w:val="en-GB"/>
              </w:rPr>
            </w:pPr>
            <w:r w:rsidRPr="00FA78C2">
              <w:rPr>
                <w:lang w:val="en-GB"/>
              </w:rPr>
              <w:t>omschrijving</w:t>
            </w:r>
          </w:p>
        </w:tc>
        <w:tc>
          <w:tcPr>
            <w:tcW w:w="2778" w:type="dxa"/>
          </w:tcPr>
          <w:p w14:paraId="6C63BA3F" w14:textId="77777777" w:rsidR="00EF207E" w:rsidRPr="00FA78C2" w:rsidRDefault="00EF207E">
            <w:pPr>
              <w:rPr>
                <w:lang w:val="en-GB"/>
              </w:rPr>
            </w:pPr>
            <w:r w:rsidRPr="00FA78C2">
              <w:rPr>
                <w:lang w:val="en-GB"/>
              </w:rPr>
              <w:t>description</w:t>
            </w:r>
          </w:p>
        </w:tc>
        <w:tc>
          <w:tcPr>
            <w:tcW w:w="2568" w:type="dxa"/>
          </w:tcPr>
          <w:p w14:paraId="48ED0317" w14:textId="0D3F4C4D" w:rsidR="00EF207E" w:rsidRPr="00FA78C2" w:rsidRDefault="00245AF8">
            <w:pPr>
              <w:rPr>
                <w:lang w:val="en-GB"/>
              </w:rPr>
            </w:pPr>
            <w:r>
              <w:rPr>
                <w:lang w:val="en-GB"/>
              </w:rPr>
              <w:t>Renamed</w:t>
            </w:r>
          </w:p>
        </w:tc>
      </w:tr>
      <w:tr w:rsidR="00944BF8" w:rsidRPr="00FA78C2" w14:paraId="1C743687"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31B88AF3" w14:textId="23AAE985" w:rsidR="00944BF8" w:rsidRPr="00FA78C2" w:rsidRDefault="00944BF8">
            <w:pPr>
              <w:rPr>
                <w:lang w:val="en-GB"/>
              </w:rPr>
            </w:pPr>
            <w:r w:rsidRPr="00FA78C2">
              <w:rPr>
                <w:lang w:val="en-GB"/>
              </w:rPr>
              <w:t>taal</w:t>
            </w:r>
          </w:p>
        </w:tc>
        <w:tc>
          <w:tcPr>
            <w:tcW w:w="2778" w:type="dxa"/>
          </w:tcPr>
          <w:p w14:paraId="0FB76A2A" w14:textId="6ECD49B6" w:rsidR="00944BF8" w:rsidRPr="00FA78C2" w:rsidRDefault="00944BF8">
            <w:pPr>
              <w:rPr>
                <w:lang w:val="en-GB"/>
              </w:rPr>
            </w:pPr>
            <w:r w:rsidRPr="00FA78C2">
              <w:rPr>
                <w:lang w:val="en-GB"/>
              </w:rPr>
              <w:t>/</w:t>
            </w:r>
          </w:p>
        </w:tc>
        <w:tc>
          <w:tcPr>
            <w:tcW w:w="2568" w:type="dxa"/>
          </w:tcPr>
          <w:p w14:paraId="0A709797" w14:textId="69E93BF7" w:rsidR="00944BF8" w:rsidRPr="00FA78C2" w:rsidRDefault="00944BF8">
            <w:pPr>
              <w:rPr>
                <w:lang w:val="en-GB"/>
              </w:rPr>
            </w:pPr>
            <w:r w:rsidRPr="00FA78C2">
              <w:rPr>
                <w:lang w:val="en-GB"/>
              </w:rPr>
              <w:t>Removed</w:t>
            </w:r>
          </w:p>
        </w:tc>
      </w:tr>
      <w:tr w:rsidR="00944BF8" w:rsidRPr="00415CCB" w14:paraId="76573290" w14:textId="77777777">
        <w:tc>
          <w:tcPr>
            <w:tcW w:w="3714" w:type="dxa"/>
          </w:tcPr>
          <w:p w14:paraId="4FBD5F8A" w14:textId="5687A722" w:rsidR="00944BF8" w:rsidRPr="00FA78C2" w:rsidRDefault="00944BF8">
            <w:pPr>
              <w:rPr>
                <w:lang w:val="en-GB"/>
              </w:rPr>
            </w:pPr>
            <w:r w:rsidRPr="00FA78C2">
              <w:rPr>
                <w:lang w:val="en-GB"/>
              </w:rPr>
              <w:t>extraPlanType</w:t>
            </w:r>
          </w:p>
        </w:tc>
        <w:tc>
          <w:tcPr>
            <w:tcW w:w="2778" w:type="dxa"/>
          </w:tcPr>
          <w:p w14:paraId="2F070E45" w14:textId="0BDFB7A7" w:rsidR="00944BF8" w:rsidRPr="00FA78C2" w:rsidRDefault="00944BF8">
            <w:pPr>
              <w:rPr>
                <w:lang w:val="en-GB"/>
              </w:rPr>
            </w:pPr>
            <w:r w:rsidRPr="00FA78C2">
              <w:rPr>
                <w:lang w:val="en-GB"/>
              </w:rPr>
              <w:t>documentType</w:t>
            </w:r>
          </w:p>
        </w:tc>
        <w:tc>
          <w:tcPr>
            <w:tcW w:w="2568" w:type="dxa"/>
          </w:tcPr>
          <w:p w14:paraId="1915E7BE" w14:textId="667B7914" w:rsidR="00944BF8" w:rsidRPr="00FA78C2" w:rsidRDefault="00944BF8">
            <w:pPr>
              <w:rPr>
                <w:lang w:val="en-GB"/>
              </w:rPr>
            </w:pPr>
            <w:r w:rsidRPr="00FA78C2">
              <w:rPr>
                <w:lang w:val="en-GB"/>
              </w:rPr>
              <w:t>Renamed</w:t>
            </w:r>
          </w:p>
          <w:p w14:paraId="3CBB3E70" w14:textId="2095421C" w:rsidR="00944BF8" w:rsidRPr="00FA78C2" w:rsidRDefault="00944BF8">
            <w:pPr>
              <w:rPr>
                <w:lang w:val="en-GB"/>
              </w:rPr>
            </w:pPr>
            <w:r w:rsidRPr="00FA78C2">
              <w:rPr>
                <w:lang w:val="en-GB"/>
              </w:rPr>
              <w:t>Added for precautions (voorzorgsmaatregel)</w:t>
            </w:r>
          </w:p>
        </w:tc>
      </w:tr>
      <w:tr w:rsidR="00944BF8" w:rsidRPr="00FA78C2" w14:paraId="6D5D0F17"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1F3565FC" w14:textId="702ABAC4" w:rsidR="00944BF8" w:rsidRPr="00FA78C2" w:rsidRDefault="00944BF8">
            <w:pPr>
              <w:rPr>
                <w:lang w:val="en-GB"/>
              </w:rPr>
            </w:pPr>
            <w:r w:rsidRPr="00FA78C2">
              <w:rPr>
                <w:lang w:val="en-GB"/>
              </w:rPr>
              <w:t>bestandLocatie</w:t>
            </w:r>
          </w:p>
        </w:tc>
        <w:tc>
          <w:tcPr>
            <w:tcW w:w="2778" w:type="dxa"/>
          </w:tcPr>
          <w:p w14:paraId="5E9638CE" w14:textId="4FBA6A02" w:rsidR="00944BF8" w:rsidRPr="00FA78C2" w:rsidRDefault="00944BF8">
            <w:pPr>
              <w:rPr>
                <w:lang w:val="en-GB"/>
              </w:rPr>
            </w:pPr>
            <w:r w:rsidRPr="00FA78C2">
              <w:rPr>
                <w:lang w:val="en-GB"/>
              </w:rPr>
              <w:t>documentLocation</w:t>
            </w:r>
          </w:p>
        </w:tc>
        <w:tc>
          <w:tcPr>
            <w:tcW w:w="2568" w:type="dxa"/>
          </w:tcPr>
          <w:p w14:paraId="440E22E2" w14:textId="63193351" w:rsidR="00944BF8" w:rsidRPr="00FA78C2" w:rsidRDefault="00245AF8">
            <w:pPr>
              <w:rPr>
                <w:lang w:val="en-GB"/>
              </w:rPr>
            </w:pPr>
            <w:r>
              <w:rPr>
                <w:lang w:val="en-GB"/>
              </w:rPr>
              <w:t>Renamed</w:t>
            </w:r>
          </w:p>
        </w:tc>
      </w:tr>
      <w:tr w:rsidR="00944BF8" w:rsidRPr="00FA78C2" w14:paraId="0199FE66" w14:textId="77777777">
        <w:tc>
          <w:tcPr>
            <w:tcW w:w="3714" w:type="dxa"/>
          </w:tcPr>
          <w:p w14:paraId="713AFA6B" w14:textId="6802AE82" w:rsidR="00944BF8" w:rsidRPr="00FA78C2" w:rsidRDefault="00944BF8">
            <w:pPr>
              <w:rPr>
                <w:lang w:val="en-GB"/>
              </w:rPr>
            </w:pPr>
            <w:r w:rsidRPr="00FA78C2">
              <w:rPr>
                <w:lang w:val="en-GB"/>
              </w:rPr>
              <w:t>bestandMediaType</w:t>
            </w:r>
          </w:p>
        </w:tc>
        <w:tc>
          <w:tcPr>
            <w:tcW w:w="2778" w:type="dxa"/>
          </w:tcPr>
          <w:p w14:paraId="7EA5C8B6" w14:textId="672FF39B" w:rsidR="00944BF8" w:rsidRPr="00FA78C2" w:rsidRDefault="00944BF8">
            <w:pPr>
              <w:rPr>
                <w:lang w:val="en-GB"/>
              </w:rPr>
            </w:pPr>
            <w:r w:rsidRPr="00FA78C2">
              <w:rPr>
                <w:lang w:val="en-GB"/>
              </w:rPr>
              <w:t>documentMediaType</w:t>
            </w:r>
          </w:p>
        </w:tc>
        <w:tc>
          <w:tcPr>
            <w:tcW w:w="2568" w:type="dxa"/>
          </w:tcPr>
          <w:p w14:paraId="3911F969" w14:textId="2192FA92" w:rsidR="00944BF8" w:rsidRPr="00FA78C2" w:rsidRDefault="00245AF8">
            <w:pPr>
              <w:rPr>
                <w:lang w:val="en-GB"/>
              </w:rPr>
            </w:pPr>
            <w:r>
              <w:rPr>
                <w:lang w:val="en-GB"/>
              </w:rPr>
              <w:t>Renamed</w:t>
            </w:r>
          </w:p>
        </w:tc>
      </w:tr>
      <w:tr w:rsidR="00944BF8" w:rsidRPr="00415CCB" w14:paraId="6F50F152"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4006B857" w14:textId="4C9B0727" w:rsidR="00944BF8" w:rsidRPr="00FA78C2" w:rsidRDefault="00944BF8">
            <w:pPr>
              <w:rPr>
                <w:lang w:val="en-GB"/>
              </w:rPr>
            </w:pPr>
            <w:r w:rsidRPr="00FA78C2">
              <w:rPr>
                <w:lang w:val="en-GB"/>
              </w:rPr>
              <w:t>ligging</w:t>
            </w:r>
          </w:p>
        </w:tc>
        <w:tc>
          <w:tcPr>
            <w:tcW w:w="2778" w:type="dxa"/>
          </w:tcPr>
          <w:p w14:paraId="5CDAC256" w14:textId="3622B64B" w:rsidR="00944BF8" w:rsidRPr="00FA78C2" w:rsidRDefault="00944BF8">
            <w:pPr>
              <w:rPr>
                <w:lang w:val="en-GB"/>
              </w:rPr>
            </w:pPr>
            <w:r w:rsidRPr="00FA78C2">
              <w:rPr>
                <w:lang w:val="en-GB"/>
              </w:rPr>
              <w:t>location</w:t>
            </w:r>
          </w:p>
        </w:tc>
        <w:tc>
          <w:tcPr>
            <w:tcW w:w="2568" w:type="dxa"/>
          </w:tcPr>
          <w:p w14:paraId="4F5E4A30" w14:textId="2AC91360" w:rsidR="00944BF8" w:rsidRPr="00FA78C2" w:rsidRDefault="00245AF8">
            <w:pPr>
              <w:rPr>
                <w:lang w:val="en-GB"/>
              </w:rPr>
            </w:pPr>
            <w:r>
              <w:rPr>
                <w:lang w:val="en-GB"/>
              </w:rPr>
              <w:t>Renamed</w:t>
            </w:r>
            <w:r w:rsidR="0094572D">
              <w:rPr>
                <w:lang w:val="en-GB"/>
              </w:rPr>
              <w:br/>
            </w:r>
            <w:r w:rsidR="0094572D" w:rsidRPr="00707A68">
              <w:rPr>
                <w:b/>
                <w:bCs/>
                <w:lang w:val="en-GB"/>
              </w:rPr>
              <w:t>Only applicable for ExtraPlan</w:t>
            </w:r>
          </w:p>
        </w:tc>
      </w:tr>
      <w:tr w:rsidR="00944BF8" w:rsidRPr="00415CCB" w14:paraId="3188A1A4" w14:textId="77777777">
        <w:tc>
          <w:tcPr>
            <w:tcW w:w="3714" w:type="dxa"/>
          </w:tcPr>
          <w:p w14:paraId="552F5B1E" w14:textId="61ADD13D" w:rsidR="00944BF8" w:rsidRPr="00FA78C2" w:rsidRDefault="00944BF8">
            <w:pPr>
              <w:rPr>
                <w:lang w:val="en-GB"/>
              </w:rPr>
            </w:pPr>
            <w:r w:rsidRPr="00FA78C2">
              <w:rPr>
                <w:lang w:val="en-GB"/>
              </w:rPr>
              <w:t>/</w:t>
            </w:r>
          </w:p>
        </w:tc>
        <w:tc>
          <w:tcPr>
            <w:tcW w:w="2778" w:type="dxa"/>
          </w:tcPr>
          <w:p w14:paraId="14C77C0C" w14:textId="50AC0C1C" w:rsidR="00944BF8" w:rsidRPr="00FA78C2" w:rsidRDefault="00944BF8">
            <w:pPr>
              <w:rPr>
                <w:lang w:val="en-GB"/>
              </w:rPr>
            </w:pPr>
            <w:r w:rsidRPr="00FA78C2">
              <w:rPr>
                <w:lang w:val="en-GB"/>
              </w:rPr>
              <w:t>locationSurvey</w:t>
            </w:r>
          </w:p>
        </w:tc>
        <w:tc>
          <w:tcPr>
            <w:tcW w:w="2568" w:type="dxa"/>
          </w:tcPr>
          <w:p w14:paraId="668C8BEB" w14:textId="6CEBA255" w:rsidR="00944BF8" w:rsidRDefault="00944BF8">
            <w:pPr>
              <w:rPr>
                <w:lang w:val="en-GB"/>
              </w:rPr>
            </w:pPr>
            <w:r w:rsidRPr="00FA78C2">
              <w:rPr>
                <w:lang w:val="en-GB"/>
              </w:rPr>
              <w:t>Added</w:t>
            </w:r>
          </w:p>
          <w:p w14:paraId="43EE8C49" w14:textId="6482D80A" w:rsidR="001329BF" w:rsidRPr="00FA78C2" w:rsidRDefault="001329BF">
            <w:pPr>
              <w:rPr>
                <w:lang w:val="en-GB"/>
              </w:rPr>
            </w:pPr>
            <w:r>
              <w:rPr>
                <w:lang w:val="en-GB"/>
              </w:rPr>
              <w:t xml:space="preserve">See the section on </w:t>
            </w:r>
            <w:r>
              <w:rPr>
                <w:lang w:val="en-GB"/>
              </w:rPr>
              <w:fldChar w:fldCharType="begin"/>
            </w:r>
            <w:r>
              <w:rPr>
                <w:lang w:val="en-GB"/>
              </w:rPr>
              <w:instrText xml:space="preserve"> REF _Ref172277856 \h </w:instrText>
            </w:r>
            <w:r>
              <w:rPr>
                <w:lang w:val="en-GB"/>
              </w:rPr>
            </w:r>
            <w:r>
              <w:rPr>
                <w:lang w:val="en-GB"/>
              </w:rPr>
              <w:fldChar w:fldCharType="separate"/>
            </w:r>
            <w:r w:rsidR="00FA0A35">
              <w:rPr>
                <w:lang w:val="en-GB"/>
              </w:rPr>
              <w:t>locationSurvey</w:t>
            </w:r>
            <w:r>
              <w:rPr>
                <w:lang w:val="en-GB"/>
              </w:rPr>
              <w:fldChar w:fldCharType="end"/>
            </w:r>
            <w:r w:rsidR="0094572D">
              <w:rPr>
                <w:lang w:val="en-GB"/>
              </w:rPr>
              <w:br/>
            </w:r>
            <w:r w:rsidR="0094572D" w:rsidRPr="00707A68">
              <w:rPr>
                <w:b/>
                <w:bCs/>
                <w:lang w:val="en-GB"/>
              </w:rPr>
              <w:t>Only applicable for ExtraPlan</w:t>
            </w:r>
          </w:p>
        </w:tc>
      </w:tr>
      <w:tr w:rsidR="00944BF8" w:rsidRPr="00415CCB" w14:paraId="369CDA96"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3483E868" w14:textId="622CB9E4" w:rsidR="00944BF8" w:rsidRPr="00FA78C2" w:rsidRDefault="00944BF8">
            <w:pPr>
              <w:rPr>
                <w:lang w:val="en-GB"/>
              </w:rPr>
            </w:pPr>
            <w:r w:rsidRPr="00FA78C2">
              <w:rPr>
                <w:lang w:val="en-GB"/>
              </w:rPr>
              <w:t>bestandIdentificator</w:t>
            </w:r>
          </w:p>
        </w:tc>
        <w:tc>
          <w:tcPr>
            <w:tcW w:w="2778" w:type="dxa"/>
          </w:tcPr>
          <w:p w14:paraId="4377AD6E" w14:textId="68E43C10" w:rsidR="00944BF8" w:rsidRPr="00FA78C2" w:rsidRDefault="00944BF8">
            <w:pPr>
              <w:rPr>
                <w:lang w:val="en-GB"/>
              </w:rPr>
            </w:pPr>
            <w:r w:rsidRPr="00FA78C2">
              <w:rPr>
                <w:lang w:val="en-GB"/>
              </w:rPr>
              <w:t>/</w:t>
            </w:r>
          </w:p>
        </w:tc>
        <w:tc>
          <w:tcPr>
            <w:tcW w:w="2568" w:type="dxa"/>
          </w:tcPr>
          <w:p w14:paraId="6E972DDF" w14:textId="77777777" w:rsidR="00944BF8" w:rsidRDefault="00944BF8">
            <w:pPr>
              <w:rPr>
                <w:lang w:val="en-GB"/>
              </w:rPr>
            </w:pPr>
            <w:r w:rsidRPr="00FA78C2">
              <w:rPr>
                <w:lang w:val="en-GB"/>
              </w:rPr>
              <w:t>Removed</w:t>
            </w:r>
          </w:p>
          <w:p w14:paraId="61453205" w14:textId="7E679FED" w:rsidR="001329BF" w:rsidRPr="00FA78C2" w:rsidRDefault="001329BF">
            <w:pPr>
              <w:rPr>
                <w:lang w:val="en-GB"/>
              </w:rPr>
            </w:pPr>
            <w:r>
              <w:rPr>
                <w:lang w:val="en-GB"/>
              </w:rPr>
              <w:t xml:space="preserve">See the section on </w:t>
            </w:r>
            <w:r>
              <w:rPr>
                <w:lang w:val="en-GB"/>
              </w:rPr>
              <w:fldChar w:fldCharType="begin"/>
            </w:r>
            <w:r>
              <w:rPr>
                <w:lang w:val="en-GB"/>
              </w:rPr>
              <w:instrText xml:space="preserve"> REF _Ref172277870 \h </w:instrText>
            </w:r>
            <w:r>
              <w:rPr>
                <w:lang w:val="en-GB"/>
              </w:rPr>
            </w:r>
            <w:r>
              <w:rPr>
                <w:lang w:val="en-GB"/>
              </w:rPr>
              <w:fldChar w:fldCharType="separate"/>
            </w:r>
            <w:r w:rsidR="00FA0A35" w:rsidRPr="00FA78C2">
              <w:rPr>
                <w:lang w:val="en-GB"/>
              </w:rPr>
              <w:t>bestandIdentificator</w:t>
            </w:r>
            <w:r>
              <w:rPr>
                <w:lang w:val="en-GB"/>
              </w:rPr>
              <w:fldChar w:fldCharType="end"/>
            </w:r>
          </w:p>
        </w:tc>
      </w:tr>
      <w:tr w:rsidR="00944BF8" w:rsidRPr="00415CCB" w14:paraId="10F886D9" w14:textId="77777777">
        <w:tc>
          <w:tcPr>
            <w:tcW w:w="3714" w:type="dxa"/>
          </w:tcPr>
          <w:p w14:paraId="3167E454" w14:textId="3B4854B6" w:rsidR="00944BF8" w:rsidRPr="00FA78C2" w:rsidRDefault="00944BF8">
            <w:pPr>
              <w:rPr>
                <w:lang w:val="en-GB"/>
              </w:rPr>
            </w:pPr>
            <w:r w:rsidRPr="00FA78C2">
              <w:rPr>
                <w:lang w:val="en-GB"/>
              </w:rPr>
              <w:lastRenderedPageBreak/>
              <w:t>opKabelEnLeidingen</w:t>
            </w:r>
          </w:p>
        </w:tc>
        <w:tc>
          <w:tcPr>
            <w:tcW w:w="2778" w:type="dxa"/>
          </w:tcPr>
          <w:p w14:paraId="79AF3B23" w14:textId="275FA2D5" w:rsidR="00944BF8" w:rsidRPr="00FA78C2" w:rsidRDefault="00944BF8">
            <w:pPr>
              <w:rPr>
                <w:lang w:val="en-GB"/>
              </w:rPr>
            </w:pPr>
            <w:r w:rsidRPr="00FA78C2">
              <w:rPr>
                <w:lang w:val="en-GB"/>
              </w:rPr>
              <w:t>refersTo</w:t>
            </w:r>
          </w:p>
        </w:tc>
        <w:tc>
          <w:tcPr>
            <w:tcW w:w="2568" w:type="dxa"/>
          </w:tcPr>
          <w:p w14:paraId="678D5746" w14:textId="5DC9F8AA" w:rsidR="00944BF8" w:rsidRDefault="00944BF8">
            <w:pPr>
              <w:rPr>
                <w:lang w:val="en-GB"/>
              </w:rPr>
            </w:pPr>
            <w:r w:rsidRPr="00FA78C2">
              <w:rPr>
                <w:lang w:val="en-GB"/>
              </w:rPr>
              <w:t>Renamed</w:t>
            </w:r>
            <w:r w:rsidR="00707A68">
              <w:rPr>
                <w:lang w:val="en-GB"/>
              </w:rPr>
              <w:br/>
            </w:r>
            <w:r w:rsidR="00707A68" w:rsidRPr="00707A68">
              <w:rPr>
                <w:b/>
                <w:bCs/>
                <w:lang w:val="en-GB"/>
              </w:rPr>
              <w:t>Only applicable for ExtraPlan</w:t>
            </w:r>
          </w:p>
          <w:p w14:paraId="527C98A3" w14:textId="0AD6181E" w:rsidR="001329BF" w:rsidRPr="00FA78C2" w:rsidRDefault="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FA0A35" w:rsidRPr="00FA78C2">
              <w:rPr>
                <w:lang w:val="en-GB"/>
              </w:rPr>
              <w:t>Associations</w:t>
            </w:r>
            <w:r>
              <w:rPr>
                <w:lang w:val="en-GB"/>
              </w:rPr>
              <w:fldChar w:fldCharType="end"/>
            </w:r>
          </w:p>
        </w:tc>
      </w:tr>
      <w:tr w:rsidR="00944BF8" w:rsidRPr="00415CCB" w14:paraId="4C8548EC"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08F523F0" w14:textId="5019D7AB" w:rsidR="00944BF8" w:rsidRPr="00FA78C2" w:rsidRDefault="00944BF8">
            <w:pPr>
              <w:rPr>
                <w:lang w:val="en-GB"/>
              </w:rPr>
            </w:pPr>
            <w:r w:rsidRPr="00FA78C2">
              <w:rPr>
                <w:lang w:val="en-GB"/>
              </w:rPr>
              <w:t>opLeidingElementen</w:t>
            </w:r>
          </w:p>
        </w:tc>
        <w:tc>
          <w:tcPr>
            <w:tcW w:w="2778" w:type="dxa"/>
          </w:tcPr>
          <w:p w14:paraId="3F707525" w14:textId="265EB5C0" w:rsidR="00944BF8" w:rsidRPr="00FA78C2" w:rsidRDefault="00944BF8">
            <w:pPr>
              <w:rPr>
                <w:lang w:val="en-GB"/>
              </w:rPr>
            </w:pPr>
            <w:r w:rsidRPr="00FA78C2">
              <w:rPr>
                <w:lang w:val="en-GB"/>
              </w:rPr>
              <w:t>refersTo</w:t>
            </w:r>
          </w:p>
        </w:tc>
        <w:tc>
          <w:tcPr>
            <w:tcW w:w="2568" w:type="dxa"/>
          </w:tcPr>
          <w:p w14:paraId="4F191EB2" w14:textId="77777777" w:rsidR="001329BF" w:rsidRDefault="001329BF" w:rsidP="001329BF">
            <w:pPr>
              <w:rPr>
                <w:lang w:val="en-GB"/>
              </w:rPr>
            </w:pPr>
            <w:r w:rsidRPr="00FA78C2">
              <w:rPr>
                <w:lang w:val="en-GB"/>
              </w:rPr>
              <w:t>Renamed</w:t>
            </w:r>
          </w:p>
          <w:p w14:paraId="0921496A" w14:textId="5D0A1271" w:rsidR="00707A68" w:rsidRDefault="00707A68" w:rsidP="001329BF">
            <w:pPr>
              <w:rPr>
                <w:lang w:val="en-GB"/>
              </w:rPr>
            </w:pPr>
            <w:r w:rsidRPr="00707A68">
              <w:rPr>
                <w:b/>
                <w:bCs/>
                <w:lang w:val="en-GB"/>
              </w:rPr>
              <w:t>Only applicable for ExtraPlan</w:t>
            </w:r>
          </w:p>
          <w:p w14:paraId="584AE6CE" w14:textId="58298792" w:rsidR="00944BF8"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FA0A35" w:rsidRPr="00FA78C2">
              <w:rPr>
                <w:lang w:val="en-GB"/>
              </w:rPr>
              <w:t>Associations</w:t>
            </w:r>
            <w:r>
              <w:rPr>
                <w:lang w:val="en-GB"/>
              </w:rPr>
              <w:fldChar w:fldCharType="end"/>
            </w:r>
          </w:p>
        </w:tc>
      </w:tr>
      <w:tr w:rsidR="00944BF8" w:rsidRPr="00415CCB" w14:paraId="10267C80" w14:textId="77777777">
        <w:tc>
          <w:tcPr>
            <w:tcW w:w="3714" w:type="dxa"/>
          </w:tcPr>
          <w:p w14:paraId="45A2FD72" w14:textId="65D15B79" w:rsidR="00944BF8" w:rsidRPr="00FA78C2" w:rsidRDefault="00944BF8">
            <w:pPr>
              <w:rPr>
                <w:lang w:val="en-GB"/>
              </w:rPr>
            </w:pPr>
            <w:r w:rsidRPr="00FA78C2">
              <w:rPr>
                <w:lang w:val="en-GB"/>
              </w:rPr>
              <w:t>opKabelEnLeidingContainers</w:t>
            </w:r>
          </w:p>
        </w:tc>
        <w:tc>
          <w:tcPr>
            <w:tcW w:w="2778" w:type="dxa"/>
          </w:tcPr>
          <w:p w14:paraId="18E1D050" w14:textId="4A3E4388" w:rsidR="00944BF8" w:rsidRPr="00FA78C2" w:rsidRDefault="00944BF8">
            <w:pPr>
              <w:rPr>
                <w:lang w:val="en-GB"/>
              </w:rPr>
            </w:pPr>
            <w:r w:rsidRPr="00FA78C2">
              <w:rPr>
                <w:lang w:val="en-GB"/>
              </w:rPr>
              <w:t>refersTo</w:t>
            </w:r>
          </w:p>
        </w:tc>
        <w:tc>
          <w:tcPr>
            <w:tcW w:w="2568" w:type="dxa"/>
          </w:tcPr>
          <w:p w14:paraId="30EB403A" w14:textId="77777777" w:rsidR="001329BF" w:rsidRDefault="001329BF" w:rsidP="001329BF">
            <w:pPr>
              <w:rPr>
                <w:lang w:val="en-GB"/>
              </w:rPr>
            </w:pPr>
            <w:r w:rsidRPr="00FA78C2">
              <w:rPr>
                <w:lang w:val="en-GB"/>
              </w:rPr>
              <w:t>Renamed</w:t>
            </w:r>
          </w:p>
          <w:p w14:paraId="44EBFE08" w14:textId="2C7D5CCA" w:rsidR="00707A68" w:rsidRDefault="00707A68" w:rsidP="001329BF">
            <w:pPr>
              <w:rPr>
                <w:lang w:val="en-GB"/>
              </w:rPr>
            </w:pPr>
            <w:r w:rsidRPr="00707A68">
              <w:rPr>
                <w:b/>
                <w:bCs/>
                <w:lang w:val="en-GB"/>
              </w:rPr>
              <w:t>Only applicable for ExtraPlan</w:t>
            </w:r>
          </w:p>
          <w:p w14:paraId="2A0154FF" w14:textId="0E1BC7E0" w:rsidR="00944BF8"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FA0A35" w:rsidRPr="00FA78C2">
              <w:rPr>
                <w:lang w:val="en-GB"/>
              </w:rPr>
              <w:t>Associations</w:t>
            </w:r>
            <w:r>
              <w:rPr>
                <w:lang w:val="en-GB"/>
              </w:rPr>
              <w:fldChar w:fldCharType="end"/>
            </w:r>
          </w:p>
        </w:tc>
      </w:tr>
      <w:tr w:rsidR="00944BF8" w:rsidRPr="00415CCB" w14:paraId="5BDB4CFF"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6AB7FBEB" w14:textId="6F413347" w:rsidR="00944BF8" w:rsidRPr="00FA78C2" w:rsidRDefault="00944BF8">
            <w:pPr>
              <w:rPr>
                <w:lang w:val="en-GB"/>
              </w:rPr>
            </w:pPr>
            <w:r w:rsidRPr="00FA78C2">
              <w:rPr>
                <w:lang w:val="en-GB"/>
              </w:rPr>
              <w:t>opContainerLeidingElementen</w:t>
            </w:r>
          </w:p>
        </w:tc>
        <w:tc>
          <w:tcPr>
            <w:tcW w:w="2778" w:type="dxa"/>
          </w:tcPr>
          <w:p w14:paraId="2F486826" w14:textId="23EE0D11" w:rsidR="00944BF8" w:rsidRPr="00FA78C2" w:rsidRDefault="00944BF8">
            <w:pPr>
              <w:rPr>
                <w:lang w:val="en-GB"/>
              </w:rPr>
            </w:pPr>
            <w:r w:rsidRPr="00FA78C2">
              <w:rPr>
                <w:lang w:val="en-GB"/>
              </w:rPr>
              <w:t>refersTo</w:t>
            </w:r>
          </w:p>
        </w:tc>
        <w:tc>
          <w:tcPr>
            <w:tcW w:w="2568" w:type="dxa"/>
          </w:tcPr>
          <w:p w14:paraId="36DC62B4" w14:textId="77777777" w:rsidR="001329BF" w:rsidRDefault="001329BF" w:rsidP="001329BF">
            <w:pPr>
              <w:rPr>
                <w:lang w:val="en-GB"/>
              </w:rPr>
            </w:pPr>
            <w:r w:rsidRPr="00FA78C2">
              <w:rPr>
                <w:lang w:val="en-GB"/>
              </w:rPr>
              <w:t>Renamed</w:t>
            </w:r>
          </w:p>
          <w:p w14:paraId="0063FD2C" w14:textId="16F42960" w:rsidR="00707A68" w:rsidRDefault="00707A68" w:rsidP="001329BF">
            <w:pPr>
              <w:rPr>
                <w:lang w:val="en-GB"/>
              </w:rPr>
            </w:pPr>
            <w:r w:rsidRPr="00707A68">
              <w:rPr>
                <w:b/>
                <w:bCs/>
                <w:lang w:val="en-GB"/>
              </w:rPr>
              <w:t>Only applicable for ExtraPlan</w:t>
            </w:r>
          </w:p>
          <w:p w14:paraId="07D0445D" w14:textId="7E397252" w:rsidR="00944BF8"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FA0A35" w:rsidRPr="00FA78C2">
              <w:rPr>
                <w:lang w:val="en-GB"/>
              </w:rPr>
              <w:t>Associations</w:t>
            </w:r>
            <w:r>
              <w:rPr>
                <w:lang w:val="en-GB"/>
              </w:rPr>
              <w:fldChar w:fldCharType="end"/>
            </w:r>
          </w:p>
        </w:tc>
      </w:tr>
      <w:tr w:rsidR="00657E0E" w:rsidRPr="00415CCB" w14:paraId="290DD204" w14:textId="77777777">
        <w:tc>
          <w:tcPr>
            <w:tcW w:w="3714" w:type="dxa"/>
          </w:tcPr>
          <w:p w14:paraId="02F248E7" w14:textId="269AA952" w:rsidR="00657E0E" w:rsidRPr="00FA78C2" w:rsidRDefault="00657E0E">
            <w:pPr>
              <w:rPr>
                <w:lang w:val="en-GB"/>
              </w:rPr>
            </w:pPr>
            <w:r w:rsidRPr="00FA78C2">
              <w:rPr>
                <w:lang w:val="en-GB"/>
              </w:rPr>
              <w:t>inNetwork</w:t>
            </w:r>
          </w:p>
        </w:tc>
        <w:tc>
          <w:tcPr>
            <w:tcW w:w="2778" w:type="dxa"/>
          </w:tcPr>
          <w:p w14:paraId="23E36DDB" w14:textId="4E0170B1" w:rsidR="00657E0E" w:rsidRPr="00FA78C2" w:rsidRDefault="00657E0E">
            <w:pPr>
              <w:rPr>
                <w:lang w:val="en-GB"/>
              </w:rPr>
            </w:pPr>
            <w:r w:rsidRPr="00FA78C2">
              <w:rPr>
                <w:lang w:val="en-GB"/>
              </w:rPr>
              <w:t>inNetwork</w:t>
            </w:r>
          </w:p>
        </w:tc>
        <w:tc>
          <w:tcPr>
            <w:tcW w:w="2568" w:type="dxa"/>
          </w:tcPr>
          <w:p w14:paraId="24835F8E" w14:textId="77777777" w:rsidR="00657E0E" w:rsidRDefault="00657E0E">
            <w:pPr>
              <w:rPr>
                <w:lang w:val="en-GB"/>
              </w:rPr>
            </w:pPr>
            <w:r w:rsidRPr="00FA78C2">
              <w:rPr>
                <w:lang w:val="en-GB"/>
              </w:rPr>
              <w:t>Added for precautions (voorzorgsmaatregel)</w:t>
            </w:r>
          </w:p>
          <w:p w14:paraId="66FA3D48" w14:textId="13823840" w:rsidR="00DC26C8" w:rsidRPr="00FA78C2" w:rsidRDefault="00DC26C8">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FA0A35" w:rsidRPr="00FA78C2">
              <w:rPr>
                <w:lang w:val="en-GB"/>
              </w:rPr>
              <w:t>Associations</w:t>
            </w:r>
            <w:r>
              <w:rPr>
                <w:lang w:val="en-GB"/>
              </w:rPr>
              <w:fldChar w:fldCharType="end"/>
            </w:r>
          </w:p>
        </w:tc>
      </w:tr>
      <w:tr w:rsidR="00944BF8" w:rsidRPr="00415CCB" w14:paraId="78C16983"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7B586BDA" w14:textId="79683B0A" w:rsidR="00944BF8" w:rsidRPr="00FA78C2" w:rsidRDefault="00944BF8">
            <w:pPr>
              <w:rPr>
                <w:lang w:val="en-GB"/>
              </w:rPr>
            </w:pPr>
            <w:r w:rsidRPr="00FA78C2">
              <w:rPr>
                <w:lang w:val="en-GB"/>
              </w:rPr>
              <w:t>heeftUtilityNetwork</w:t>
            </w:r>
          </w:p>
        </w:tc>
        <w:tc>
          <w:tcPr>
            <w:tcW w:w="2778" w:type="dxa"/>
          </w:tcPr>
          <w:p w14:paraId="0A2E81B6" w14:textId="2EADE339" w:rsidR="00944BF8" w:rsidRPr="00FA78C2" w:rsidRDefault="00944BF8">
            <w:pPr>
              <w:rPr>
                <w:lang w:val="en-GB"/>
              </w:rPr>
            </w:pPr>
            <w:r w:rsidRPr="00FA78C2">
              <w:rPr>
                <w:lang w:val="en-GB"/>
              </w:rPr>
              <w:t>/</w:t>
            </w:r>
          </w:p>
        </w:tc>
        <w:tc>
          <w:tcPr>
            <w:tcW w:w="2568" w:type="dxa"/>
          </w:tcPr>
          <w:p w14:paraId="018552C6" w14:textId="77777777" w:rsidR="00944BF8" w:rsidRDefault="00944BF8">
            <w:pPr>
              <w:rPr>
                <w:lang w:val="en-GB"/>
              </w:rPr>
            </w:pPr>
            <w:r w:rsidRPr="00FA78C2">
              <w:rPr>
                <w:lang w:val="en-GB"/>
              </w:rPr>
              <w:t>Removed</w:t>
            </w:r>
          </w:p>
          <w:p w14:paraId="3532CBCE" w14:textId="502CE02A" w:rsidR="001329BF"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FA0A35" w:rsidRPr="00FA78C2">
              <w:rPr>
                <w:lang w:val="en-GB"/>
              </w:rPr>
              <w:t>Associations</w:t>
            </w:r>
            <w:r>
              <w:rPr>
                <w:lang w:val="en-GB"/>
              </w:rPr>
              <w:fldChar w:fldCharType="end"/>
            </w:r>
          </w:p>
        </w:tc>
      </w:tr>
    </w:tbl>
    <w:p w14:paraId="4E3E66E0" w14:textId="555799A3" w:rsidR="00657E0E" w:rsidRPr="00FA78C2" w:rsidRDefault="00657E0E" w:rsidP="00657E0E">
      <w:pPr>
        <w:pStyle w:val="Heading2"/>
        <w:rPr>
          <w:lang w:val="en-GB"/>
        </w:rPr>
      </w:pPr>
      <w:bookmarkStart w:id="93" w:name="_Ref172277870"/>
      <w:bookmarkStart w:id="94" w:name="_Toc173155313"/>
      <w:r w:rsidRPr="00FA78C2">
        <w:rPr>
          <w:lang w:val="en-GB"/>
        </w:rPr>
        <w:t>bestandIdentificator</w:t>
      </w:r>
      <w:bookmarkEnd w:id="93"/>
      <w:bookmarkEnd w:id="94"/>
    </w:p>
    <w:p w14:paraId="018E617B" w14:textId="39B04AC0" w:rsidR="00657E0E" w:rsidRPr="00FA78C2" w:rsidRDefault="00657E0E" w:rsidP="00657E0E">
      <w:pPr>
        <w:rPr>
          <w:lang w:val="en-GB"/>
        </w:rPr>
      </w:pPr>
      <w:r w:rsidRPr="00FA78C2">
        <w:rPr>
          <w:lang w:val="en-GB"/>
        </w:rPr>
        <w:t xml:space="preserve">The </w:t>
      </w:r>
      <w:r w:rsidRPr="00FA78C2">
        <w:rPr>
          <w:i/>
          <w:iCs/>
          <w:lang w:val="en-GB"/>
        </w:rPr>
        <w:t>bestandIdentificator</w:t>
      </w:r>
      <w:r w:rsidRPr="00FA78C2">
        <w:rPr>
          <w:lang w:val="en-GB"/>
        </w:rPr>
        <w:t xml:space="preserve"> element of </w:t>
      </w:r>
      <w:r w:rsidRPr="00FA78C2">
        <w:rPr>
          <w:i/>
          <w:iCs/>
          <w:lang w:val="en-GB"/>
        </w:rPr>
        <w:t>ExtraPlan</w:t>
      </w:r>
      <w:r w:rsidRPr="00FA78C2">
        <w:rPr>
          <w:lang w:val="en-GB"/>
        </w:rPr>
        <w:t xml:space="preserve"> in IMKL 2.3 was rarely used. </w:t>
      </w:r>
      <w:r w:rsidR="0028573F">
        <w:rPr>
          <w:lang w:val="en-GB"/>
        </w:rPr>
        <w:t>Therefore</w:t>
      </w:r>
      <w:r w:rsidRPr="00FA78C2">
        <w:rPr>
          <w:lang w:val="en-GB"/>
        </w:rPr>
        <w:t>, it was decided to remove this element in IMKL 3.</w:t>
      </w:r>
    </w:p>
    <w:p w14:paraId="193AA61B" w14:textId="6D64C148" w:rsidR="003A399B" w:rsidRPr="00FA78C2" w:rsidRDefault="003A399B" w:rsidP="003A399B">
      <w:pPr>
        <w:pStyle w:val="Heading2"/>
        <w:rPr>
          <w:lang w:val="en-GB"/>
        </w:rPr>
      </w:pPr>
      <w:bookmarkStart w:id="95" w:name="_Ref172277856"/>
      <w:bookmarkStart w:id="96" w:name="_Toc173155314"/>
      <w:r>
        <w:rPr>
          <w:lang w:val="en-GB"/>
        </w:rPr>
        <w:t>locationSurvey</w:t>
      </w:r>
      <w:bookmarkEnd w:id="95"/>
      <w:bookmarkEnd w:id="96"/>
    </w:p>
    <w:p w14:paraId="1B975F95" w14:textId="38DE9621" w:rsidR="003A399B" w:rsidRDefault="003A399B" w:rsidP="003A399B">
      <w:pPr>
        <w:rPr>
          <w:lang w:val="en-GB"/>
        </w:rPr>
      </w:pPr>
      <w:r w:rsidRPr="00FA78C2">
        <w:rPr>
          <w:lang w:val="en-GB"/>
        </w:rPr>
        <w:t xml:space="preserve">The </w:t>
      </w:r>
      <w:r>
        <w:rPr>
          <w:i/>
          <w:iCs/>
          <w:lang w:val="en-GB"/>
        </w:rPr>
        <w:t>locationSurvey</w:t>
      </w:r>
      <w:r w:rsidRPr="00FA78C2">
        <w:rPr>
          <w:lang w:val="en-GB"/>
        </w:rPr>
        <w:t xml:space="preserve"> element is an optional element that is added to </w:t>
      </w:r>
      <w:r>
        <w:rPr>
          <w:i/>
          <w:iCs/>
          <w:lang w:val="en-GB"/>
        </w:rPr>
        <w:t>ExtraPlan</w:t>
      </w:r>
      <w:r w:rsidRPr="00FA78C2">
        <w:rPr>
          <w:lang w:val="en-GB"/>
        </w:rPr>
        <w:t xml:space="preserve">. This element is of type </w:t>
      </w:r>
      <w:r w:rsidRPr="00FA78C2">
        <w:rPr>
          <w:i/>
          <w:iCs/>
          <w:lang w:val="en-GB"/>
        </w:rPr>
        <w:t>Survey</w:t>
      </w:r>
      <w:r w:rsidRPr="00FA78C2">
        <w:rPr>
          <w:lang w:val="en-GB"/>
        </w:rPr>
        <w:t xml:space="preserve"> and provides information on the way the </w:t>
      </w:r>
      <w:r w:rsidR="003442A9">
        <w:rPr>
          <w:i/>
          <w:iCs/>
          <w:lang w:val="en-GB"/>
        </w:rPr>
        <w:t>ExtraPlan</w:t>
      </w:r>
      <w:r w:rsidRPr="00FA78C2">
        <w:rPr>
          <w:lang w:val="en-GB"/>
        </w:rPr>
        <w:t xml:space="preserve"> </w:t>
      </w:r>
      <w:r w:rsidR="003442A9">
        <w:rPr>
          <w:lang w:val="en-GB"/>
        </w:rPr>
        <w:t>location</w:t>
      </w:r>
      <w:r w:rsidRPr="00FA78C2">
        <w:rPr>
          <w:lang w:val="en-GB"/>
        </w:rPr>
        <w:t xml:space="preserve"> was determined. It did not exist in IMKL 2.3.</w:t>
      </w:r>
      <w:r w:rsidR="00270472">
        <w:rPr>
          <w:lang w:val="en-GB"/>
        </w:rPr>
        <w:t xml:space="preserve"> </w:t>
      </w:r>
      <w:r w:rsidR="00270472" w:rsidRPr="002222BC">
        <w:rPr>
          <w:lang w:val="en-GB"/>
        </w:rPr>
        <w:t>Th</w:t>
      </w:r>
      <w:r w:rsidR="004C2906">
        <w:rPr>
          <w:lang w:val="en-GB"/>
        </w:rPr>
        <w:t>e</w:t>
      </w:r>
      <w:r w:rsidR="00270472" w:rsidRPr="002222BC">
        <w:rPr>
          <w:lang w:val="en-GB"/>
        </w:rPr>
        <w:t xml:space="preserve"> information</w:t>
      </w:r>
      <w:r w:rsidR="004C2906">
        <w:rPr>
          <w:lang w:val="en-GB"/>
        </w:rPr>
        <w:t xml:space="preserve"> about the </w:t>
      </w:r>
      <w:r w:rsidR="004C2906" w:rsidRPr="00415CCB">
        <w:rPr>
          <w:i/>
          <w:iCs/>
          <w:lang w:val="en-GB"/>
        </w:rPr>
        <w:t>locationSurvey</w:t>
      </w:r>
      <w:r w:rsidR="00270472" w:rsidRPr="002222BC">
        <w:rPr>
          <w:lang w:val="en-GB"/>
        </w:rPr>
        <w:t xml:space="preserve"> is not currently visible in the KLIP viewer. Therefore, providing it is optional</w:t>
      </w:r>
      <w:r w:rsidR="00270472">
        <w:rPr>
          <w:lang w:val="en-GB"/>
        </w:rPr>
        <w:t>.</w:t>
      </w:r>
    </w:p>
    <w:p w14:paraId="645614F2" w14:textId="4E1F233B" w:rsidR="00710886" w:rsidRPr="00FA78C2" w:rsidRDefault="00710886" w:rsidP="00710886">
      <w:pPr>
        <w:pStyle w:val="Heading2"/>
        <w:rPr>
          <w:lang w:val="en-GB"/>
        </w:rPr>
      </w:pPr>
      <w:bookmarkStart w:id="97" w:name="_Ref172277880"/>
      <w:bookmarkStart w:id="98" w:name="_Toc173155315"/>
      <w:r w:rsidRPr="00FA78C2">
        <w:rPr>
          <w:lang w:val="en-GB"/>
        </w:rPr>
        <w:lastRenderedPageBreak/>
        <w:t>Associations</w:t>
      </w:r>
      <w:bookmarkEnd w:id="97"/>
      <w:bookmarkEnd w:id="98"/>
    </w:p>
    <w:p w14:paraId="005557A9" w14:textId="5218E998" w:rsidR="00657E0E" w:rsidRPr="00FA78C2" w:rsidRDefault="00657E0E" w:rsidP="005E0A54">
      <w:pPr>
        <w:rPr>
          <w:lang w:val="en-GB"/>
        </w:rPr>
      </w:pPr>
      <w:r w:rsidRPr="00FA78C2">
        <w:rPr>
          <w:lang w:val="en-GB"/>
        </w:rPr>
        <w:t>In IMKL 2.3</w:t>
      </w:r>
      <w:r w:rsidR="00F14425">
        <w:rPr>
          <w:lang w:val="en-GB"/>
        </w:rPr>
        <w:t>,</w:t>
      </w:r>
      <w:r w:rsidRPr="00FA78C2">
        <w:rPr>
          <w:lang w:val="en-GB"/>
        </w:rPr>
        <w:t xml:space="preserve"> the relationship between an </w:t>
      </w:r>
      <w:r w:rsidRPr="005E0A54">
        <w:rPr>
          <w:i/>
          <w:iCs/>
          <w:lang w:val="en-GB"/>
        </w:rPr>
        <w:t>ExtraPlan</w:t>
      </w:r>
      <w:r w:rsidRPr="00FA78C2">
        <w:rPr>
          <w:lang w:val="en-GB"/>
        </w:rPr>
        <w:t xml:space="preserve"> </w:t>
      </w:r>
      <w:r w:rsidR="00E706A8">
        <w:rPr>
          <w:lang w:val="en-GB"/>
        </w:rPr>
        <w:t>entity</w:t>
      </w:r>
      <w:r w:rsidRPr="00FA78C2">
        <w:rPr>
          <w:lang w:val="en-GB"/>
        </w:rPr>
        <w:t xml:space="preserve"> and its </w:t>
      </w:r>
      <w:r w:rsidR="00F14425">
        <w:rPr>
          <w:lang w:val="en-GB"/>
        </w:rPr>
        <w:t xml:space="preserve">associated </w:t>
      </w:r>
      <w:r w:rsidRPr="00FA78C2">
        <w:rPr>
          <w:lang w:val="en-GB"/>
        </w:rPr>
        <w:t xml:space="preserve">elements was </w:t>
      </w:r>
      <w:r w:rsidR="00F14425">
        <w:rPr>
          <w:lang w:val="en-GB"/>
        </w:rPr>
        <w:t>established through</w:t>
      </w:r>
      <w:r w:rsidRPr="00FA78C2">
        <w:rPr>
          <w:lang w:val="en-GB"/>
        </w:rPr>
        <w:t xml:space="preserve"> any of the following elements: </w:t>
      </w:r>
      <w:r w:rsidRPr="005E0A54">
        <w:rPr>
          <w:i/>
          <w:iCs/>
          <w:lang w:val="en-GB"/>
        </w:rPr>
        <w:t>opKabelEnLeidingen</w:t>
      </w:r>
      <w:r w:rsidRPr="00FA78C2">
        <w:rPr>
          <w:lang w:val="en-GB"/>
        </w:rPr>
        <w:t xml:space="preserve">, </w:t>
      </w:r>
      <w:r w:rsidRPr="005E0A54">
        <w:rPr>
          <w:i/>
          <w:iCs/>
          <w:lang w:val="en-GB"/>
        </w:rPr>
        <w:t>opKabelEnLeidingContainers</w:t>
      </w:r>
      <w:r w:rsidRPr="00FA78C2">
        <w:rPr>
          <w:lang w:val="en-GB"/>
        </w:rPr>
        <w:t xml:space="preserve">, </w:t>
      </w:r>
      <w:r w:rsidRPr="005E0A54">
        <w:rPr>
          <w:i/>
          <w:iCs/>
          <w:lang w:val="en-GB"/>
        </w:rPr>
        <w:t>opContainerLeidingElementen</w:t>
      </w:r>
      <w:r w:rsidRPr="00FA78C2">
        <w:rPr>
          <w:lang w:val="en-GB"/>
        </w:rPr>
        <w:t xml:space="preserve"> and </w:t>
      </w:r>
      <w:r w:rsidRPr="005E0A54">
        <w:rPr>
          <w:i/>
          <w:iCs/>
          <w:lang w:val="en-GB"/>
        </w:rPr>
        <w:t>opLeidingElementen</w:t>
      </w:r>
      <w:r w:rsidRPr="00FA78C2">
        <w:rPr>
          <w:lang w:val="en-GB"/>
        </w:rPr>
        <w:t xml:space="preserve">. </w:t>
      </w:r>
      <w:r w:rsidR="00F14425">
        <w:rPr>
          <w:lang w:val="en-GB"/>
        </w:rPr>
        <w:t>T</w:t>
      </w:r>
      <w:r w:rsidR="005E0A54">
        <w:rPr>
          <w:lang w:val="en-GB"/>
        </w:rPr>
        <w:t xml:space="preserve">hese elements have now been consolidated into a single element: </w:t>
      </w:r>
      <w:r w:rsidR="005E0A54">
        <w:rPr>
          <w:i/>
          <w:iCs/>
          <w:lang w:val="en-GB"/>
        </w:rPr>
        <w:t>refersTo</w:t>
      </w:r>
      <w:r w:rsidR="005E0A54">
        <w:rPr>
          <w:lang w:val="en-GB"/>
        </w:rPr>
        <w:t>. The specific type of entity to which a</w:t>
      </w:r>
      <w:r w:rsidR="00F1096F">
        <w:rPr>
          <w:lang w:val="en-GB"/>
        </w:rPr>
        <w:t>n</w:t>
      </w:r>
      <w:r w:rsidR="005E0A54">
        <w:rPr>
          <w:lang w:val="en-GB"/>
        </w:rPr>
        <w:t xml:space="preserve"> </w:t>
      </w:r>
      <w:r w:rsidR="005E0A54">
        <w:rPr>
          <w:i/>
          <w:iCs/>
          <w:lang w:val="en-GB"/>
        </w:rPr>
        <w:t>ExtraPlan</w:t>
      </w:r>
      <w:r w:rsidR="005E0A54">
        <w:rPr>
          <w:lang w:val="en-GB"/>
        </w:rPr>
        <w:t xml:space="preserve"> entity is linked can be determined directly from the href attribute within the </w:t>
      </w:r>
      <w:r w:rsidR="005E0A54">
        <w:rPr>
          <w:i/>
          <w:iCs/>
          <w:lang w:val="en-GB"/>
        </w:rPr>
        <w:t xml:space="preserve">refersTo </w:t>
      </w:r>
      <w:r w:rsidR="005E0A54">
        <w:rPr>
          <w:lang w:val="en-GB"/>
        </w:rPr>
        <w:t>element.</w:t>
      </w:r>
      <w:r w:rsidRPr="00FA78C2">
        <w:rPr>
          <w:lang w:val="en-GB"/>
        </w:rPr>
        <w:t xml:space="preserve"> A</w:t>
      </w:r>
      <w:r w:rsidR="00F1096F">
        <w:rPr>
          <w:lang w:val="en-GB"/>
        </w:rPr>
        <w:t>n</w:t>
      </w:r>
      <w:r w:rsidRPr="00FA78C2">
        <w:rPr>
          <w:lang w:val="en-GB"/>
        </w:rPr>
        <w:t xml:space="preserve"> </w:t>
      </w:r>
      <w:r w:rsidR="004E24A8" w:rsidRPr="005E0A54">
        <w:rPr>
          <w:i/>
          <w:iCs/>
          <w:lang w:val="en-GB"/>
        </w:rPr>
        <w:t>ExtraPlan</w:t>
      </w:r>
      <w:r w:rsidRPr="00FA78C2">
        <w:rPr>
          <w:lang w:val="en-GB"/>
        </w:rPr>
        <w:t xml:space="preserve"> can have as many </w:t>
      </w:r>
      <w:r w:rsidR="00C7635A" w:rsidRPr="00C7635A">
        <w:rPr>
          <w:i/>
          <w:iCs/>
          <w:lang w:val="en-GB"/>
        </w:rPr>
        <w:t>refersTo</w:t>
      </w:r>
      <w:r w:rsidRPr="00FA78C2">
        <w:rPr>
          <w:lang w:val="en-GB"/>
        </w:rPr>
        <w:t xml:space="preserve"> elements as required.</w:t>
      </w:r>
      <w:r w:rsidR="00F1096F">
        <w:rPr>
          <w:lang w:val="en-GB"/>
        </w:rPr>
        <w:t xml:space="preserve"> </w:t>
      </w:r>
      <w:r w:rsidR="00F1096F" w:rsidRPr="00F1096F">
        <w:rPr>
          <w:i/>
          <w:iCs/>
          <w:lang w:val="en-GB"/>
        </w:rPr>
        <w:t>Documents</w:t>
      </w:r>
      <w:r w:rsidR="00F1096F">
        <w:rPr>
          <w:lang w:val="en-GB"/>
        </w:rPr>
        <w:t xml:space="preserve"> </w:t>
      </w:r>
      <w:r w:rsidR="00A374FA">
        <w:rPr>
          <w:lang w:val="en-GB"/>
        </w:rPr>
        <w:t>d</w:t>
      </w:r>
      <w:r w:rsidR="00F1096F">
        <w:rPr>
          <w:lang w:val="en-GB"/>
        </w:rPr>
        <w:t xml:space="preserve">o not have the </w:t>
      </w:r>
      <w:r w:rsidR="00F1096F" w:rsidRPr="00F1096F">
        <w:rPr>
          <w:i/>
          <w:iCs/>
          <w:lang w:val="en-GB"/>
        </w:rPr>
        <w:t>refersTo</w:t>
      </w:r>
      <w:r w:rsidR="00F1096F">
        <w:rPr>
          <w:lang w:val="en-GB"/>
        </w:rPr>
        <w:t xml:space="preserve"> element. A </w:t>
      </w:r>
      <w:r w:rsidR="00F1096F" w:rsidRPr="00F1096F">
        <w:rPr>
          <w:i/>
          <w:iCs/>
          <w:lang w:val="en-GB"/>
        </w:rPr>
        <w:t>Document</w:t>
      </w:r>
      <w:r w:rsidR="00F1096F">
        <w:rPr>
          <w:lang w:val="en-GB"/>
        </w:rPr>
        <w:t xml:space="preserve"> can only be linked to a </w:t>
      </w:r>
      <w:r w:rsidR="00F1096F" w:rsidRPr="00F1096F">
        <w:rPr>
          <w:i/>
          <w:iCs/>
          <w:lang w:val="en-GB"/>
        </w:rPr>
        <w:t>UtilityNetwork</w:t>
      </w:r>
      <w:r w:rsidR="00F1096F">
        <w:rPr>
          <w:lang w:val="en-GB"/>
        </w:rPr>
        <w:t xml:space="preserve"> and thus does not need the </w:t>
      </w:r>
      <w:r w:rsidR="00F1096F" w:rsidRPr="00F1096F">
        <w:rPr>
          <w:i/>
          <w:iCs/>
          <w:lang w:val="en-GB"/>
        </w:rPr>
        <w:t>refersTo</w:t>
      </w:r>
      <w:r w:rsidR="00F1096F">
        <w:rPr>
          <w:lang w:val="en-GB"/>
        </w:rPr>
        <w:t xml:space="preserve"> element.</w:t>
      </w:r>
    </w:p>
    <w:p w14:paraId="65109C79" w14:textId="77777777" w:rsidR="00657E0E" w:rsidRPr="00FA78C2" w:rsidRDefault="00657E0E" w:rsidP="00657E0E">
      <w:pPr>
        <w:rPr>
          <w:lang w:val="en-GB"/>
        </w:rPr>
      </w:pPr>
    </w:p>
    <w:p w14:paraId="494FC2FF" w14:textId="5C2577AC" w:rsidR="00657E0E" w:rsidRPr="00FA78C2" w:rsidRDefault="00657E0E" w:rsidP="00657E0E">
      <w:pPr>
        <w:rPr>
          <w:lang w:val="en-GB"/>
        </w:rPr>
      </w:pPr>
      <w:r w:rsidRPr="00FA78C2">
        <w:rPr>
          <w:lang w:val="en-GB"/>
        </w:rPr>
        <w:t xml:space="preserve">The element </w:t>
      </w:r>
      <w:r w:rsidRPr="00FA78C2">
        <w:rPr>
          <w:i/>
          <w:iCs/>
          <w:lang w:val="en-GB"/>
        </w:rPr>
        <w:t>heeftUtilityNetwork</w:t>
      </w:r>
      <w:r w:rsidRPr="00FA78C2">
        <w:rPr>
          <w:lang w:val="en-GB"/>
        </w:rPr>
        <w:t xml:space="preserve"> is no longer needed. The absence of </w:t>
      </w:r>
      <w:r w:rsidR="007C11C8" w:rsidRPr="00FA78C2">
        <w:rPr>
          <w:i/>
          <w:iCs/>
          <w:lang w:val="en-GB"/>
        </w:rPr>
        <w:t>refersTo</w:t>
      </w:r>
      <w:r w:rsidRPr="00FA78C2">
        <w:rPr>
          <w:lang w:val="en-GB"/>
        </w:rPr>
        <w:t xml:space="preserve"> elements already indicates that the </w:t>
      </w:r>
      <w:r w:rsidR="007C11C8" w:rsidRPr="00FA78C2">
        <w:rPr>
          <w:i/>
          <w:iCs/>
          <w:lang w:val="en-GB"/>
        </w:rPr>
        <w:t>Document</w:t>
      </w:r>
      <w:r w:rsidR="00D46145">
        <w:rPr>
          <w:lang w:val="en-GB"/>
        </w:rPr>
        <w:t xml:space="preserve"> </w:t>
      </w:r>
      <w:r w:rsidR="00BD6690">
        <w:rPr>
          <w:lang w:val="en-GB"/>
        </w:rPr>
        <w:t xml:space="preserve">or </w:t>
      </w:r>
      <w:r w:rsidR="00BD6690">
        <w:rPr>
          <w:i/>
          <w:iCs/>
          <w:lang w:val="en-GB"/>
        </w:rPr>
        <w:t xml:space="preserve">ExtraPlan </w:t>
      </w:r>
      <w:r w:rsidRPr="00FA78C2">
        <w:rPr>
          <w:lang w:val="en-GB"/>
        </w:rPr>
        <w:t xml:space="preserve">relates to the </w:t>
      </w:r>
      <w:r w:rsidRPr="00977F62">
        <w:rPr>
          <w:i/>
          <w:iCs/>
          <w:lang w:val="en-GB"/>
        </w:rPr>
        <w:t>UtilityNetwork</w:t>
      </w:r>
      <w:r w:rsidRPr="00FA78C2">
        <w:rPr>
          <w:lang w:val="en-GB"/>
        </w:rPr>
        <w:t xml:space="preserve"> itself and not to specific elements.</w:t>
      </w:r>
    </w:p>
    <w:p w14:paraId="4A3F6046" w14:textId="77777777" w:rsidR="00657E0E" w:rsidRPr="00FA78C2" w:rsidRDefault="00657E0E" w:rsidP="00657E0E">
      <w:pPr>
        <w:rPr>
          <w:lang w:val="en-GB"/>
        </w:rPr>
      </w:pPr>
    </w:p>
    <w:p w14:paraId="0C843B7C" w14:textId="772F8DE9" w:rsidR="00A63CF4" w:rsidRPr="00FA78C2" w:rsidRDefault="00A63CF4" w:rsidP="00657E0E">
      <w:pPr>
        <w:rPr>
          <w:lang w:val="en-GB"/>
        </w:rPr>
      </w:pPr>
      <w:r w:rsidRPr="00FA78C2">
        <w:rPr>
          <w:lang w:val="en-GB"/>
        </w:rPr>
        <w:t xml:space="preserve">Because </w:t>
      </w:r>
      <w:r w:rsidRPr="00FA78C2">
        <w:rPr>
          <w:i/>
          <w:iCs/>
          <w:lang w:val="en-GB"/>
        </w:rPr>
        <w:t>voorzorgsmaatregel</w:t>
      </w:r>
      <w:r w:rsidRPr="00FA78C2">
        <w:rPr>
          <w:lang w:val="en-GB"/>
        </w:rPr>
        <w:t xml:space="preserve"> is no longer embedded within </w:t>
      </w:r>
      <w:r w:rsidRPr="00205C2B">
        <w:rPr>
          <w:i/>
          <w:iCs/>
          <w:lang w:val="en-GB"/>
        </w:rPr>
        <w:t>UtilityNetwork</w:t>
      </w:r>
      <w:r w:rsidRPr="00FA78C2">
        <w:rPr>
          <w:lang w:val="en-GB"/>
        </w:rPr>
        <w:t xml:space="preserve">, but rather a separate </w:t>
      </w:r>
      <w:r w:rsidR="007B5833">
        <w:rPr>
          <w:i/>
          <w:iCs/>
          <w:lang w:val="en-GB"/>
        </w:rPr>
        <w:t xml:space="preserve">Document </w:t>
      </w:r>
      <w:r w:rsidR="00E706A8">
        <w:rPr>
          <w:lang w:val="en-GB"/>
        </w:rPr>
        <w:t>entity</w:t>
      </w:r>
      <w:r w:rsidRPr="00FA78C2">
        <w:rPr>
          <w:lang w:val="en-GB"/>
        </w:rPr>
        <w:t xml:space="preserve"> it also requires the </w:t>
      </w:r>
      <w:r w:rsidRPr="00205C2B">
        <w:rPr>
          <w:i/>
          <w:iCs/>
          <w:lang w:val="en-GB"/>
        </w:rPr>
        <w:t>inNetwork</w:t>
      </w:r>
      <w:r w:rsidRPr="00FA78C2">
        <w:rPr>
          <w:lang w:val="en-GB"/>
        </w:rPr>
        <w:t xml:space="preserve"> association similar to the </w:t>
      </w:r>
      <w:r w:rsidRPr="008B4493">
        <w:rPr>
          <w:i/>
          <w:iCs/>
          <w:lang w:val="en-GB"/>
        </w:rPr>
        <w:t>inNetwork</w:t>
      </w:r>
      <w:r w:rsidRPr="00FA78C2">
        <w:rPr>
          <w:lang w:val="en-GB"/>
        </w:rPr>
        <w:t xml:space="preserve"> association that was already present for </w:t>
      </w:r>
      <w:r w:rsidRPr="008B4493">
        <w:rPr>
          <w:i/>
          <w:iCs/>
          <w:lang w:val="en-GB"/>
        </w:rPr>
        <w:t>ExtraPlan</w:t>
      </w:r>
      <w:r w:rsidRPr="00FA78C2">
        <w:rPr>
          <w:lang w:val="en-GB"/>
        </w:rPr>
        <w:t>.</w:t>
      </w:r>
    </w:p>
    <w:p w14:paraId="7DD101BC" w14:textId="77777777" w:rsidR="0019622D" w:rsidRPr="00FA78C2" w:rsidRDefault="0019622D">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47558389" w14:textId="68A0D9D0" w:rsidR="00710886" w:rsidRPr="00FA78C2" w:rsidRDefault="00710886" w:rsidP="00710886">
      <w:pPr>
        <w:pStyle w:val="Heading1"/>
        <w:rPr>
          <w:lang w:val="en-GB"/>
        </w:rPr>
      </w:pPr>
      <w:bookmarkStart w:id="99" w:name="_Toc173155316"/>
      <w:r w:rsidRPr="00FA78C2">
        <w:rPr>
          <w:lang w:val="en-GB"/>
        </w:rPr>
        <w:lastRenderedPageBreak/>
        <w:t>Annotation</w:t>
      </w:r>
      <w:bookmarkEnd w:id="99"/>
    </w:p>
    <w:p w14:paraId="12A3D2D8" w14:textId="6ACBEF7D" w:rsidR="00710886" w:rsidRPr="00FA78C2" w:rsidRDefault="00710886" w:rsidP="00710886">
      <w:pPr>
        <w:pStyle w:val="Heading2"/>
        <w:rPr>
          <w:lang w:val="en-GB"/>
        </w:rPr>
      </w:pPr>
      <w:bookmarkStart w:id="100" w:name="_Toc173155317"/>
      <w:r w:rsidRPr="00FA78C2">
        <w:rPr>
          <w:lang w:val="en-GB"/>
        </w:rPr>
        <w:t>Overview</w:t>
      </w:r>
      <w:bookmarkEnd w:id="100"/>
    </w:p>
    <w:p w14:paraId="3EFBF712" w14:textId="7F2AA335" w:rsidR="00037207" w:rsidRPr="00FA78C2" w:rsidRDefault="00037207" w:rsidP="00037207">
      <w:pPr>
        <w:rPr>
          <w:lang w:val="en-GB"/>
        </w:rPr>
      </w:pPr>
      <w:r w:rsidRPr="00FA78C2">
        <w:rPr>
          <w:lang w:val="en-GB"/>
        </w:rPr>
        <w:t xml:space="preserve">The </w:t>
      </w:r>
      <w:r w:rsidRPr="00FA78C2">
        <w:rPr>
          <w:i/>
          <w:iCs/>
          <w:lang w:val="en-GB"/>
        </w:rPr>
        <w:t>Annotation</w:t>
      </w:r>
      <w:r w:rsidRPr="00FA78C2">
        <w:rPr>
          <w:lang w:val="en-GB"/>
        </w:rPr>
        <w:t xml:space="preserve"> </w:t>
      </w:r>
      <w:r w:rsidR="00E706A8">
        <w:rPr>
          <w:lang w:val="en-GB"/>
        </w:rPr>
        <w:t>entity</w:t>
      </w:r>
      <w:r w:rsidRPr="00FA78C2">
        <w:rPr>
          <w:lang w:val="en-GB"/>
        </w:rPr>
        <w:t xml:space="preserve"> </w:t>
      </w:r>
      <w:r w:rsidR="00561386" w:rsidRPr="00FA78C2">
        <w:rPr>
          <w:lang w:val="en-GB"/>
        </w:rPr>
        <w:t xml:space="preserve">in IMKL 3 </w:t>
      </w:r>
      <w:r w:rsidRPr="00FA78C2">
        <w:rPr>
          <w:lang w:val="en-GB"/>
        </w:rPr>
        <w:t xml:space="preserve">replaces the </w:t>
      </w:r>
      <w:r w:rsidRPr="00FA78C2">
        <w:rPr>
          <w:i/>
          <w:iCs/>
          <w:lang w:val="en-GB"/>
        </w:rPr>
        <w:t xml:space="preserve">Annotatie </w:t>
      </w:r>
      <w:r w:rsidR="00E706A8">
        <w:rPr>
          <w:lang w:val="en-GB"/>
        </w:rPr>
        <w:t>entity</w:t>
      </w:r>
      <w:r w:rsidRPr="00FA78C2">
        <w:rPr>
          <w:lang w:val="en-GB"/>
        </w:rPr>
        <w:t xml:space="preserve"> </w:t>
      </w:r>
      <w:r w:rsidR="00561386" w:rsidRPr="00FA78C2">
        <w:rPr>
          <w:lang w:val="en-GB"/>
        </w:rPr>
        <w:t>from</w:t>
      </w:r>
      <w:r w:rsidRPr="00FA78C2">
        <w:rPr>
          <w:lang w:val="en-GB"/>
        </w:rPr>
        <w:t xml:space="preserve"> IMKL 2.3.</w:t>
      </w:r>
    </w:p>
    <w:p w14:paraId="634255B0" w14:textId="77777777" w:rsidR="00037207" w:rsidRPr="00FA78C2" w:rsidRDefault="00037207" w:rsidP="00037207">
      <w:pPr>
        <w:rPr>
          <w:lang w:val="en-GB"/>
        </w:rPr>
      </w:pPr>
    </w:p>
    <w:p w14:paraId="02DE2D37" w14:textId="6EC96686" w:rsidR="00037207" w:rsidRPr="00FA78C2" w:rsidRDefault="00037207" w:rsidP="00037207">
      <w:pPr>
        <w:rPr>
          <w:lang w:val="en-GB"/>
        </w:rPr>
      </w:pPr>
      <w:r w:rsidRPr="00FA78C2">
        <w:rPr>
          <w:lang w:val="en-GB"/>
        </w:rPr>
        <w:t xml:space="preserve">The </w:t>
      </w:r>
      <w:r w:rsidR="000B34AB" w:rsidRPr="00FA78C2">
        <w:rPr>
          <w:lang w:val="en-GB"/>
        </w:rPr>
        <w:t>table</w:t>
      </w:r>
      <w:r w:rsidRPr="00FA78C2">
        <w:rPr>
          <w:lang w:val="en-GB"/>
        </w:rPr>
        <w:t xml:space="preserve"> below </w:t>
      </w:r>
      <w:r w:rsidR="00561386" w:rsidRPr="00FA78C2">
        <w:rPr>
          <w:lang w:val="en-GB"/>
        </w:rPr>
        <w:t>provides</w:t>
      </w:r>
      <w:r w:rsidRPr="00FA78C2">
        <w:rPr>
          <w:lang w:val="en-GB"/>
        </w:rPr>
        <w:t xml:space="preserve"> an overview of the elements within the </w:t>
      </w:r>
      <w:r w:rsidR="00CC3D0C" w:rsidRPr="00FA78C2">
        <w:rPr>
          <w:i/>
          <w:iCs/>
          <w:lang w:val="en-GB"/>
        </w:rPr>
        <w:t>Annotation</w:t>
      </w:r>
      <w:r w:rsidRPr="00FA78C2">
        <w:rPr>
          <w:lang w:val="en-GB"/>
        </w:rPr>
        <w:t xml:space="preserve"> </w:t>
      </w:r>
      <w:r w:rsidR="00E706A8">
        <w:rPr>
          <w:lang w:val="en-GB"/>
        </w:rPr>
        <w:t>entity</w:t>
      </w:r>
      <w:r w:rsidRPr="00FA78C2">
        <w:rPr>
          <w:lang w:val="en-GB"/>
        </w:rPr>
        <w:t xml:space="preserve"> that have changed in IMKL 3 compared to the </w:t>
      </w:r>
      <w:r w:rsidR="00CC3D0C" w:rsidRPr="00FA78C2">
        <w:rPr>
          <w:i/>
          <w:iCs/>
          <w:lang w:val="en-GB"/>
        </w:rPr>
        <w:t>Annotatie</w:t>
      </w:r>
      <w:r w:rsidRPr="00FA78C2">
        <w:rPr>
          <w:lang w:val="en-GB"/>
        </w:rPr>
        <w:t xml:space="preserve"> </w:t>
      </w:r>
      <w:r w:rsidR="00E706A8">
        <w:rPr>
          <w:lang w:val="en-GB"/>
        </w:rPr>
        <w:t>entity</w:t>
      </w:r>
      <w:r w:rsidRPr="00FA78C2">
        <w:rPr>
          <w:lang w:val="en-GB"/>
        </w:rPr>
        <w:t xml:space="preserve"> </w:t>
      </w:r>
      <w:r w:rsidR="0086325E" w:rsidRPr="00FA78C2">
        <w:rPr>
          <w:lang w:val="en-GB"/>
        </w:rPr>
        <w:t>in</w:t>
      </w:r>
      <w:r w:rsidRPr="00FA78C2">
        <w:rPr>
          <w:lang w:val="en-GB"/>
        </w:rPr>
        <w:t xml:space="preserve"> IMKL 2.3. </w:t>
      </w:r>
    </w:p>
    <w:p w14:paraId="20793627" w14:textId="77777777" w:rsidR="00037207" w:rsidRPr="00FA78C2" w:rsidRDefault="00037207" w:rsidP="00037207">
      <w:pPr>
        <w:rPr>
          <w:lang w:val="en-GB"/>
        </w:rPr>
      </w:pPr>
    </w:p>
    <w:tbl>
      <w:tblPr>
        <w:tblStyle w:val="PlainTable1"/>
        <w:tblW w:w="0" w:type="auto"/>
        <w:tblLook w:val="0400" w:firstRow="0" w:lastRow="0" w:firstColumn="0" w:lastColumn="0" w:noHBand="0" w:noVBand="1"/>
      </w:tblPr>
      <w:tblGrid>
        <w:gridCol w:w="3714"/>
        <w:gridCol w:w="2778"/>
        <w:gridCol w:w="2568"/>
      </w:tblGrid>
      <w:tr w:rsidR="00037207" w:rsidRPr="00FA78C2" w14:paraId="2B9C2AA8"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651F3F39" w14:textId="77777777" w:rsidR="00037207" w:rsidRPr="00FA78C2" w:rsidRDefault="00037207">
            <w:pPr>
              <w:rPr>
                <w:b/>
                <w:bCs/>
                <w:lang w:val="en-GB"/>
              </w:rPr>
            </w:pPr>
            <w:r w:rsidRPr="00FA78C2">
              <w:rPr>
                <w:b/>
                <w:bCs/>
                <w:lang w:val="en-GB"/>
              </w:rPr>
              <w:t>IMKL 2.3</w:t>
            </w:r>
          </w:p>
        </w:tc>
        <w:tc>
          <w:tcPr>
            <w:tcW w:w="2778" w:type="dxa"/>
          </w:tcPr>
          <w:p w14:paraId="7AC9625E" w14:textId="77777777" w:rsidR="00037207" w:rsidRPr="00FA78C2" w:rsidRDefault="00037207">
            <w:pPr>
              <w:rPr>
                <w:b/>
                <w:bCs/>
                <w:lang w:val="en-GB"/>
              </w:rPr>
            </w:pPr>
            <w:r w:rsidRPr="00FA78C2">
              <w:rPr>
                <w:b/>
                <w:bCs/>
                <w:lang w:val="en-GB"/>
              </w:rPr>
              <w:t>IMKL 3</w:t>
            </w:r>
          </w:p>
        </w:tc>
        <w:tc>
          <w:tcPr>
            <w:tcW w:w="2568" w:type="dxa"/>
          </w:tcPr>
          <w:p w14:paraId="1ACFA93C" w14:textId="77777777" w:rsidR="00037207" w:rsidRPr="00FA78C2" w:rsidRDefault="00037207">
            <w:pPr>
              <w:rPr>
                <w:b/>
                <w:bCs/>
                <w:lang w:val="en-GB"/>
              </w:rPr>
            </w:pPr>
            <w:r w:rsidRPr="00FA78C2">
              <w:rPr>
                <w:b/>
                <w:bCs/>
                <w:lang w:val="en-GB"/>
              </w:rPr>
              <w:t>Description</w:t>
            </w:r>
          </w:p>
        </w:tc>
      </w:tr>
      <w:tr w:rsidR="00037207" w:rsidRPr="00FA78C2" w14:paraId="0E5D7C37" w14:textId="77777777">
        <w:tc>
          <w:tcPr>
            <w:tcW w:w="3714" w:type="dxa"/>
          </w:tcPr>
          <w:p w14:paraId="211D29ED" w14:textId="77777777" w:rsidR="00037207" w:rsidRPr="00FA78C2" w:rsidRDefault="00037207">
            <w:pPr>
              <w:rPr>
                <w:lang w:val="en-GB"/>
              </w:rPr>
            </w:pPr>
            <w:r w:rsidRPr="00FA78C2">
              <w:rPr>
                <w:lang w:val="en-GB"/>
              </w:rPr>
              <w:t>label</w:t>
            </w:r>
          </w:p>
        </w:tc>
        <w:tc>
          <w:tcPr>
            <w:tcW w:w="2778" w:type="dxa"/>
          </w:tcPr>
          <w:p w14:paraId="76DE3A18" w14:textId="078443D9" w:rsidR="00037207" w:rsidRPr="00FA78C2" w:rsidRDefault="009F4DA1">
            <w:pPr>
              <w:rPr>
                <w:lang w:val="en-GB"/>
              </w:rPr>
            </w:pPr>
            <w:r w:rsidRPr="00FA78C2">
              <w:rPr>
                <w:lang w:val="en-GB"/>
              </w:rPr>
              <w:t>text</w:t>
            </w:r>
          </w:p>
        </w:tc>
        <w:tc>
          <w:tcPr>
            <w:tcW w:w="2568" w:type="dxa"/>
          </w:tcPr>
          <w:p w14:paraId="4667921F" w14:textId="6BF345E9" w:rsidR="00037207" w:rsidRPr="00FA78C2" w:rsidRDefault="009F4DA1">
            <w:pPr>
              <w:rPr>
                <w:lang w:val="en-GB"/>
              </w:rPr>
            </w:pPr>
            <w:r w:rsidRPr="00FA78C2">
              <w:rPr>
                <w:lang w:val="en-GB"/>
              </w:rPr>
              <w:t>Renamed</w:t>
            </w:r>
          </w:p>
        </w:tc>
      </w:tr>
      <w:tr w:rsidR="009F4DA1" w:rsidRPr="00FA78C2" w14:paraId="4996AEC5"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3C3AE8A5" w14:textId="7DCCD000" w:rsidR="009F4DA1" w:rsidRPr="00FA78C2" w:rsidRDefault="009F4DA1">
            <w:pPr>
              <w:rPr>
                <w:lang w:val="en-GB"/>
              </w:rPr>
            </w:pPr>
            <w:r w:rsidRPr="00FA78C2">
              <w:rPr>
                <w:lang w:val="en-GB"/>
              </w:rPr>
              <w:t>omschrijving</w:t>
            </w:r>
          </w:p>
        </w:tc>
        <w:tc>
          <w:tcPr>
            <w:tcW w:w="2778" w:type="dxa"/>
          </w:tcPr>
          <w:p w14:paraId="3AFBE419" w14:textId="57FFD053" w:rsidR="009F4DA1" w:rsidRPr="00FA78C2" w:rsidRDefault="009F4DA1">
            <w:pPr>
              <w:rPr>
                <w:lang w:val="en-GB"/>
              </w:rPr>
            </w:pPr>
            <w:r w:rsidRPr="00FA78C2">
              <w:rPr>
                <w:lang w:val="en-GB"/>
              </w:rPr>
              <w:t>description</w:t>
            </w:r>
          </w:p>
        </w:tc>
        <w:tc>
          <w:tcPr>
            <w:tcW w:w="2568" w:type="dxa"/>
          </w:tcPr>
          <w:p w14:paraId="6C6A6AF8" w14:textId="297C88D9" w:rsidR="009F4DA1" w:rsidRPr="00FA78C2" w:rsidRDefault="00245AF8">
            <w:pPr>
              <w:rPr>
                <w:lang w:val="en-GB"/>
              </w:rPr>
            </w:pPr>
            <w:r>
              <w:rPr>
                <w:lang w:val="en-GB"/>
              </w:rPr>
              <w:t>Renamed</w:t>
            </w:r>
          </w:p>
        </w:tc>
      </w:tr>
      <w:tr w:rsidR="009F4DA1" w:rsidRPr="00FA78C2" w14:paraId="68CA88F7" w14:textId="77777777">
        <w:tc>
          <w:tcPr>
            <w:tcW w:w="3714" w:type="dxa"/>
          </w:tcPr>
          <w:p w14:paraId="1BFBA2A3" w14:textId="1145BAEC" w:rsidR="009F4DA1" w:rsidRPr="00FA78C2" w:rsidRDefault="009F4DA1">
            <w:pPr>
              <w:rPr>
                <w:lang w:val="en-GB"/>
              </w:rPr>
            </w:pPr>
            <w:r w:rsidRPr="00FA78C2">
              <w:rPr>
                <w:lang w:val="en-GB"/>
              </w:rPr>
              <w:t>taal</w:t>
            </w:r>
          </w:p>
        </w:tc>
        <w:tc>
          <w:tcPr>
            <w:tcW w:w="2778" w:type="dxa"/>
          </w:tcPr>
          <w:p w14:paraId="1F9B0DCD" w14:textId="3B209C51" w:rsidR="009F4DA1" w:rsidRPr="00FA78C2" w:rsidRDefault="009F4DA1">
            <w:pPr>
              <w:rPr>
                <w:lang w:val="en-GB"/>
              </w:rPr>
            </w:pPr>
            <w:r w:rsidRPr="00FA78C2">
              <w:rPr>
                <w:lang w:val="en-GB"/>
              </w:rPr>
              <w:t>/</w:t>
            </w:r>
          </w:p>
        </w:tc>
        <w:tc>
          <w:tcPr>
            <w:tcW w:w="2568" w:type="dxa"/>
          </w:tcPr>
          <w:p w14:paraId="1A6D28FF" w14:textId="13F9ED48" w:rsidR="009F4DA1" w:rsidRPr="00FA78C2" w:rsidRDefault="009F4DA1">
            <w:pPr>
              <w:rPr>
                <w:lang w:val="en-GB"/>
              </w:rPr>
            </w:pPr>
            <w:r w:rsidRPr="00FA78C2">
              <w:rPr>
                <w:lang w:val="en-GB"/>
              </w:rPr>
              <w:t>Removed</w:t>
            </w:r>
          </w:p>
        </w:tc>
      </w:tr>
      <w:tr w:rsidR="009F4DA1" w:rsidRPr="00415CCB" w14:paraId="66836727"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256798B6" w14:textId="6AB8752F" w:rsidR="009F4DA1" w:rsidRPr="00FA78C2" w:rsidRDefault="009F4DA1">
            <w:pPr>
              <w:rPr>
                <w:lang w:val="en-GB"/>
              </w:rPr>
            </w:pPr>
            <w:r w:rsidRPr="00FA78C2">
              <w:rPr>
                <w:lang w:val="en-GB"/>
              </w:rPr>
              <w:t>opKabelEnLeidingen</w:t>
            </w:r>
          </w:p>
        </w:tc>
        <w:tc>
          <w:tcPr>
            <w:tcW w:w="2778" w:type="dxa"/>
          </w:tcPr>
          <w:p w14:paraId="125A4FCB" w14:textId="4F84E851" w:rsidR="009F4DA1" w:rsidRPr="00FA78C2" w:rsidRDefault="009F4DA1">
            <w:pPr>
              <w:rPr>
                <w:lang w:val="en-GB"/>
              </w:rPr>
            </w:pPr>
            <w:r w:rsidRPr="00FA78C2">
              <w:rPr>
                <w:lang w:val="en-GB"/>
              </w:rPr>
              <w:t>associatedWith</w:t>
            </w:r>
          </w:p>
        </w:tc>
        <w:tc>
          <w:tcPr>
            <w:tcW w:w="2568" w:type="dxa"/>
          </w:tcPr>
          <w:p w14:paraId="5D7DA508" w14:textId="77777777" w:rsidR="009F4DA1" w:rsidRDefault="009F4DA1">
            <w:pPr>
              <w:rPr>
                <w:lang w:val="en-GB"/>
              </w:rPr>
            </w:pPr>
            <w:r w:rsidRPr="00FA78C2">
              <w:rPr>
                <w:lang w:val="en-GB"/>
              </w:rPr>
              <w:t>Renamed</w:t>
            </w:r>
          </w:p>
          <w:p w14:paraId="2DB3D1C6" w14:textId="620201B7" w:rsidR="00EF7123" w:rsidRPr="00FA78C2" w:rsidRDefault="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FA0A35" w:rsidRPr="00FA78C2">
              <w:rPr>
                <w:lang w:val="en-GB"/>
              </w:rPr>
              <w:t>Associations</w:t>
            </w:r>
            <w:r>
              <w:rPr>
                <w:lang w:val="en-GB"/>
              </w:rPr>
              <w:fldChar w:fldCharType="end"/>
            </w:r>
          </w:p>
        </w:tc>
      </w:tr>
      <w:tr w:rsidR="009F4DA1" w:rsidRPr="00415CCB" w14:paraId="016FC1D7" w14:textId="77777777">
        <w:tc>
          <w:tcPr>
            <w:tcW w:w="3714" w:type="dxa"/>
          </w:tcPr>
          <w:p w14:paraId="7ECBCEC3" w14:textId="3399844A" w:rsidR="009F4DA1" w:rsidRPr="00FA78C2" w:rsidRDefault="009F4DA1">
            <w:pPr>
              <w:rPr>
                <w:lang w:val="en-GB"/>
              </w:rPr>
            </w:pPr>
            <w:r w:rsidRPr="00FA78C2">
              <w:rPr>
                <w:lang w:val="en-GB"/>
              </w:rPr>
              <w:t>opLeidingElementen</w:t>
            </w:r>
          </w:p>
        </w:tc>
        <w:tc>
          <w:tcPr>
            <w:tcW w:w="2778" w:type="dxa"/>
          </w:tcPr>
          <w:p w14:paraId="6BC815A2" w14:textId="3BA1D1D5" w:rsidR="009F4DA1" w:rsidRPr="00FA78C2" w:rsidRDefault="009F4DA1">
            <w:pPr>
              <w:rPr>
                <w:lang w:val="en-GB"/>
              </w:rPr>
            </w:pPr>
            <w:r w:rsidRPr="00FA78C2">
              <w:rPr>
                <w:lang w:val="en-GB"/>
              </w:rPr>
              <w:t>associatedWith</w:t>
            </w:r>
          </w:p>
        </w:tc>
        <w:tc>
          <w:tcPr>
            <w:tcW w:w="2568" w:type="dxa"/>
          </w:tcPr>
          <w:p w14:paraId="651E44C8" w14:textId="77777777" w:rsidR="00EF7123" w:rsidRDefault="00EF7123" w:rsidP="00EF7123">
            <w:pPr>
              <w:rPr>
                <w:lang w:val="en-GB"/>
              </w:rPr>
            </w:pPr>
            <w:r w:rsidRPr="00FA78C2">
              <w:rPr>
                <w:lang w:val="en-GB"/>
              </w:rPr>
              <w:t>Renamed</w:t>
            </w:r>
          </w:p>
          <w:p w14:paraId="75F2DF5C" w14:textId="5C1ECE6E" w:rsidR="009F4DA1"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FA0A35" w:rsidRPr="00FA78C2">
              <w:rPr>
                <w:lang w:val="en-GB"/>
              </w:rPr>
              <w:t>Associations</w:t>
            </w:r>
            <w:r>
              <w:rPr>
                <w:lang w:val="en-GB"/>
              </w:rPr>
              <w:fldChar w:fldCharType="end"/>
            </w:r>
          </w:p>
        </w:tc>
      </w:tr>
      <w:tr w:rsidR="009F4DA1" w:rsidRPr="00415CCB" w14:paraId="44030698"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65FABDBE" w14:textId="56E3DAD6" w:rsidR="009F4DA1" w:rsidRPr="00FA78C2" w:rsidRDefault="009F4DA1">
            <w:pPr>
              <w:rPr>
                <w:lang w:val="en-GB"/>
              </w:rPr>
            </w:pPr>
            <w:r w:rsidRPr="00FA78C2">
              <w:rPr>
                <w:lang w:val="en-GB"/>
              </w:rPr>
              <w:t>opKabelEnLeidingContainers</w:t>
            </w:r>
          </w:p>
        </w:tc>
        <w:tc>
          <w:tcPr>
            <w:tcW w:w="2778" w:type="dxa"/>
          </w:tcPr>
          <w:p w14:paraId="5F4E1723" w14:textId="683E625F" w:rsidR="009F4DA1" w:rsidRPr="00FA78C2" w:rsidRDefault="009F4DA1">
            <w:pPr>
              <w:rPr>
                <w:lang w:val="en-GB"/>
              </w:rPr>
            </w:pPr>
            <w:r w:rsidRPr="00FA78C2">
              <w:rPr>
                <w:lang w:val="en-GB"/>
              </w:rPr>
              <w:t>associatedWith</w:t>
            </w:r>
          </w:p>
        </w:tc>
        <w:tc>
          <w:tcPr>
            <w:tcW w:w="2568" w:type="dxa"/>
          </w:tcPr>
          <w:p w14:paraId="518E1A1F" w14:textId="77777777" w:rsidR="00EF7123" w:rsidRDefault="00EF7123" w:rsidP="00EF7123">
            <w:pPr>
              <w:rPr>
                <w:lang w:val="en-GB"/>
              </w:rPr>
            </w:pPr>
            <w:r w:rsidRPr="00FA78C2">
              <w:rPr>
                <w:lang w:val="en-GB"/>
              </w:rPr>
              <w:t>Renamed</w:t>
            </w:r>
          </w:p>
          <w:p w14:paraId="51DA6FE2" w14:textId="34A5C1E3" w:rsidR="009F4DA1"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FA0A35" w:rsidRPr="00FA78C2">
              <w:rPr>
                <w:lang w:val="en-GB"/>
              </w:rPr>
              <w:t>Associations</w:t>
            </w:r>
            <w:r>
              <w:rPr>
                <w:lang w:val="en-GB"/>
              </w:rPr>
              <w:fldChar w:fldCharType="end"/>
            </w:r>
          </w:p>
        </w:tc>
      </w:tr>
      <w:tr w:rsidR="009F4DA1" w:rsidRPr="00415CCB" w14:paraId="36B5F1CA" w14:textId="77777777">
        <w:tc>
          <w:tcPr>
            <w:tcW w:w="3714" w:type="dxa"/>
          </w:tcPr>
          <w:p w14:paraId="2F39777F" w14:textId="13DBE55E" w:rsidR="009F4DA1" w:rsidRPr="00FA78C2" w:rsidRDefault="009F4DA1">
            <w:pPr>
              <w:rPr>
                <w:lang w:val="en-GB"/>
              </w:rPr>
            </w:pPr>
            <w:r w:rsidRPr="00FA78C2">
              <w:rPr>
                <w:lang w:val="en-GB"/>
              </w:rPr>
              <w:t>opContainerLeidingElementen</w:t>
            </w:r>
          </w:p>
        </w:tc>
        <w:tc>
          <w:tcPr>
            <w:tcW w:w="2778" w:type="dxa"/>
          </w:tcPr>
          <w:p w14:paraId="4AAA1B2D" w14:textId="141CB617" w:rsidR="009F4DA1" w:rsidRPr="00FA78C2" w:rsidRDefault="009F4DA1">
            <w:pPr>
              <w:rPr>
                <w:lang w:val="en-GB"/>
              </w:rPr>
            </w:pPr>
            <w:r w:rsidRPr="00FA78C2">
              <w:rPr>
                <w:lang w:val="en-GB"/>
              </w:rPr>
              <w:t>associatedWith</w:t>
            </w:r>
          </w:p>
        </w:tc>
        <w:tc>
          <w:tcPr>
            <w:tcW w:w="2568" w:type="dxa"/>
          </w:tcPr>
          <w:p w14:paraId="21C6D1C5" w14:textId="77777777" w:rsidR="00EF7123" w:rsidRDefault="00EF7123" w:rsidP="00EF7123">
            <w:pPr>
              <w:rPr>
                <w:lang w:val="en-GB"/>
              </w:rPr>
            </w:pPr>
            <w:r w:rsidRPr="00FA78C2">
              <w:rPr>
                <w:lang w:val="en-GB"/>
              </w:rPr>
              <w:t>Renamed</w:t>
            </w:r>
          </w:p>
          <w:p w14:paraId="7AE17798" w14:textId="6C2990D7" w:rsidR="009F4DA1"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FA0A35" w:rsidRPr="00FA78C2">
              <w:rPr>
                <w:lang w:val="en-GB"/>
              </w:rPr>
              <w:t>Associations</w:t>
            </w:r>
            <w:r>
              <w:rPr>
                <w:lang w:val="en-GB"/>
              </w:rPr>
              <w:fldChar w:fldCharType="end"/>
            </w:r>
          </w:p>
        </w:tc>
      </w:tr>
      <w:tr w:rsidR="009F4DA1" w:rsidRPr="00415CCB" w14:paraId="46808595"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3C58E675" w14:textId="40B8E1BC" w:rsidR="009F4DA1" w:rsidRPr="00FA78C2" w:rsidRDefault="009F4DA1">
            <w:pPr>
              <w:rPr>
                <w:lang w:val="en-GB"/>
              </w:rPr>
            </w:pPr>
            <w:r w:rsidRPr="00FA78C2">
              <w:rPr>
                <w:lang w:val="en-GB"/>
              </w:rPr>
              <w:t>heeftUtilityNetwork</w:t>
            </w:r>
          </w:p>
        </w:tc>
        <w:tc>
          <w:tcPr>
            <w:tcW w:w="2778" w:type="dxa"/>
          </w:tcPr>
          <w:p w14:paraId="398DF776" w14:textId="0FB8CF6D" w:rsidR="009F4DA1" w:rsidRPr="00FA78C2" w:rsidRDefault="009F4DA1">
            <w:pPr>
              <w:rPr>
                <w:lang w:val="en-GB"/>
              </w:rPr>
            </w:pPr>
            <w:r w:rsidRPr="00FA78C2">
              <w:rPr>
                <w:lang w:val="en-GB"/>
              </w:rPr>
              <w:t>/</w:t>
            </w:r>
          </w:p>
        </w:tc>
        <w:tc>
          <w:tcPr>
            <w:tcW w:w="2568" w:type="dxa"/>
          </w:tcPr>
          <w:p w14:paraId="260AF659" w14:textId="77777777" w:rsidR="009F4DA1" w:rsidRDefault="009F4DA1">
            <w:pPr>
              <w:rPr>
                <w:lang w:val="en-GB"/>
              </w:rPr>
            </w:pPr>
            <w:r w:rsidRPr="00FA78C2">
              <w:rPr>
                <w:lang w:val="en-GB"/>
              </w:rPr>
              <w:t>Removed</w:t>
            </w:r>
          </w:p>
          <w:p w14:paraId="165B455C" w14:textId="2A17BE14" w:rsidR="00EF7123"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FA0A35" w:rsidRPr="00FA78C2">
              <w:rPr>
                <w:lang w:val="en-GB"/>
              </w:rPr>
              <w:t>Associations</w:t>
            </w:r>
            <w:r>
              <w:rPr>
                <w:lang w:val="en-GB"/>
              </w:rPr>
              <w:fldChar w:fldCharType="end"/>
            </w:r>
          </w:p>
        </w:tc>
      </w:tr>
      <w:tr w:rsidR="009F4DA1" w:rsidRPr="00FA78C2" w14:paraId="47E7A5A8" w14:textId="77777777">
        <w:tc>
          <w:tcPr>
            <w:tcW w:w="3714" w:type="dxa"/>
          </w:tcPr>
          <w:p w14:paraId="35B22E21" w14:textId="7D4B06F3" w:rsidR="009F4DA1" w:rsidRPr="00FA78C2" w:rsidRDefault="009F4DA1">
            <w:pPr>
              <w:rPr>
                <w:lang w:val="en-GB"/>
              </w:rPr>
            </w:pPr>
            <w:r w:rsidRPr="00FA78C2">
              <w:rPr>
                <w:lang w:val="en-GB"/>
              </w:rPr>
              <w:t>annotatieType</w:t>
            </w:r>
          </w:p>
        </w:tc>
        <w:tc>
          <w:tcPr>
            <w:tcW w:w="2778" w:type="dxa"/>
          </w:tcPr>
          <w:p w14:paraId="0FA06582" w14:textId="61A7E1E5" w:rsidR="009F4DA1" w:rsidRPr="00FA78C2" w:rsidRDefault="009F4DA1">
            <w:pPr>
              <w:rPr>
                <w:lang w:val="en-GB"/>
              </w:rPr>
            </w:pPr>
            <w:r w:rsidRPr="00FA78C2">
              <w:rPr>
                <w:lang w:val="en-GB"/>
              </w:rPr>
              <w:t>annotationType</w:t>
            </w:r>
          </w:p>
        </w:tc>
        <w:tc>
          <w:tcPr>
            <w:tcW w:w="2568" w:type="dxa"/>
          </w:tcPr>
          <w:p w14:paraId="1762E493" w14:textId="2DA2B5C0" w:rsidR="009F4DA1" w:rsidRPr="00FA78C2" w:rsidRDefault="00245AF8">
            <w:pPr>
              <w:rPr>
                <w:lang w:val="en-GB"/>
              </w:rPr>
            </w:pPr>
            <w:r>
              <w:rPr>
                <w:lang w:val="en-GB"/>
              </w:rPr>
              <w:t>Renamed</w:t>
            </w:r>
          </w:p>
        </w:tc>
      </w:tr>
      <w:tr w:rsidR="009F4DA1" w:rsidRPr="00FA78C2" w14:paraId="3EDD01F7"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35021D77" w14:textId="1AC45C6E" w:rsidR="009F4DA1" w:rsidRPr="00FA78C2" w:rsidRDefault="009F4DA1">
            <w:pPr>
              <w:rPr>
                <w:lang w:val="en-GB"/>
              </w:rPr>
            </w:pPr>
            <w:r w:rsidRPr="00FA78C2">
              <w:rPr>
                <w:lang w:val="en-GB"/>
              </w:rPr>
              <w:t>rotatiehoek</w:t>
            </w:r>
          </w:p>
        </w:tc>
        <w:tc>
          <w:tcPr>
            <w:tcW w:w="2778" w:type="dxa"/>
          </w:tcPr>
          <w:p w14:paraId="2D3130D6" w14:textId="0F03CCD1" w:rsidR="009F4DA1" w:rsidRPr="00FA78C2" w:rsidRDefault="009F4DA1">
            <w:pPr>
              <w:rPr>
                <w:lang w:val="en-GB"/>
              </w:rPr>
            </w:pPr>
            <w:r w:rsidRPr="00FA78C2">
              <w:rPr>
                <w:lang w:val="en-GB"/>
              </w:rPr>
              <w:t>rotationAngle</w:t>
            </w:r>
          </w:p>
        </w:tc>
        <w:tc>
          <w:tcPr>
            <w:tcW w:w="2568" w:type="dxa"/>
          </w:tcPr>
          <w:p w14:paraId="532B4AAF" w14:textId="237A3258" w:rsidR="009F4DA1" w:rsidRPr="00FA78C2" w:rsidRDefault="00245AF8">
            <w:pPr>
              <w:rPr>
                <w:lang w:val="en-GB"/>
              </w:rPr>
            </w:pPr>
            <w:r>
              <w:rPr>
                <w:lang w:val="en-GB"/>
              </w:rPr>
              <w:t>Renamed</w:t>
            </w:r>
          </w:p>
        </w:tc>
      </w:tr>
      <w:tr w:rsidR="009F4DA1" w:rsidRPr="00FA78C2" w14:paraId="28905D23" w14:textId="77777777">
        <w:tc>
          <w:tcPr>
            <w:tcW w:w="3714" w:type="dxa"/>
          </w:tcPr>
          <w:p w14:paraId="34DA9A8A" w14:textId="6406BA2B" w:rsidR="009F4DA1" w:rsidRPr="00FA78C2" w:rsidRDefault="009F4DA1">
            <w:pPr>
              <w:rPr>
                <w:lang w:val="en-GB"/>
              </w:rPr>
            </w:pPr>
            <w:r w:rsidRPr="00FA78C2">
              <w:rPr>
                <w:lang w:val="en-GB"/>
              </w:rPr>
              <w:t>ligging</w:t>
            </w:r>
          </w:p>
        </w:tc>
        <w:tc>
          <w:tcPr>
            <w:tcW w:w="2778" w:type="dxa"/>
          </w:tcPr>
          <w:p w14:paraId="41676644" w14:textId="34A0BE14" w:rsidR="009F4DA1" w:rsidRPr="00FA78C2" w:rsidRDefault="009F4DA1">
            <w:pPr>
              <w:rPr>
                <w:lang w:val="en-GB"/>
              </w:rPr>
            </w:pPr>
            <w:r w:rsidRPr="00FA78C2">
              <w:rPr>
                <w:lang w:val="en-GB"/>
              </w:rPr>
              <w:t>location</w:t>
            </w:r>
          </w:p>
        </w:tc>
        <w:tc>
          <w:tcPr>
            <w:tcW w:w="2568" w:type="dxa"/>
          </w:tcPr>
          <w:p w14:paraId="36CB1924" w14:textId="2D7404AC" w:rsidR="009F4DA1" w:rsidRPr="00FA78C2" w:rsidRDefault="00245AF8">
            <w:pPr>
              <w:rPr>
                <w:lang w:val="en-GB"/>
              </w:rPr>
            </w:pPr>
            <w:r>
              <w:rPr>
                <w:lang w:val="en-GB"/>
              </w:rPr>
              <w:t>Renamed</w:t>
            </w:r>
          </w:p>
        </w:tc>
      </w:tr>
    </w:tbl>
    <w:p w14:paraId="60F448EC" w14:textId="6E2C9AC0" w:rsidR="00710886" w:rsidRPr="00FA78C2" w:rsidRDefault="00710886" w:rsidP="00710886">
      <w:pPr>
        <w:pStyle w:val="Heading2"/>
        <w:rPr>
          <w:lang w:val="en-GB"/>
        </w:rPr>
      </w:pPr>
      <w:bookmarkStart w:id="101" w:name="_Ref172278160"/>
      <w:bookmarkStart w:id="102" w:name="_Toc173155318"/>
      <w:r w:rsidRPr="00FA78C2">
        <w:rPr>
          <w:lang w:val="en-GB"/>
        </w:rPr>
        <w:lastRenderedPageBreak/>
        <w:t>Associations</w:t>
      </w:r>
      <w:bookmarkEnd w:id="101"/>
      <w:bookmarkEnd w:id="102"/>
    </w:p>
    <w:p w14:paraId="5DAFC17F" w14:textId="6983293D" w:rsidR="004A7088" w:rsidRPr="00FA78C2" w:rsidRDefault="004A7088" w:rsidP="004A7088">
      <w:pPr>
        <w:spacing w:before="0" w:after="200" w:line="276" w:lineRule="auto"/>
        <w:rPr>
          <w:lang w:val="en-GB"/>
        </w:rPr>
      </w:pPr>
      <w:r w:rsidRPr="00FA78C2">
        <w:rPr>
          <w:lang w:val="en-GB"/>
        </w:rPr>
        <w:t xml:space="preserve">In IMKL 2.3, the relationship between an </w:t>
      </w:r>
      <w:r w:rsidRPr="00F26A65">
        <w:rPr>
          <w:i/>
          <w:iCs/>
          <w:lang w:val="en-GB"/>
        </w:rPr>
        <w:t>Annotatie</w:t>
      </w:r>
      <w:r w:rsidRPr="00FA78C2">
        <w:rPr>
          <w:lang w:val="en-GB"/>
        </w:rPr>
        <w:t xml:space="preserve"> </w:t>
      </w:r>
      <w:r w:rsidR="00E706A8">
        <w:rPr>
          <w:lang w:val="en-GB"/>
        </w:rPr>
        <w:t>entity</w:t>
      </w:r>
      <w:r w:rsidRPr="00FA78C2">
        <w:rPr>
          <w:lang w:val="en-GB"/>
        </w:rPr>
        <w:t xml:space="preserve"> and its associated elements was established through </w:t>
      </w:r>
      <w:r w:rsidR="0026480A">
        <w:rPr>
          <w:lang w:val="en-GB"/>
        </w:rPr>
        <w:t>any</w:t>
      </w:r>
      <w:r w:rsidRPr="00FA78C2">
        <w:rPr>
          <w:lang w:val="en-GB"/>
        </w:rPr>
        <w:t xml:space="preserve"> of the following elements: </w:t>
      </w:r>
      <w:r w:rsidRPr="00F26A65">
        <w:rPr>
          <w:i/>
          <w:iCs/>
          <w:lang w:val="en-GB"/>
        </w:rPr>
        <w:t>opKabelEnLeidingen</w:t>
      </w:r>
      <w:r w:rsidRPr="00FA78C2">
        <w:rPr>
          <w:lang w:val="en-GB"/>
        </w:rPr>
        <w:t xml:space="preserve">, </w:t>
      </w:r>
      <w:r w:rsidRPr="00F26A65">
        <w:rPr>
          <w:i/>
          <w:iCs/>
          <w:lang w:val="en-GB"/>
        </w:rPr>
        <w:t>opKabelEnLeidingContainers</w:t>
      </w:r>
      <w:r w:rsidRPr="00FA78C2">
        <w:rPr>
          <w:lang w:val="en-GB"/>
        </w:rPr>
        <w:t xml:space="preserve">, </w:t>
      </w:r>
      <w:r w:rsidRPr="00F26A65">
        <w:rPr>
          <w:i/>
          <w:iCs/>
          <w:lang w:val="en-GB"/>
        </w:rPr>
        <w:t>opContainerLeidingElementen</w:t>
      </w:r>
      <w:r w:rsidRPr="00FA78C2">
        <w:rPr>
          <w:lang w:val="en-GB"/>
        </w:rPr>
        <w:t xml:space="preserve">, or </w:t>
      </w:r>
      <w:r w:rsidRPr="00F26A65">
        <w:rPr>
          <w:i/>
          <w:iCs/>
          <w:lang w:val="en-GB"/>
        </w:rPr>
        <w:t>opLeidingElementen</w:t>
      </w:r>
      <w:r w:rsidRPr="00FA78C2">
        <w:rPr>
          <w:lang w:val="en-GB"/>
        </w:rPr>
        <w:t xml:space="preserve">. These elements have now been consolidated into a single element: </w:t>
      </w:r>
      <w:r w:rsidRPr="00FA78C2">
        <w:rPr>
          <w:i/>
          <w:iCs/>
          <w:lang w:val="en-GB"/>
        </w:rPr>
        <w:t>associatedWith</w:t>
      </w:r>
      <w:r w:rsidRPr="00FA78C2">
        <w:rPr>
          <w:lang w:val="en-GB"/>
        </w:rPr>
        <w:t xml:space="preserve">. The specific type of </w:t>
      </w:r>
      <w:r w:rsidR="00E706A8">
        <w:rPr>
          <w:lang w:val="en-GB"/>
        </w:rPr>
        <w:t>entity</w:t>
      </w:r>
      <w:r w:rsidRPr="00FA78C2">
        <w:rPr>
          <w:lang w:val="en-GB"/>
        </w:rPr>
        <w:t xml:space="preserve"> to which an </w:t>
      </w:r>
      <w:r w:rsidRPr="00FA78C2">
        <w:rPr>
          <w:i/>
          <w:iCs/>
          <w:lang w:val="en-GB"/>
        </w:rPr>
        <w:t>Annotation</w:t>
      </w:r>
      <w:r w:rsidRPr="00FA78C2">
        <w:rPr>
          <w:lang w:val="en-GB"/>
        </w:rPr>
        <w:t xml:space="preserve"> is linked can be determined directly from the href attribute within the </w:t>
      </w:r>
      <w:r w:rsidRPr="00F26A65">
        <w:rPr>
          <w:i/>
          <w:iCs/>
          <w:lang w:val="en-GB"/>
        </w:rPr>
        <w:t>associatedWith</w:t>
      </w:r>
      <w:r w:rsidRPr="00FA78C2">
        <w:rPr>
          <w:lang w:val="en-GB"/>
        </w:rPr>
        <w:t xml:space="preserve"> element. An </w:t>
      </w:r>
      <w:r w:rsidRPr="00F26A65">
        <w:rPr>
          <w:i/>
          <w:iCs/>
          <w:lang w:val="en-GB"/>
        </w:rPr>
        <w:t>Annotation</w:t>
      </w:r>
      <w:r w:rsidRPr="00FA78C2">
        <w:rPr>
          <w:lang w:val="en-GB"/>
        </w:rPr>
        <w:t xml:space="preserve"> can include as many </w:t>
      </w:r>
      <w:r w:rsidRPr="00FA78C2">
        <w:rPr>
          <w:i/>
          <w:iCs/>
          <w:lang w:val="en-GB"/>
        </w:rPr>
        <w:t>associatedWith</w:t>
      </w:r>
      <w:r w:rsidRPr="00FA78C2">
        <w:rPr>
          <w:lang w:val="en-GB"/>
        </w:rPr>
        <w:t xml:space="preserve"> elements as needed.</w:t>
      </w:r>
    </w:p>
    <w:p w14:paraId="6C4E3B6A" w14:textId="223D645B" w:rsidR="0019622D" w:rsidRPr="00FA78C2" w:rsidRDefault="004A7088" w:rsidP="004A7088">
      <w:pPr>
        <w:spacing w:before="0" w:after="200" w:line="276" w:lineRule="auto"/>
        <w:rPr>
          <w:rFonts w:eastAsiaTheme="majorEastAsia" w:cstheme="majorBidi"/>
          <w:b/>
          <w:bCs/>
          <w:color w:val="1E0040" w:themeColor="text1"/>
          <w:sz w:val="36"/>
          <w:szCs w:val="52"/>
          <w:lang w:val="en-GB"/>
        </w:rPr>
      </w:pPr>
      <w:r w:rsidRPr="00FA78C2">
        <w:rPr>
          <w:lang w:val="en-GB"/>
        </w:rPr>
        <w:t xml:space="preserve">Additionally, the </w:t>
      </w:r>
      <w:r w:rsidRPr="00F26A65">
        <w:rPr>
          <w:i/>
          <w:iCs/>
          <w:lang w:val="en-GB"/>
        </w:rPr>
        <w:t>heeftUtilityNetwork</w:t>
      </w:r>
      <w:r w:rsidRPr="00FA78C2">
        <w:rPr>
          <w:lang w:val="en-GB"/>
        </w:rPr>
        <w:t xml:space="preserve"> element is no longer required. If no </w:t>
      </w:r>
      <w:r w:rsidRPr="00F26A65">
        <w:rPr>
          <w:i/>
          <w:iCs/>
          <w:lang w:val="en-GB"/>
        </w:rPr>
        <w:t>associatedWith</w:t>
      </w:r>
      <w:r w:rsidRPr="00FA78C2">
        <w:rPr>
          <w:lang w:val="en-GB"/>
        </w:rPr>
        <w:t xml:space="preserve"> elements are present, it is implicitly understood that the </w:t>
      </w:r>
      <w:r w:rsidRPr="00F26A65">
        <w:rPr>
          <w:i/>
          <w:iCs/>
          <w:lang w:val="en-GB"/>
        </w:rPr>
        <w:t>Annotation</w:t>
      </w:r>
      <w:r w:rsidRPr="00FA78C2">
        <w:rPr>
          <w:lang w:val="en-GB"/>
        </w:rPr>
        <w:t xml:space="preserve"> applies to the </w:t>
      </w:r>
      <w:r w:rsidRPr="00F26A65">
        <w:rPr>
          <w:i/>
          <w:iCs/>
          <w:lang w:val="en-GB"/>
        </w:rPr>
        <w:t>UtilityNetwork</w:t>
      </w:r>
      <w:r w:rsidRPr="00FA78C2">
        <w:rPr>
          <w:lang w:val="en-GB"/>
        </w:rPr>
        <w:t xml:space="preserve"> as a whole, rather than to individual elements within it.</w:t>
      </w:r>
      <w:r w:rsidR="0019622D" w:rsidRPr="00FA78C2">
        <w:rPr>
          <w:lang w:val="en-GB"/>
        </w:rPr>
        <w:br w:type="page"/>
      </w:r>
    </w:p>
    <w:p w14:paraId="378FBD56" w14:textId="563C8F31" w:rsidR="00710886" w:rsidRPr="00FA78C2" w:rsidRDefault="00710886" w:rsidP="00710886">
      <w:pPr>
        <w:pStyle w:val="Heading1"/>
        <w:rPr>
          <w:lang w:val="en-GB"/>
        </w:rPr>
      </w:pPr>
      <w:bookmarkStart w:id="103" w:name="_Toc173155319"/>
      <w:r w:rsidRPr="00FA78C2">
        <w:rPr>
          <w:lang w:val="en-GB"/>
        </w:rPr>
        <w:lastRenderedPageBreak/>
        <w:t>Appurtenance</w:t>
      </w:r>
      <w:bookmarkEnd w:id="103"/>
    </w:p>
    <w:p w14:paraId="679F0C84" w14:textId="77777777" w:rsidR="00710886" w:rsidRPr="00FA78C2" w:rsidRDefault="00710886" w:rsidP="00710886">
      <w:pPr>
        <w:pStyle w:val="Heading2"/>
        <w:rPr>
          <w:lang w:val="en-GB"/>
        </w:rPr>
      </w:pPr>
      <w:bookmarkStart w:id="104" w:name="_Toc173155320"/>
      <w:r w:rsidRPr="00FA78C2">
        <w:rPr>
          <w:lang w:val="en-GB"/>
        </w:rPr>
        <w:t>Overview</w:t>
      </w:r>
      <w:bookmarkEnd w:id="104"/>
    </w:p>
    <w:p w14:paraId="3DE249E3" w14:textId="590F8F2A" w:rsidR="00F775A4" w:rsidRPr="00FA78C2" w:rsidRDefault="00F775A4" w:rsidP="00F775A4">
      <w:pPr>
        <w:rPr>
          <w:lang w:val="en-GB"/>
        </w:rPr>
      </w:pPr>
      <w:r w:rsidRPr="00FA78C2">
        <w:rPr>
          <w:lang w:val="en-GB"/>
        </w:rPr>
        <w:t xml:space="preserve">The </w:t>
      </w:r>
      <w:r w:rsidR="000B34AB" w:rsidRPr="00FA78C2">
        <w:rPr>
          <w:lang w:val="en-GB"/>
        </w:rPr>
        <w:t>table</w:t>
      </w:r>
      <w:r w:rsidRPr="00FA78C2">
        <w:rPr>
          <w:lang w:val="en-GB"/>
        </w:rPr>
        <w:t xml:space="preserve"> below provides an overview of the elements within the </w:t>
      </w:r>
      <w:r w:rsidRPr="00FA78C2">
        <w:rPr>
          <w:i/>
          <w:iCs/>
          <w:lang w:val="en-GB"/>
        </w:rPr>
        <w:t>Appurtenance</w:t>
      </w:r>
      <w:r w:rsidRPr="00FA78C2">
        <w:rPr>
          <w:lang w:val="en-GB"/>
        </w:rPr>
        <w:t xml:space="preserve"> </w:t>
      </w:r>
      <w:r w:rsidR="00E706A8">
        <w:rPr>
          <w:lang w:val="en-GB"/>
        </w:rPr>
        <w:t>entity</w:t>
      </w:r>
      <w:r w:rsidRPr="00FA78C2">
        <w:rPr>
          <w:lang w:val="en-GB"/>
        </w:rPr>
        <w:t xml:space="preserve"> that have changed in IMKL 3 compared to the </w:t>
      </w:r>
      <w:r w:rsidRPr="00FA78C2">
        <w:rPr>
          <w:i/>
          <w:iCs/>
          <w:lang w:val="en-GB"/>
        </w:rPr>
        <w:t>Appurtenance</w:t>
      </w:r>
      <w:r w:rsidRPr="00FA78C2">
        <w:rPr>
          <w:lang w:val="en-GB"/>
        </w:rPr>
        <w:t xml:space="preserve"> </w:t>
      </w:r>
      <w:r w:rsidR="00E706A8">
        <w:rPr>
          <w:lang w:val="en-GB"/>
        </w:rPr>
        <w:t>entity</w:t>
      </w:r>
      <w:r w:rsidRPr="00FA78C2">
        <w:rPr>
          <w:lang w:val="en-GB"/>
        </w:rPr>
        <w:t xml:space="preserve"> in IMKL 2.3. </w:t>
      </w:r>
    </w:p>
    <w:p w14:paraId="2D39700B" w14:textId="77777777" w:rsidR="00F775A4" w:rsidRPr="00FA78C2" w:rsidRDefault="00F775A4" w:rsidP="00F775A4">
      <w:pPr>
        <w:rPr>
          <w:lang w:val="en-GB"/>
        </w:rPr>
      </w:pPr>
    </w:p>
    <w:tbl>
      <w:tblPr>
        <w:tblStyle w:val="PlainTable1"/>
        <w:tblW w:w="0" w:type="auto"/>
        <w:tblLook w:val="0400" w:firstRow="0" w:lastRow="0" w:firstColumn="0" w:lastColumn="0" w:noHBand="0" w:noVBand="1"/>
      </w:tblPr>
      <w:tblGrid>
        <w:gridCol w:w="3714"/>
        <w:gridCol w:w="2778"/>
        <w:gridCol w:w="2568"/>
      </w:tblGrid>
      <w:tr w:rsidR="00F775A4" w:rsidRPr="00FA78C2" w14:paraId="6AB1C81B"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0F8C2307" w14:textId="77777777" w:rsidR="00F775A4" w:rsidRPr="00FA78C2" w:rsidRDefault="00F775A4">
            <w:pPr>
              <w:rPr>
                <w:b/>
                <w:bCs/>
                <w:lang w:val="en-GB"/>
              </w:rPr>
            </w:pPr>
            <w:r w:rsidRPr="00FA78C2">
              <w:rPr>
                <w:b/>
                <w:bCs/>
                <w:lang w:val="en-GB"/>
              </w:rPr>
              <w:t>IMKL 2.3</w:t>
            </w:r>
          </w:p>
        </w:tc>
        <w:tc>
          <w:tcPr>
            <w:tcW w:w="2778" w:type="dxa"/>
          </w:tcPr>
          <w:p w14:paraId="0E286C88" w14:textId="77777777" w:rsidR="00F775A4" w:rsidRPr="00FA78C2" w:rsidRDefault="00F775A4">
            <w:pPr>
              <w:rPr>
                <w:b/>
                <w:bCs/>
                <w:lang w:val="en-GB"/>
              </w:rPr>
            </w:pPr>
            <w:r w:rsidRPr="00FA78C2">
              <w:rPr>
                <w:b/>
                <w:bCs/>
                <w:lang w:val="en-GB"/>
              </w:rPr>
              <w:t>IMKL 3</w:t>
            </w:r>
          </w:p>
        </w:tc>
        <w:tc>
          <w:tcPr>
            <w:tcW w:w="2568" w:type="dxa"/>
          </w:tcPr>
          <w:p w14:paraId="3FD85E98" w14:textId="77777777" w:rsidR="00F775A4" w:rsidRPr="00FA78C2" w:rsidRDefault="00F775A4">
            <w:pPr>
              <w:rPr>
                <w:b/>
                <w:bCs/>
                <w:lang w:val="en-GB"/>
              </w:rPr>
            </w:pPr>
            <w:r w:rsidRPr="00FA78C2">
              <w:rPr>
                <w:b/>
                <w:bCs/>
                <w:lang w:val="en-GB"/>
              </w:rPr>
              <w:t>Description</w:t>
            </w:r>
          </w:p>
        </w:tc>
      </w:tr>
      <w:tr w:rsidR="00F775A4" w:rsidRPr="00FA78C2" w14:paraId="70BAA21B" w14:textId="77777777">
        <w:tc>
          <w:tcPr>
            <w:tcW w:w="3714" w:type="dxa"/>
          </w:tcPr>
          <w:p w14:paraId="41569A50" w14:textId="26F14582" w:rsidR="00F775A4" w:rsidRPr="00FA78C2" w:rsidRDefault="00440A86">
            <w:pPr>
              <w:rPr>
                <w:lang w:val="en-GB"/>
              </w:rPr>
            </w:pPr>
            <w:r w:rsidRPr="00FA78C2">
              <w:rPr>
                <w:lang w:val="en-GB"/>
              </w:rPr>
              <w:t>omschrijving</w:t>
            </w:r>
          </w:p>
        </w:tc>
        <w:tc>
          <w:tcPr>
            <w:tcW w:w="2778" w:type="dxa"/>
          </w:tcPr>
          <w:p w14:paraId="326AB51F" w14:textId="77777777" w:rsidR="00F775A4" w:rsidRPr="00FA78C2" w:rsidRDefault="00F775A4">
            <w:pPr>
              <w:rPr>
                <w:lang w:val="en-GB"/>
              </w:rPr>
            </w:pPr>
            <w:r w:rsidRPr="00FA78C2">
              <w:rPr>
                <w:lang w:val="en-GB"/>
              </w:rPr>
              <w:t>text</w:t>
            </w:r>
          </w:p>
        </w:tc>
        <w:tc>
          <w:tcPr>
            <w:tcW w:w="2568" w:type="dxa"/>
          </w:tcPr>
          <w:p w14:paraId="42B339BB" w14:textId="77777777" w:rsidR="00F775A4" w:rsidRPr="00FA78C2" w:rsidRDefault="00F775A4">
            <w:pPr>
              <w:rPr>
                <w:lang w:val="en-GB"/>
              </w:rPr>
            </w:pPr>
            <w:r w:rsidRPr="00FA78C2">
              <w:rPr>
                <w:lang w:val="en-GB"/>
              </w:rPr>
              <w:t>Renamed</w:t>
            </w:r>
          </w:p>
        </w:tc>
      </w:tr>
      <w:tr w:rsidR="00440A86" w:rsidRPr="00FA78C2" w14:paraId="2E88FA6C"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62471088" w14:textId="3A22C2B7" w:rsidR="00440A86" w:rsidRPr="00FA78C2" w:rsidRDefault="00440A86">
            <w:pPr>
              <w:rPr>
                <w:lang w:val="en-GB"/>
              </w:rPr>
            </w:pPr>
            <w:r w:rsidRPr="00FA78C2">
              <w:rPr>
                <w:lang w:val="en-GB"/>
              </w:rPr>
              <w:t>taal</w:t>
            </w:r>
          </w:p>
        </w:tc>
        <w:tc>
          <w:tcPr>
            <w:tcW w:w="2778" w:type="dxa"/>
          </w:tcPr>
          <w:p w14:paraId="5B521369" w14:textId="6294B9E0" w:rsidR="00440A86" w:rsidRPr="00FA78C2" w:rsidRDefault="00440A86">
            <w:pPr>
              <w:rPr>
                <w:lang w:val="en-GB"/>
              </w:rPr>
            </w:pPr>
            <w:r w:rsidRPr="00FA78C2">
              <w:rPr>
                <w:lang w:val="en-GB"/>
              </w:rPr>
              <w:t>/</w:t>
            </w:r>
          </w:p>
        </w:tc>
        <w:tc>
          <w:tcPr>
            <w:tcW w:w="2568" w:type="dxa"/>
          </w:tcPr>
          <w:p w14:paraId="76BF9376" w14:textId="71DA021D" w:rsidR="00440A86" w:rsidRPr="00FA78C2" w:rsidRDefault="00440A86">
            <w:pPr>
              <w:rPr>
                <w:lang w:val="en-GB"/>
              </w:rPr>
            </w:pPr>
            <w:r w:rsidRPr="00FA78C2">
              <w:rPr>
                <w:lang w:val="en-GB"/>
              </w:rPr>
              <w:t>Removed</w:t>
            </w:r>
          </w:p>
        </w:tc>
      </w:tr>
      <w:tr w:rsidR="00440A86" w:rsidRPr="00415CCB" w14:paraId="03C565E3" w14:textId="77777777">
        <w:tc>
          <w:tcPr>
            <w:tcW w:w="3714" w:type="dxa"/>
          </w:tcPr>
          <w:p w14:paraId="24BA7D80" w14:textId="4F14FDB4" w:rsidR="00440A86" w:rsidRPr="00FA78C2" w:rsidRDefault="00440A86">
            <w:pPr>
              <w:rPr>
                <w:lang w:val="en-GB"/>
              </w:rPr>
            </w:pPr>
            <w:r w:rsidRPr="00FA78C2">
              <w:rPr>
                <w:lang w:val="en-GB"/>
              </w:rPr>
              <w:t>liggingNauwkeurigheid</w:t>
            </w:r>
          </w:p>
        </w:tc>
        <w:tc>
          <w:tcPr>
            <w:tcW w:w="2778" w:type="dxa"/>
          </w:tcPr>
          <w:p w14:paraId="216D4D3A" w14:textId="50BF8E5F" w:rsidR="00440A86" w:rsidRPr="00FA78C2" w:rsidRDefault="00440A86">
            <w:pPr>
              <w:rPr>
                <w:lang w:val="en-GB"/>
              </w:rPr>
            </w:pPr>
            <w:r w:rsidRPr="00FA78C2">
              <w:rPr>
                <w:lang w:val="en-GB"/>
              </w:rPr>
              <w:t>geometrySurvey</w:t>
            </w:r>
          </w:p>
        </w:tc>
        <w:tc>
          <w:tcPr>
            <w:tcW w:w="2568" w:type="dxa"/>
          </w:tcPr>
          <w:p w14:paraId="7938669C" w14:textId="3FE2EA72" w:rsidR="00440A86" w:rsidRPr="00FA78C2" w:rsidRDefault="0056055E">
            <w:pPr>
              <w:rPr>
                <w:lang w:val="en-GB"/>
              </w:rPr>
            </w:pPr>
            <w:r>
              <w:rPr>
                <w:lang w:val="en-GB"/>
              </w:rPr>
              <w:t xml:space="preserve">See the section on </w:t>
            </w:r>
            <w:r>
              <w:rPr>
                <w:lang w:val="en-GB"/>
              </w:rPr>
              <w:fldChar w:fldCharType="begin"/>
            </w:r>
            <w:r>
              <w:rPr>
                <w:lang w:val="en-GB"/>
              </w:rPr>
              <w:instrText xml:space="preserve"> REF _Ref172278250 \h </w:instrText>
            </w:r>
            <w:r>
              <w:rPr>
                <w:lang w:val="en-GB"/>
              </w:rPr>
            </w:r>
            <w:r>
              <w:rPr>
                <w:lang w:val="en-GB"/>
              </w:rPr>
              <w:fldChar w:fldCharType="separate"/>
            </w:r>
            <w:r w:rsidR="00FA0A35" w:rsidRPr="00FA78C2">
              <w:rPr>
                <w:lang w:val="en-GB"/>
              </w:rPr>
              <w:t>geometrySurvey</w:t>
            </w:r>
            <w:r>
              <w:rPr>
                <w:lang w:val="en-GB"/>
              </w:rPr>
              <w:fldChar w:fldCharType="end"/>
            </w:r>
          </w:p>
        </w:tc>
      </w:tr>
      <w:tr w:rsidR="00440A86" w:rsidRPr="00FA78C2" w14:paraId="06960069"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0FADB039" w14:textId="1DAC841B" w:rsidR="00440A86" w:rsidRPr="00FA78C2" w:rsidRDefault="00440A86">
            <w:pPr>
              <w:rPr>
                <w:lang w:val="en-GB"/>
              </w:rPr>
            </w:pPr>
            <w:r w:rsidRPr="00FA78C2">
              <w:rPr>
                <w:lang w:val="en-GB"/>
              </w:rPr>
              <w:t>orientatie</w:t>
            </w:r>
          </w:p>
        </w:tc>
        <w:tc>
          <w:tcPr>
            <w:tcW w:w="2778" w:type="dxa"/>
          </w:tcPr>
          <w:p w14:paraId="154E3AC6" w14:textId="06918094" w:rsidR="00440A86" w:rsidRPr="00FA78C2" w:rsidRDefault="00440A86">
            <w:pPr>
              <w:rPr>
                <w:lang w:val="en-GB"/>
              </w:rPr>
            </w:pPr>
            <w:r w:rsidRPr="00FA78C2">
              <w:rPr>
                <w:lang w:val="en-GB"/>
              </w:rPr>
              <w:t>orientation</w:t>
            </w:r>
          </w:p>
        </w:tc>
        <w:tc>
          <w:tcPr>
            <w:tcW w:w="2568" w:type="dxa"/>
          </w:tcPr>
          <w:p w14:paraId="75317D04" w14:textId="0268F9D1" w:rsidR="00440A86" w:rsidRPr="00FA78C2" w:rsidRDefault="00245AF8">
            <w:pPr>
              <w:rPr>
                <w:lang w:val="en-GB"/>
              </w:rPr>
            </w:pPr>
            <w:r>
              <w:rPr>
                <w:lang w:val="en-GB"/>
              </w:rPr>
              <w:t>Renamed</w:t>
            </w:r>
          </w:p>
        </w:tc>
      </w:tr>
      <w:tr w:rsidR="00440A86" w:rsidRPr="00FA78C2" w14:paraId="54CDB6F3" w14:textId="77777777">
        <w:tc>
          <w:tcPr>
            <w:tcW w:w="3714" w:type="dxa"/>
          </w:tcPr>
          <w:p w14:paraId="310992C5" w14:textId="6FE3A91D" w:rsidR="00440A86" w:rsidRPr="00FA78C2" w:rsidRDefault="00440A86">
            <w:pPr>
              <w:rPr>
                <w:lang w:val="en-GB"/>
              </w:rPr>
            </w:pPr>
            <w:r w:rsidRPr="00FA78C2">
              <w:rPr>
                <w:lang w:val="en-GB"/>
              </w:rPr>
              <w:t>subThema</w:t>
            </w:r>
          </w:p>
        </w:tc>
        <w:tc>
          <w:tcPr>
            <w:tcW w:w="2778" w:type="dxa"/>
          </w:tcPr>
          <w:p w14:paraId="5750686E" w14:textId="777BBF5E" w:rsidR="00440A86" w:rsidRPr="00FA78C2" w:rsidRDefault="00440A86">
            <w:pPr>
              <w:rPr>
                <w:lang w:val="en-GB"/>
              </w:rPr>
            </w:pPr>
            <w:r w:rsidRPr="00FA78C2">
              <w:rPr>
                <w:lang w:val="en-GB"/>
              </w:rPr>
              <w:t>subtheme</w:t>
            </w:r>
          </w:p>
        </w:tc>
        <w:tc>
          <w:tcPr>
            <w:tcW w:w="2568" w:type="dxa"/>
          </w:tcPr>
          <w:p w14:paraId="42C32E22" w14:textId="2F1587B6" w:rsidR="00440A86" w:rsidRPr="00FA78C2" w:rsidRDefault="00245AF8">
            <w:pPr>
              <w:rPr>
                <w:lang w:val="en-GB"/>
              </w:rPr>
            </w:pPr>
            <w:r>
              <w:rPr>
                <w:lang w:val="en-GB"/>
              </w:rPr>
              <w:t>Renamed</w:t>
            </w:r>
          </w:p>
        </w:tc>
      </w:tr>
      <w:tr w:rsidR="00440A86" w:rsidRPr="00415CCB" w14:paraId="1426CA69"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23E84A43" w14:textId="1FED79F8" w:rsidR="00440A86" w:rsidRPr="00FA78C2" w:rsidRDefault="00440A86">
            <w:pPr>
              <w:rPr>
                <w:lang w:val="en-GB"/>
              </w:rPr>
            </w:pPr>
            <w:r w:rsidRPr="00FA78C2">
              <w:rPr>
                <w:lang w:val="en-GB"/>
              </w:rPr>
              <w:t>isRisicovol</w:t>
            </w:r>
          </w:p>
        </w:tc>
        <w:tc>
          <w:tcPr>
            <w:tcW w:w="2778" w:type="dxa"/>
          </w:tcPr>
          <w:p w14:paraId="2175BB9E" w14:textId="34AF9E7E" w:rsidR="00440A86" w:rsidRPr="00FA78C2" w:rsidRDefault="00207C48">
            <w:pPr>
              <w:rPr>
                <w:lang w:val="en-GB"/>
              </w:rPr>
            </w:pPr>
            <w:r>
              <w:rPr>
                <w:lang w:val="en-GB"/>
              </w:rPr>
              <w:t>/</w:t>
            </w:r>
          </w:p>
        </w:tc>
        <w:tc>
          <w:tcPr>
            <w:tcW w:w="2568" w:type="dxa"/>
          </w:tcPr>
          <w:p w14:paraId="3CAB569E" w14:textId="69DE2555" w:rsidR="00440A86" w:rsidRPr="00FA78C2" w:rsidRDefault="00207C48">
            <w:pPr>
              <w:rPr>
                <w:lang w:val="en-GB"/>
              </w:rPr>
            </w:pPr>
            <w:r>
              <w:rPr>
                <w:lang w:val="en-GB"/>
              </w:rPr>
              <w:t>Removed</w:t>
            </w:r>
            <w:r w:rsidR="00D51B7E">
              <w:rPr>
                <w:lang w:val="en-GB"/>
              </w:rPr>
              <w:br/>
              <w:t xml:space="preserve">See the section on </w:t>
            </w:r>
            <w:r w:rsidR="00D51B7E">
              <w:rPr>
                <w:lang w:val="en-GB"/>
              </w:rPr>
              <w:fldChar w:fldCharType="begin"/>
            </w:r>
            <w:r w:rsidR="00D51B7E">
              <w:rPr>
                <w:lang w:val="en-GB"/>
              </w:rPr>
              <w:instrText xml:space="preserve"> REF _Ref172813078 \h </w:instrText>
            </w:r>
            <w:r w:rsidR="00D51B7E">
              <w:rPr>
                <w:lang w:val="en-GB"/>
              </w:rPr>
            </w:r>
            <w:r w:rsidR="00D51B7E">
              <w:rPr>
                <w:lang w:val="en-GB"/>
              </w:rPr>
              <w:fldChar w:fldCharType="separate"/>
            </w:r>
            <w:r w:rsidR="00FA0A35">
              <w:rPr>
                <w:lang w:val="en-GB"/>
              </w:rPr>
              <w:t>elevatedRisk</w:t>
            </w:r>
            <w:r w:rsidR="00D51B7E">
              <w:rPr>
                <w:lang w:val="en-GB"/>
              </w:rPr>
              <w:fldChar w:fldCharType="end"/>
            </w:r>
          </w:p>
        </w:tc>
      </w:tr>
      <w:tr w:rsidR="00207C48" w:rsidRPr="00415CCB" w14:paraId="393DB43F" w14:textId="77777777">
        <w:tc>
          <w:tcPr>
            <w:tcW w:w="3714" w:type="dxa"/>
          </w:tcPr>
          <w:p w14:paraId="0B3B623C" w14:textId="0F389AF3" w:rsidR="00207C48" w:rsidRPr="00FA78C2" w:rsidRDefault="00207C48">
            <w:pPr>
              <w:rPr>
                <w:lang w:val="en-GB"/>
              </w:rPr>
            </w:pPr>
            <w:r>
              <w:rPr>
                <w:lang w:val="en-GB"/>
              </w:rPr>
              <w:t>/</w:t>
            </w:r>
          </w:p>
        </w:tc>
        <w:tc>
          <w:tcPr>
            <w:tcW w:w="2778" w:type="dxa"/>
          </w:tcPr>
          <w:p w14:paraId="00344E6C" w14:textId="1B8AF110" w:rsidR="00207C48" w:rsidRPr="00FA78C2" w:rsidRDefault="00207C48">
            <w:pPr>
              <w:rPr>
                <w:highlight w:val="yellow"/>
                <w:lang w:val="en-GB"/>
              </w:rPr>
            </w:pPr>
            <w:r w:rsidRPr="00207C48">
              <w:rPr>
                <w:lang w:val="en-GB"/>
              </w:rPr>
              <w:t>elevatedRisk</w:t>
            </w:r>
          </w:p>
        </w:tc>
        <w:tc>
          <w:tcPr>
            <w:tcW w:w="2568" w:type="dxa"/>
          </w:tcPr>
          <w:p w14:paraId="71B148AB" w14:textId="158C0051" w:rsidR="00207C48" w:rsidRPr="00FA78C2" w:rsidRDefault="00207C48">
            <w:pPr>
              <w:rPr>
                <w:lang w:val="en-GB"/>
              </w:rPr>
            </w:pPr>
            <w:r>
              <w:rPr>
                <w:lang w:val="en-GB"/>
              </w:rPr>
              <w:t xml:space="preserve">See the section on </w:t>
            </w:r>
            <w:r w:rsidR="00D51B7E">
              <w:rPr>
                <w:lang w:val="en-GB"/>
              </w:rPr>
              <w:fldChar w:fldCharType="begin"/>
            </w:r>
            <w:r w:rsidR="00D51B7E">
              <w:rPr>
                <w:lang w:val="en-GB"/>
              </w:rPr>
              <w:instrText xml:space="preserve"> REF _Ref172813078 \h </w:instrText>
            </w:r>
            <w:r w:rsidR="00D51B7E">
              <w:rPr>
                <w:lang w:val="en-GB"/>
              </w:rPr>
            </w:r>
            <w:r w:rsidR="00D51B7E">
              <w:rPr>
                <w:lang w:val="en-GB"/>
              </w:rPr>
              <w:fldChar w:fldCharType="separate"/>
            </w:r>
            <w:r w:rsidR="00FA0A35">
              <w:rPr>
                <w:lang w:val="en-GB"/>
              </w:rPr>
              <w:t>elevatedRisk</w:t>
            </w:r>
            <w:r w:rsidR="00D51B7E">
              <w:rPr>
                <w:lang w:val="en-GB"/>
              </w:rPr>
              <w:fldChar w:fldCharType="end"/>
            </w:r>
          </w:p>
        </w:tc>
      </w:tr>
      <w:tr w:rsidR="00440A86" w:rsidRPr="00415CCB" w14:paraId="6A8780F4"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346392CA" w14:textId="2FBF63A5" w:rsidR="00440A86" w:rsidRPr="00FA78C2" w:rsidRDefault="00440A86">
            <w:pPr>
              <w:rPr>
                <w:lang w:val="en-GB"/>
              </w:rPr>
            </w:pPr>
            <w:r w:rsidRPr="00FA78C2">
              <w:rPr>
                <w:lang w:val="en-GB"/>
              </w:rPr>
              <w:t>isBovengrondsZichtbaar</w:t>
            </w:r>
          </w:p>
        </w:tc>
        <w:tc>
          <w:tcPr>
            <w:tcW w:w="2778" w:type="dxa"/>
          </w:tcPr>
          <w:p w14:paraId="6B030E52" w14:textId="1BD264B6" w:rsidR="00440A86" w:rsidRPr="00FA78C2" w:rsidRDefault="00440A86">
            <w:pPr>
              <w:rPr>
                <w:highlight w:val="yellow"/>
                <w:lang w:val="en-GB"/>
              </w:rPr>
            </w:pPr>
            <w:r w:rsidRPr="00FA78C2">
              <w:rPr>
                <w:lang w:val="en-GB"/>
              </w:rPr>
              <w:t>visibility</w:t>
            </w:r>
          </w:p>
        </w:tc>
        <w:tc>
          <w:tcPr>
            <w:tcW w:w="2568" w:type="dxa"/>
          </w:tcPr>
          <w:p w14:paraId="6F494FCE" w14:textId="7023719D" w:rsidR="00440A86" w:rsidRPr="00FA78C2" w:rsidRDefault="0056055E" w:rsidP="00790332">
            <w:pPr>
              <w:rPr>
                <w:lang w:val="en-GB"/>
              </w:rPr>
            </w:pPr>
            <w:r>
              <w:rPr>
                <w:lang w:val="en-GB"/>
              </w:rPr>
              <w:t xml:space="preserve">See the section on </w:t>
            </w:r>
            <w:r w:rsidR="00790332">
              <w:rPr>
                <w:lang w:val="en-GB"/>
              </w:rPr>
              <w:fldChar w:fldCharType="begin"/>
            </w:r>
            <w:r w:rsidR="00790332">
              <w:rPr>
                <w:lang w:val="en-GB"/>
              </w:rPr>
              <w:instrText xml:space="preserve"> REF _Ref172902267 \h </w:instrText>
            </w:r>
            <w:r w:rsidR="00790332">
              <w:rPr>
                <w:lang w:val="en-GB"/>
              </w:rPr>
            </w:r>
            <w:r w:rsidR="00790332">
              <w:rPr>
                <w:lang w:val="en-GB"/>
              </w:rPr>
              <w:fldChar w:fldCharType="separate"/>
            </w:r>
            <w:r w:rsidR="00FA0A35" w:rsidRPr="00FA78C2">
              <w:rPr>
                <w:lang w:val="en-GB"/>
              </w:rPr>
              <w:t>visibility</w:t>
            </w:r>
            <w:r w:rsidR="00790332">
              <w:rPr>
                <w:lang w:val="en-GB"/>
              </w:rPr>
              <w:fldChar w:fldCharType="end"/>
            </w:r>
          </w:p>
        </w:tc>
      </w:tr>
      <w:tr w:rsidR="00440A86" w:rsidRPr="00415CCB" w14:paraId="6400325D" w14:textId="77777777">
        <w:tc>
          <w:tcPr>
            <w:tcW w:w="3714" w:type="dxa"/>
          </w:tcPr>
          <w:p w14:paraId="090BF1B5" w14:textId="1399492E" w:rsidR="00440A86" w:rsidRPr="00FA78C2" w:rsidRDefault="00440A86">
            <w:pPr>
              <w:rPr>
                <w:lang w:val="en-GB"/>
              </w:rPr>
            </w:pPr>
            <w:r w:rsidRPr="00FA78C2">
              <w:rPr>
                <w:lang w:val="en-GB"/>
              </w:rPr>
              <w:t>kleur</w:t>
            </w:r>
          </w:p>
        </w:tc>
        <w:tc>
          <w:tcPr>
            <w:tcW w:w="2778" w:type="dxa"/>
          </w:tcPr>
          <w:p w14:paraId="2A445943" w14:textId="5822DFE4" w:rsidR="00440A86" w:rsidRPr="00FA78C2" w:rsidRDefault="00440A86">
            <w:pPr>
              <w:rPr>
                <w:lang w:val="en-GB"/>
              </w:rPr>
            </w:pPr>
            <w:r w:rsidRPr="00FA78C2">
              <w:rPr>
                <w:lang w:val="en-GB"/>
              </w:rPr>
              <w:t>appearance</w:t>
            </w:r>
          </w:p>
        </w:tc>
        <w:tc>
          <w:tcPr>
            <w:tcW w:w="2568" w:type="dxa"/>
          </w:tcPr>
          <w:p w14:paraId="1B213523" w14:textId="763F361E" w:rsidR="00440A86" w:rsidRPr="00FA78C2" w:rsidRDefault="0056055E">
            <w:pPr>
              <w:rPr>
                <w:lang w:val="en-GB"/>
              </w:rPr>
            </w:pPr>
            <w:r>
              <w:rPr>
                <w:lang w:val="en-GB"/>
              </w:rPr>
              <w:t xml:space="preserve">See the section on </w:t>
            </w:r>
            <w:r>
              <w:rPr>
                <w:lang w:val="en-GB"/>
              </w:rPr>
              <w:fldChar w:fldCharType="begin"/>
            </w:r>
            <w:r>
              <w:rPr>
                <w:lang w:val="en-GB"/>
              </w:rPr>
              <w:instrText xml:space="preserve"> REF _Ref172278272 \h </w:instrText>
            </w:r>
            <w:r>
              <w:rPr>
                <w:lang w:val="en-GB"/>
              </w:rPr>
            </w:r>
            <w:r>
              <w:rPr>
                <w:lang w:val="en-GB"/>
              </w:rPr>
              <w:fldChar w:fldCharType="separate"/>
            </w:r>
            <w:r w:rsidR="00FA0A35" w:rsidRPr="00FA78C2">
              <w:rPr>
                <w:lang w:val="en-GB"/>
              </w:rPr>
              <w:t>appearance</w:t>
            </w:r>
            <w:r>
              <w:rPr>
                <w:lang w:val="en-GB"/>
              </w:rPr>
              <w:fldChar w:fldCharType="end"/>
            </w:r>
          </w:p>
        </w:tc>
      </w:tr>
      <w:tr w:rsidR="00440A86" w:rsidRPr="00415CCB" w14:paraId="7561DA8F"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5A8DD17F" w14:textId="64854E5C" w:rsidR="00440A86" w:rsidRPr="00FA78C2" w:rsidRDefault="00440A86">
            <w:pPr>
              <w:rPr>
                <w:lang w:val="en-GB"/>
              </w:rPr>
            </w:pPr>
            <w:r w:rsidRPr="00FA78C2">
              <w:rPr>
                <w:lang w:val="en-GB"/>
              </w:rPr>
              <w:t>diepte</w:t>
            </w:r>
          </w:p>
        </w:tc>
        <w:tc>
          <w:tcPr>
            <w:tcW w:w="2778" w:type="dxa"/>
          </w:tcPr>
          <w:p w14:paraId="0DAAE16A" w14:textId="002DE4FE" w:rsidR="00440A86" w:rsidRPr="00FA78C2" w:rsidRDefault="00440A86">
            <w:pPr>
              <w:rPr>
                <w:lang w:val="en-GB"/>
              </w:rPr>
            </w:pPr>
            <w:r w:rsidRPr="00FA78C2">
              <w:rPr>
                <w:lang w:val="en-GB"/>
              </w:rPr>
              <w:t>depthDetail</w:t>
            </w:r>
          </w:p>
        </w:tc>
        <w:tc>
          <w:tcPr>
            <w:tcW w:w="2568" w:type="dxa"/>
          </w:tcPr>
          <w:p w14:paraId="6F9655AE" w14:textId="5057876E" w:rsidR="00440A86" w:rsidRPr="00FA78C2" w:rsidRDefault="0056055E">
            <w:pPr>
              <w:rPr>
                <w:lang w:val="en-GB"/>
              </w:rPr>
            </w:pPr>
            <w:r>
              <w:rPr>
                <w:lang w:val="en-GB"/>
              </w:rPr>
              <w:t xml:space="preserve">See the section on </w:t>
            </w:r>
            <w:r>
              <w:rPr>
                <w:lang w:val="en-GB"/>
              </w:rPr>
              <w:fldChar w:fldCharType="begin"/>
            </w:r>
            <w:r>
              <w:rPr>
                <w:lang w:val="en-GB"/>
              </w:rPr>
              <w:instrText xml:space="preserve"> REF _Ref172278283 \h </w:instrText>
            </w:r>
            <w:r>
              <w:rPr>
                <w:lang w:val="en-GB"/>
              </w:rPr>
            </w:r>
            <w:r>
              <w:rPr>
                <w:lang w:val="en-GB"/>
              </w:rPr>
              <w:fldChar w:fldCharType="separate"/>
            </w:r>
            <w:r w:rsidR="00FA0A35" w:rsidRPr="00FA78C2">
              <w:rPr>
                <w:lang w:val="en-GB"/>
              </w:rPr>
              <w:t>depthDetail</w:t>
            </w:r>
            <w:r>
              <w:rPr>
                <w:lang w:val="en-GB"/>
              </w:rPr>
              <w:fldChar w:fldCharType="end"/>
            </w:r>
          </w:p>
        </w:tc>
      </w:tr>
      <w:tr w:rsidR="00440A86" w:rsidRPr="00415CCB" w14:paraId="30BF52A2" w14:textId="77777777">
        <w:tc>
          <w:tcPr>
            <w:tcW w:w="3714" w:type="dxa"/>
          </w:tcPr>
          <w:p w14:paraId="7B48710A" w14:textId="38CEA303" w:rsidR="00440A86" w:rsidRPr="00FA78C2" w:rsidRDefault="00440A86">
            <w:pPr>
              <w:rPr>
                <w:lang w:val="en-GB"/>
              </w:rPr>
            </w:pPr>
            <w:r w:rsidRPr="00FA78C2">
              <w:rPr>
                <w:lang w:val="en-GB"/>
              </w:rPr>
              <w:t>heeftExtraInformatie</w:t>
            </w:r>
          </w:p>
        </w:tc>
        <w:tc>
          <w:tcPr>
            <w:tcW w:w="2778" w:type="dxa"/>
          </w:tcPr>
          <w:p w14:paraId="25257443" w14:textId="65B38C53" w:rsidR="00440A86" w:rsidRPr="00FA78C2" w:rsidRDefault="00440A86">
            <w:pPr>
              <w:rPr>
                <w:lang w:val="en-GB"/>
              </w:rPr>
            </w:pPr>
            <w:r w:rsidRPr="00FA78C2">
              <w:rPr>
                <w:lang w:val="en-GB"/>
              </w:rPr>
              <w:t>documentation or annotation</w:t>
            </w:r>
          </w:p>
        </w:tc>
        <w:tc>
          <w:tcPr>
            <w:tcW w:w="2568" w:type="dxa"/>
          </w:tcPr>
          <w:p w14:paraId="28E9E9E9" w14:textId="5F4F28D2" w:rsidR="00440A86" w:rsidRPr="00FA78C2" w:rsidRDefault="0056055E">
            <w:pPr>
              <w:rPr>
                <w:lang w:val="en-GB"/>
              </w:rPr>
            </w:pPr>
            <w:r>
              <w:rPr>
                <w:lang w:val="en-GB"/>
              </w:rPr>
              <w:t xml:space="preserve">See the section on </w:t>
            </w:r>
            <w:r>
              <w:rPr>
                <w:lang w:val="en-GB"/>
              </w:rPr>
              <w:fldChar w:fldCharType="begin"/>
            </w:r>
            <w:r>
              <w:rPr>
                <w:lang w:val="en-GB"/>
              </w:rPr>
              <w:instrText xml:space="preserve"> REF _Ref172278293 \h </w:instrText>
            </w:r>
            <w:r>
              <w:rPr>
                <w:lang w:val="en-GB"/>
              </w:rPr>
            </w:r>
            <w:r>
              <w:rPr>
                <w:lang w:val="en-GB"/>
              </w:rPr>
              <w:fldChar w:fldCharType="separate"/>
            </w:r>
            <w:r w:rsidR="00FA0A35" w:rsidRPr="00FA78C2">
              <w:rPr>
                <w:lang w:val="en-GB"/>
              </w:rPr>
              <w:t>documentation and annotation</w:t>
            </w:r>
            <w:r>
              <w:rPr>
                <w:lang w:val="en-GB"/>
              </w:rPr>
              <w:fldChar w:fldCharType="end"/>
            </w:r>
          </w:p>
        </w:tc>
      </w:tr>
      <w:tr w:rsidR="00440A86" w:rsidRPr="00FA78C2" w14:paraId="6474E2F0"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07B12400" w14:textId="1468377C" w:rsidR="00440A86" w:rsidRPr="00FA78C2" w:rsidRDefault="00440A86">
            <w:pPr>
              <w:rPr>
                <w:lang w:val="en-GB"/>
              </w:rPr>
            </w:pPr>
            <w:r w:rsidRPr="00FA78C2">
              <w:rPr>
                <w:lang w:val="en-GB"/>
              </w:rPr>
              <w:t>hoogte</w:t>
            </w:r>
          </w:p>
        </w:tc>
        <w:tc>
          <w:tcPr>
            <w:tcW w:w="2778" w:type="dxa"/>
          </w:tcPr>
          <w:p w14:paraId="31BEBBA3" w14:textId="3ED1B2CB" w:rsidR="00440A86" w:rsidRPr="00FA78C2" w:rsidRDefault="00440A86">
            <w:pPr>
              <w:rPr>
                <w:lang w:val="en-GB"/>
              </w:rPr>
            </w:pPr>
            <w:r w:rsidRPr="00FA78C2">
              <w:rPr>
                <w:lang w:val="en-GB"/>
              </w:rPr>
              <w:t>height</w:t>
            </w:r>
          </w:p>
        </w:tc>
        <w:tc>
          <w:tcPr>
            <w:tcW w:w="2568" w:type="dxa"/>
          </w:tcPr>
          <w:p w14:paraId="7D31396C" w14:textId="5FE72E05" w:rsidR="00440A86" w:rsidRPr="00FA78C2" w:rsidRDefault="0056055E">
            <w:pPr>
              <w:rPr>
                <w:lang w:val="en-GB"/>
              </w:rPr>
            </w:pPr>
            <w:r>
              <w:rPr>
                <w:lang w:val="en-GB"/>
              </w:rPr>
              <w:t>Renamed</w:t>
            </w:r>
          </w:p>
        </w:tc>
      </w:tr>
    </w:tbl>
    <w:p w14:paraId="49402BEF" w14:textId="77777777" w:rsidR="00F775A4" w:rsidRPr="00FA78C2" w:rsidRDefault="00F775A4" w:rsidP="00F775A4">
      <w:pPr>
        <w:rPr>
          <w:lang w:val="en-GB"/>
        </w:rPr>
      </w:pPr>
    </w:p>
    <w:p w14:paraId="60EE6029" w14:textId="2E29DC90" w:rsidR="00D673B0" w:rsidRPr="00FA78C2" w:rsidRDefault="00C129C0" w:rsidP="00710886">
      <w:pPr>
        <w:pStyle w:val="Heading2"/>
        <w:rPr>
          <w:lang w:val="en-GB"/>
        </w:rPr>
      </w:pPr>
      <w:bookmarkStart w:id="105" w:name="_Ref172278250"/>
      <w:bookmarkStart w:id="106" w:name="_Ref172278942"/>
      <w:bookmarkStart w:id="107" w:name="_Toc173155321"/>
      <w:r w:rsidRPr="00FA78C2">
        <w:rPr>
          <w:lang w:val="en-GB"/>
        </w:rPr>
        <w:t>g</w:t>
      </w:r>
      <w:r w:rsidR="00D673B0" w:rsidRPr="00FA78C2">
        <w:rPr>
          <w:lang w:val="en-GB"/>
        </w:rPr>
        <w:t>eometrySurvey</w:t>
      </w:r>
      <w:bookmarkEnd w:id="105"/>
      <w:bookmarkEnd w:id="106"/>
      <w:bookmarkEnd w:id="107"/>
    </w:p>
    <w:p w14:paraId="00BC000F" w14:textId="725C0B5A" w:rsidR="00D673B0" w:rsidRPr="00FA78C2" w:rsidRDefault="00D673B0" w:rsidP="00D673B0">
      <w:pPr>
        <w:rPr>
          <w:lang w:val="en-GB"/>
        </w:rPr>
      </w:pPr>
      <w:r w:rsidRPr="00FA78C2">
        <w:rPr>
          <w:lang w:val="en-GB"/>
        </w:rPr>
        <w:t xml:space="preserve">The </w:t>
      </w:r>
      <w:r w:rsidRPr="00FA78C2">
        <w:rPr>
          <w:i/>
          <w:iCs/>
          <w:lang w:val="en-GB"/>
        </w:rPr>
        <w:t>geometrySurvey</w:t>
      </w:r>
      <w:r w:rsidRPr="00FA78C2">
        <w:rPr>
          <w:lang w:val="en-GB"/>
        </w:rPr>
        <w:t xml:space="preserve"> element is an mandatory element that is added to </w:t>
      </w:r>
      <w:r w:rsidRPr="009F5BE9">
        <w:rPr>
          <w:i/>
          <w:iCs/>
          <w:lang w:val="en-GB"/>
        </w:rPr>
        <w:t>Appurtenance</w:t>
      </w:r>
      <w:r w:rsidRPr="00FA78C2">
        <w:rPr>
          <w:lang w:val="en-GB"/>
        </w:rPr>
        <w:t xml:space="preserve">. This element is of type </w:t>
      </w:r>
      <w:r w:rsidRPr="00FA78C2">
        <w:rPr>
          <w:i/>
          <w:iCs/>
          <w:lang w:val="en-GB"/>
        </w:rPr>
        <w:t>Survey</w:t>
      </w:r>
      <w:r w:rsidRPr="00FA78C2">
        <w:rPr>
          <w:lang w:val="en-GB"/>
        </w:rPr>
        <w:t xml:space="preserve"> and provides information on </w:t>
      </w:r>
      <w:r w:rsidR="00953CAC" w:rsidRPr="00FA78C2">
        <w:rPr>
          <w:lang w:val="en-GB"/>
        </w:rPr>
        <w:t>how</w:t>
      </w:r>
      <w:r w:rsidRPr="00FA78C2">
        <w:rPr>
          <w:lang w:val="en-GB"/>
        </w:rPr>
        <w:t xml:space="preserve"> the </w:t>
      </w:r>
      <w:r w:rsidRPr="009F5BE9">
        <w:rPr>
          <w:i/>
          <w:iCs/>
          <w:lang w:val="en-GB"/>
        </w:rPr>
        <w:t>Appurtenance</w:t>
      </w:r>
      <w:r w:rsidRPr="00FA78C2">
        <w:rPr>
          <w:lang w:val="en-GB"/>
        </w:rPr>
        <w:t xml:space="preserve"> geometry was determined. </w:t>
      </w:r>
      <w:r w:rsidR="00953CAC" w:rsidRPr="00FA78C2">
        <w:rPr>
          <w:lang w:val="en-GB"/>
        </w:rPr>
        <w:t xml:space="preserve">The </w:t>
      </w:r>
      <w:r w:rsidR="00953CAC" w:rsidRPr="00FA78C2">
        <w:rPr>
          <w:i/>
          <w:iCs/>
          <w:lang w:val="en-GB"/>
        </w:rPr>
        <w:t xml:space="preserve">geometrySurvey </w:t>
      </w:r>
      <w:r w:rsidR="00953CAC" w:rsidRPr="00FA78C2">
        <w:rPr>
          <w:lang w:val="en-GB"/>
        </w:rPr>
        <w:t xml:space="preserve">element replaces the </w:t>
      </w:r>
      <w:r w:rsidR="00953CAC" w:rsidRPr="00FA78C2">
        <w:rPr>
          <w:i/>
          <w:iCs/>
          <w:lang w:val="en-GB"/>
        </w:rPr>
        <w:t>liggingNauwkeurigheid</w:t>
      </w:r>
      <w:r w:rsidR="00953CAC" w:rsidRPr="00FA78C2">
        <w:rPr>
          <w:lang w:val="en-GB"/>
        </w:rPr>
        <w:t xml:space="preserve"> element of IMKL 2.3.</w:t>
      </w:r>
    </w:p>
    <w:p w14:paraId="432C4BF9" w14:textId="44DD366D" w:rsidR="00207C48" w:rsidRDefault="00207C48" w:rsidP="00710886">
      <w:pPr>
        <w:pStyle w:val="Heading2"/>
        <w:rPr>
          <w:lang w:val="en-GB"/>
        </w:rPr>
      </w:pPr>
      <w:bookmarkStart w:id="108" w:name="_Ref172813078"/>
      <w:bookmarkStart w:id="109" w:name="_Ref172278263"/>
      <w:bookmarkStart w:id="110" w:name="_Ref172278951"/>
      <w:bookmarkStart w:id="111" w:name="_Toc173155322"/>
      <w:r>
        <w:rPr>
          <w:lang w:val="en-GB"/>
        </w:rPr>
        <w:lastRenderedPageBreak/>
        <w:t>elevatedRisk</w:t>
      </w:r>
      <w:bookmarkEnd w:id="108"/>
      <w:bookmarkEnd w:id="111"/>
    </w:p>
    <w:p w14:paraId="77F11FD4" w14:textId="76CE2F99" w:rsidR="00207C48" w:rsidRDefault="005C0146" w:rsidP="00207C48">
      <w:pPr>
        <w:rPr>
          <w:lang w:val="en-GB"/>
        </w:rPr>
      </w:pPr>
      <w:r w:rsidRPr="005C0146">
        <w:rPr>
          <w:lang w:val="en-GB"/>
        </w:rPr>
        <w:t xml:space="preserve">In IMKL 2.3, the </w:t>
      </w:r>
      <w:r w:rsidRPr="005C0146">
        <w:rPr>
          <w:i/>
          <w:iCs/>
          <w:lang w:val="en-GB"/>
        </w:rPr>
        <w:t>isRisicoVol</w:t>
      </w:r>
      <w:r w:rsidRPr="005C0146">
        <w:rPr>
          <w:lang w:val="en-GB"/>
        </w:rPr>
        <w:t xml:space="preserve"> element was used to indicate whether a utility network element could be considered risky. However, due to the difficulty in clearly defining what constitutes "risky," this element has been removed in IMKL 3.</w:t>
      </w:r>
    </w:p>
    <w:p w14:paraId="0902A34B" w14:textId="77777777" w:rsidR="00B1029A" w:rsidRDefault="00B1029A" w:rsidP="00207C48">
      <w:pPr>
        <w:rPr>
          <w:lang w:val="en-GB"/>
        </w:rPr>
      </w:pPr>
    </w:p>
    <w:p w14:paraId="42706D12" w14:textId="77777777" w:rsidR="00891A6E" w:rsidRDefault="00B1029A" w:rsidP="00207C48">
      <w:pPr>
        <w:rPr>
          <w:lang w:val="en-GB"/>
        </w:rPr>
      </w:pPr>
      <w:r w:rsidRPr="00B1029A">
        <w:rPr>
          <w:lang w:val="en-GB"/>
        </w:rPr>
        <w:t xml:space="preserve">In its place, IMKL 3 introduces a new optional element called </w:t>
      </w:r>
      <w:r w:rsidRPr="00B1029A">
        <w:rPr>
          <w:i/>
          <w:iCs/>
          <w:lang w:val="en-GB"/>
        </w:rPr>
        <w:t>elevatedRisk</w:t>
      </w:r>
      <w:r w:rsidRPr="00B1029A">
        <w:rPr>
          <w:lang w:val="en-GB"/>
        </w:rPr>
        <w:t xml:space="preserve">, which can be applied to all utility network elements. </w:t>
      </w:r>
      <w:r w:rsidR="00A61E4D">
        <w:rPr>
          <w:lang w:val="en-GB"/>
        </w:rPr>
        <w:t xml:space="preserve">When its value is set to </w:t>
      </w:r>
      <w:r w:rsidR="00A61E4D" w:rsidRPr="00A61E4D">
        <w:rPr>
          <w:i/>
          <w:iCs/>
          <w:lang w:val="en-GB"/>
        </w:rPr>
        <w:t>true</w:t>
      </w:r>
      <w:r w:rsidR="00A61E4D">
        <w:rPr>
          <w:lang w:val="en-GB"/>
        </w:rPr>
        <w:t>, t</w:t>
      </w:r>
      <w:r w:rsidRPr="00A61E4D">
        <w:rPr>
          <w:lang w:val="en-GB"/>
        </w:rPr>
        <w:t>his</w:t>
      </w:r>
      <w:r w:rsidRPr="00B1029A">
        <w:rPr>
          <w:lang w:val="en-GB"/>
        </w:rPr>
        <w:t xml:space="preserve"> element is used to signify that the risk associated with a particular utility network element is </w:t>
      </w:r>
      <w:r w:rsidRPr="00B1029A">
        <w:rPr>
          <w:b/>
          <w:bCs/>
          <w:lang w:val="en-GB"/>
        </w:rPr>
        <w:t>higher than the standard risk level for the corresponding utility network</w:t>
      </w:r>
      <w:r w:rsidRPr="00B1029A">
        <w:rPr>
          <w:lang w:val="en-GB"/>
        </w:rPr>
        <w:t>. It does not comment on the absolute risk level but instead provides a relative comparison to other elements within the same utility network.</w:t>
      </w:r>
      <w:r w:rsidR="00C61FE2">
        <w:rPr>
          <w:lang w:val="en-GB"/>
        </w:rPr>
        <w:t xml:space="preserve"> </w:t>
      </w:r>
    </w:p>
    <w:p w14:paraId="3C5BEB01" w14:textId="77777777" w:rsidR="00891A6E" w:rsidRDefault="00891A6E" w:rsidP="00207C48">
      <w:pPr>
        <w:rPr>
          <w:lang w:val="en-GB"/>
        </w:rPr>
      </w:pPr>
    </w:p>
    <w:p w14:paraId="215F4B5B" w14:textId="0749CEB0" w:rsidR="00B1029A" w:rsidRPr="00C61FE2" w:rsidRDefault="00C61FE2" w:rsidP="00207C48">
      <w:pPr>
        <w:rPr>
          <w:lang w:val="en-GB"/>
        </w:rPr>
      </w:pPr>
      <w:r w:rsidRPr="00C61FE2">
        <w:rPr>
          <w:lang w:val="en-GB"/>
        </w:rPr>
        <w:t>Based on th</w:t>
      </w:r>
      <w:r w:rsidR="00891A6E">
        <w:rPr>
          <w:lang w:val="en-GB"/>
        </w:rPr>
        <w:t>e</w:t>
      </w:r>
      <w:r w:rsidRPr="00C61FE2">
        <w:rPr>
          <w:lang w:val="en-GB"/>
        </w:rPr>
        <w:t xml:space="preserve"> </w:t>
      </w:r>
      <w:r w:rsidR="00891A6E">
        <w:rPr>
          <w:lang w:val="en-GB"/>
        </w:rPr>
        <w:t xml:space="preserve">above </w:t>
      </w:r>
      <w:r w:rsidRPr="00C61FE2">
        <w:rPr>
          <w:lang w:val="en-GB"/>
        </w:rPr>
        <w:t>definition, elements with an elevated risk should be the exception rather than the rule.</w:t>
      </w:r>
      <w:r w:rsidR="00891A6E">
        <w:rPr>
          <w:lang w:val="en-GB"/>
        </w:rPr>
        <w:t xml:space="preserve"> </w:t>
      </w:r>
      <w:r w:rsidR="00891A6E" w:rsidRPr="00891A6E">
        <w:rPr>
          <w:lang w:val="en-GB"/>
        </w:rPr>
        <w:t xml:space="preserve">This </w:t>
      </w:r>
      <w:r w:rsidR="00282E22">
        <w:rPr>
          <w:lang w:val="en-GB"/>
        </w:rPr>
        <w:t>distinction is</w:t>
      </w:r>
      <w:r w:rsidR="00891A6E" w:rsidRPr="00891A6E">
        <w:rPr>
          <w:lang w:val="en-GB"/>
        </w:rPr>
        <w:t xml:space="preserve"> why the </w:t>
      </w:r>
      <w:r w:rsidR="00891A6E" w:rsidRPr="00891A6E">
        <w:rPr>
          <w:i/>
          <w:iCs/>
          <w:lang w:val="en-GB"/>
        </w:rPr>
        <w:t>elevatedRisk</w:t>
      </w:r>
      <w:r w:rsidR="00891A6E" w:rsidRPr="00891A6E">
        <w:rPr>
          <w:lang w:val="en-GB"/>
        </w:rPr>
        <w:t xml:space="preserve"> element is </w:t>
      </w:r>
      <w:r w:rsidR="00282E22">
        <w:rPr>
          <w:lang w:val="en-GB"/>
        </w:rPr>
        <w:t>considered</w:t>
      </w:r>
      <w:r w:rsidR="00891A6E" w:rsidRPr="00891A6E">
        <w:rPr>
          <w:lang w:val="en-GB"/>
        </w:rPr>
        <w:t xml:space="preserve"> here as a new element rather than </w:t>
      </w:r>
      <w:r w:rsidR="00FD66B0">
        <w:rPr>
          <w:lang w:val="en-GB"/>
        </w:rPr>
        <w:t xml:space="preserve">simply </w:t>
      </w:r>
      <w:r w:rsidR="00891A6E" w:rsidRPr="00891A6E">
        <w:rPr>
          <w:lang w:val="en-GB"/>
        </w:rPr>
        <w:t xml:space="preserve">a renaming of the </w:t>
      </w:r>
      <w:r w:rsidR="00891A6E" w:rsidRPr="00891A6E">
        <w:rPr>
          <w:i/>
          <w:iCs/>
          <w:lang w:val="en-GB"/>
        </w:rPr>
        <w:t>isRisicoVol</w:t>
      </w:r>
      <w:r w:rsidR="00891A6E" w:rsidRPr="00891A6E">
        <w:rPr>
          <w:lang w:val="en-GB"/>
        </w:rPr>
        <w:t xml:space="preserve"> element.</w:t>
      </w:r>
    </w:p>
    <w:p w14:paraId="163CAE81" w14:textId="77777777" w:rsidR="00A74259" w:rsidRDefault="00A74259" w:rsidP="00207C48">
      <w:pPr>
        <w:rPr>
          <w:lang w:val="en-GB"/>
        </w:rPr>
      </w:pPr>
    </w:p>
    <w:p w14:paraId="4BD37818" w14:textId="2ECFB59B" w:rsidR="00A74259" w:rsidRDefault="00A74259" w:rsidP="00207C48">
      <w:pPr>
        <w:rPr>
          <w:lang w:val="en-GB"/>
        </w:rPr>
      </w:pPr>
      <w:r w:rsidRPr="00A74259">
        <w:rPr>
          <w:lang w:val="en-GB"/>
        </w:rPr>
        <w:t xml:space="preserve">The primary purpose of the </w:t>
      </w:r>
      <w:r w:rsidRPr="00A74259">
        <w:rPr>
          <w:i/>
          <w:iCs/>
          <w:lang w:val="en-GB"/>
        </w:rPr>
        <w:t>elevatedRisk</w:t>
      </w:r>
      <w:r w:rsidRPr="00A74259">
        <w:rPr>
          <w:lang w:val="en-GB"/>
        </w:rPr>
        <w:t xml:space="preserve"> element is to alert </w:t>
      </w:r>
      <w:r w:rsidR="00435321">
        <w:rPr>
          <w:lang w:val="en-GB"/>
        </w:rPr>
        <w:t>people</w:t>
      </w:r>
      <w:r w:rsidRPr="00A74259">
        <w:rPr>
          <w:lang w:val="en-GB"/>
        </w:rPr>
        <w:t xml:space="preserve"> working on-site that </w:t>
      </w:r>
      <w:r w:rsidRPr="001D5D15">
        <w:rPr>
          <w:b/>
          <w:bCs/>
          <w:lang w:val="en-GB"/>
        </w:rPr>
        <w:t>extra safety precautions might be necessary</w:t>
      </w:r>
      <w:r w:rsidRPr="00A74259">
        <w:rPr>
          <w:lang w:val="en-GB"/>
        </w:rPr>
        <w:t xml:space="preserve"> beyond the usual safety measures for typical utility network elements managed by a particular network operator. These additional safety measures can be documented as part of the overall precautions linked to the </w:t>
      </w:r>
      <w:r w:rsidRPr="00542C55">
        <w:rPr>
          <w:i/>
          <w:iCs/>
          <w:lang w:val="en-GB"/>
        </w:rPr>
        <w:t>UtilityNetwork</w:t>
      </w:r>
      <w:r w:rsidRPr="00A74259">
        <w:rPr>
          <w:lang w:val="en-GB"/>
        </w:rPr>
        <w:t xml:space="preserve"> (as a </w:t>
      </w:r>
      <w:r w:rsidRPr="00542C55">
        <w:rPr>
          <w:i/>
          <w:iCs/>
          <w:lang w:val="en-GB"/>
        </w:rPr>
        <w:t>Document</w:t>
      </w:r>
      <w:r w:rsidRPr="00A74259">
        <w:rPr>
          <w:lang w:val="en-GB"/>
        </w:rPr>
        <w:t xml:space="preserve">) or as </w:t>
      </w:r>
      <w:r w:rsidRPr="00542C55">
        <w:rPr>
          <w:i/>
          <w:iCs/>
          <w:lang w:val="en-GB"/>
        </w:rPr>
        <w:t>ExtraPlans</w:t>
      </w:r>
      <w:r w:rsidRPr="00A74259">
        <w:rPr>
          <w:lang w:val="en-GB"/>
        </w:rPr>
        <w:t xml:space="preserve"> linked to the element itself.</w:t>
      </w:r>
    </w:p>
    <w:p w14:paraId="65AA9BD5" w14:textId="77777777" w:rsidR="00D33B9F" w:rsidRDefault="00D33B9F" w:rsidP="00207C48">
      <w:pPr>
        <w:rPr>
          <w:lang w:val="en-GB"/>
        </w:rPr>
      </w:pPr>
    </w:p>
    <w:p w14:paraId="2C8EDF98" w14:textId="7859F597" w:rsidR="00D33B9F" w:rsidRDefault="00D33B9F" w:rsidP="00207C48">
      <w:pPr>
        <w:rPr>
          <w:lang w:val="en-GB"/>
        </w:rPr>
      </w:pPr>
      <w:r w:rsidRPr="00D33B9F">
        <w:rPr>
          <w:lang w:val="en-GB"/>
        </w:rPr>
        <w:t xml:space="preserve">The </w:t>
      </w:r>
      <w:r w:rsidRPr="00D33B9F">
        <w:rPr>
          <w:i/>
          <w:iCs/>
          <w:lang w:val="en-GB"/>
        </w:rPr>
        <w:t>elevatedRisk</w:t>
      </w:r>
      <w:r w:rsidRPr="00D33B9F">
        <w:rPr>
          <w:lang w:val="en-GB"/>
        </w:rPr>
        <w:t xml:space="preserve"> element is optional. If the element is not provided, it is interpreted as indicating that the element does not have an elevated risk, equivalent to including the element with a </w:t>
      </w:r>
      <w:r w:rsidRPr="00D33B9F">
        <w:rPr>
          <w:i/>
          <w:iCs/>
          <w:lang w:val="en-GB"/>
        </w:rPr>
        <w:t>false</w:t>
      </w:r>
      <w:r w:rsidRPr="00D33B9F">
        <w:rPr>
          <w:lang w:val="en-GB"/>
        </w:rPr>
        <w:t xml:space="preserve"> value.</w:t>
      </w:r>
    </w:p>
    <w:p w14:paraId="645E6085" w14:textId="77777777" w:rsidR="00681900" w:rsidRDefault="00681900" w:rsidP="00207C48">
      <w:pPr>
        <w:rPr>
          <w:lang w:val="en-GB"/>
        </w:rPr>
      </w:pPr>
    </w:p>
    <w:p w14:paraId="5AC78ACD" w14:textId="30B3E773" w:rsidR="00681900" w:rsidRPr="00207C48" w:rsidRDefault="00681900" w:rsidP="00207C48">
      <w:pPr>
        <w:rPr>
          <w:lang w:val="en-GB"/>
        </w:rPr>
      </w:pPr>
      <w:r w:rsidRPr="00681900">
        <w:rPr>
          <w:lang w:val="en-GB"/>
        </w:rPr>
        <w:t xml:space="preserve">The information on </w:t>
      </w:r>
      <w:r w:rsidRPr="00681900">
        <w:rPr>
          <w:i/>
          <w:iCs/>
          <w:lang w:val="en-GB"/>
        </w:rPr>
        <w:t>elevatedRisk</w:t>
      </w:r>
      <w:r w:rsidRPr="00681900">
        <w:rPr>
          <w:lang w:val="en-GB"/>
        </w:rPr>
        <w:t xml:space="preserve"> can be utilized in the KLIP viewer to highlight elements that possess an elevated risk</w:t>
      </w:r>
      <w:r w:rsidR="00966854">
        <w:rPr>
          <w:lang w:val="en-GB"/>
        </w:rPr>
        <w:t xml:space="preserve"> and to</w:t>
      </w:r>
      <w:r w:rsidRPr="00681900">
        <w:rPr>
          <w:lang w:val="en-GB"/>
        </w:rPr>
        <w:t xml:space="preserve"> alert users to review the related documents. The specific implementation of this functionality in the KLIP viewer is yet to be determined</w:t>
      </w:r>
      <w:r w:rsidR="00C94F5A">
        <w:rPr>
          <w:lang w:val="en-GB"/>
        </w:rPr>
        <w:t xml:space="preserve"> and is beyond the scope of this document.</w:t>
      </w:r>
    </w:p>
    <w:p w14:paraId="797C7C13" w14:textId="643793C1" w:rsidR="00710886" w:rsidRPr="00FA78C2" w:rsidRDefault="00C129C0" w:rsidP="00710886">
      <w:pPr>
        <w:pStyle w:val="Heading2"/>
        <w:rPr>
          <w:lang w:val="en-GB"/>
        </w:rPr>
      </w:pPr>
      <w:bookmarkStart w:id="112" w:name="_Ref172902267"/>
      <w:bookmarkStart w:id="113" w:name="_Toc173155323"/>
      <w:r w:rsidRPr="00FA78C2">
        <w:rPr>
          <w:lang w:val="en-GB"/>
        </w:rPr>
        <w:t>v</w:t>
      </w:r>
      <w:r w:rsidR="00710886" w:rsidRPr="00FA78C2">
        <w:rPr>
          <w:lang w:val="en-GB"/>
        </w:rPr>
        <w:t>isibility</w:t>
      </w:r>
      <w:bookmarkEnd w:id="109"/>
      <w:bookmarkEnd w:id="110"/>
      <w:bookmarkEnd w:id="112"/>
      <w:bookmarkEnd w:id="113"/>
    </w:p>
    <w:p w14:paraId="7D3DFEE4" w14:textId="77777777" w:rsidR="00440A86" w:rsidRPr="00FA78C2" w:rsidRDefault="00440A86" w:rsidP="00440A86">
      <w:pPr>
        <w:rPr>
          <w:lang w:val="en-GB"/>
        </w:rPr>
      </w:pPr>
      <w:r w:rsidRPr="00FA78C2">
        <w:rPr>
          <w:lang w:val="en-GB"/>
        </w:rPr>
        <w:t xml:space="preserve">In IMKL 2.3, the </w:t>
      </w:r>
      <w:r w:rsidRPr="00FA78C2">
        <w:rPr>
          <w:i/>
          <w:iCs/>
          <w:lang w:val="en-GB"/>
        </w:rPr>
        <w:t>isBovengrondsZichtbaar</w:t>
      </w:r>
      <w:r w:rsidRPr="00FA78C2">
        <w:rPr>
          <w:lang w:val="en-GB"/>
        </w:rPr>
        <w:t xml:space="preserve"> element, which was of type Boolean, has been replaced by the </w:t>
      </w:r>
      <w:r w:rsidRPr="00FA78C2">
        <w:rPr>
          <w:i/>
          <w:iCs/>
          <w:lang w:val="en-GB"/>
        </w:rPr>
        <w:t>visibility</w:t>
      </w:r>
      <w:r w:rsidRPr="00FA78C2">
        <w:rPr>
          <w:lang w:val="en-GB"/>
        </w:rPr>
        <w:t xml:space="preserve"> element in IMKL 3. The </w:t>
      </w:r>
      <w:r w:rsidRPr="00FA78C2">
        <w:rPr>
          <w:i/>
          <w:iCs/>
          <w:lang w:val="en-GB"/>
        </w:rPr>
        <w:t>visibility</w:t>
      </w:r>
      <w:r w:rsidRPr="00FA78C2">
        <w:rPr>
          <w:lang w:val="en-GB"/>
        </w:rPr>
        <w:t xml:space="preserve"> element is now a codelist rather than a Boolean type.</w:t>
      </w:r>
    </w:p>
    <w:p w14:paraId="4E685A8D" w14:textId="77777777" w:rsidR="00440A86" w:rsidRPr="00FA78C2" w:rsidRDefault="00440A86" w:rsidP="00440A86">
      <w:pPr>
        <w:rPr>
          <w:lang w:val="en-GB"/>
        </w:rPr>
      </w:pPr>
    </w:p>
    <w:p w14:paraId="43BEFCD4" w14:textId="1788EFC6" w:rsidR="00440A86" w:rsidRPr="00FA78C2" w:rsidRDefault="00440A86" w:rsidP="00440A86">
      <w:pPr>
        <w:rPr>
          <w:lang w:val="en-GB"/>
        </w:rPr>
      </w:pPr>
      <w:r w:rsidRPr="00FA78C2">
        <w:rPr>
          <w:lang w:val="en-GB"/>
        </w:rPr>
        <w:t>The mapping of values is as follows:</w:t>
      </w:r>
    </w:p>
    <w:p w14:paraId="10F61DD2" w14:textId="77777777" w:rsidR="00440A86" w:rsidRPr="00FA78C2" w:rsidRDefault="00440A86" w:rsidP="00440A86">
      <w:pPr>
        <w:pStyle w:val="ListParagraph"/>
        <w:numPr>
          <w:ilvl w:val="0"/>
          <w:numId w:val="24"/>
        </w:numPr>
        <w:rPr>
          <w:lang w:val="en-GB"/>
        </w:rPr>
      </w:pPr>
      <w:r w:rsidRPr="00FA78C2">
        <w:rPr>
          <w:lang w:val="en-GB"/>
        </w:rPr>
        <w:t xml:space="preserve">A </w:t>
      </w:r>
      <w:r w:rsidRPr="00FA78C2">
        <w:rPr>
          <w:i/>
          <w:iCs/>
          <w:lang w:val="en-GB"/>
        </w:rPr>
        <w:t>true</w:t>
      </w:r>
      <w:r w:rsidRPr="00FA78C2">
        <w:rPr>
          <w:lang w:val="en-GB"/>
        </w:rPr>
        <w:t xml:space="preserve"> value for </w:t>
      </w:r>
      <w:r w:rsidRPr="00FA78C2">
        <w:rPr>
          <w:i/>
          <w:iCs/>
          <w:lang w:val="en-GB"/>
        </w:rPr>
        <w:t>isBovengrondsZichtbaar</w:t>
      </w:r>
      <w:r w:rsidRPr="00FA78C2">
        <w:rPr>
          <w:lang w:val="en-GB"/>
        </w:rPr>
        <w:t xml:space="preserve"> should be replaced with </w:t>
      </w:r>
      <w:r w:rsidRPr="00FA78C2">
        <w:rPr>
          <w:i/>
          <w:iCs/>
          <w:lang w:val="en-GB"/>
        </w:rPr>
        <w:t>visibleAboveGround</w:t>
      </w:r>
      <w:r w:rsidRPr="00FA78C2">
        <w:rPr>
          <w:lang w:val="en-GB"/>
        </w:rPr>
        <w:t>.</w:t>
      </w:r>
    </w:p>
    <w:p w14:paraId="4CE2BBBC" w14:textId="77777777" w:rsidR="00440A86" w:rsidRPr="00FA78C2" w:rsidRDefault="00440A86" w:rsidP="00440A86">
      <w:pPr>
        <w:pStyle w:val="ListParagraph"/>
        <w:numPr>
          <w:ilvl w:val="0"/>
          <w:numId w:val="24"/>
        </w:numPr>
        <w:rPr>
          <w:lang w:val="en-GB"/>
        </w:rPr>
      </w:pPr>
      <w:r w:rsidRPr="00FA78C2">
        <w:rPr>
          <w:lang w:val="en-GB"/>
        </w:rPr>
        <w:t xml:space="preserve">A </w:t>
      </w:r>
      <w:r w:rsidRPr="00FA78C2">
        <w:rPr>
          <w:i/>
          <w:iCs/>
          <w:lang w:val="en-GB"/>
        </w:rPr>
        <w:t>false</w:t>
      </w:r>
      <w:r w:rsidRPr="00FA78C2">
        <w:rPr>
          <w:lang w:val="en-GB"/>
        </w:rPr>
        <w:t xml:space="preserve"> value for </w:t>
      </w:r>
      <w:r w:rsidRPr="00FA78C2">
        <w:rPr>
          <w:i/>
          <w:iCs/>
          <w:lang w:val="en-GB"/>
        </w:rPr>
        <w:t>isBovengrondsZichtbaar</w:t>
      </w:r>
      <w:r w:rsidRPr="00FA78C2">
        <w:rPr>
          <w:lang w:val="en-GB"/>
        </w:rPr>
        <w:t xml:space="preserve"> should be replaced with </w:t>
      </w:r>
      <w:r w:rsidRPr="00FA78C2">
        <w:rPr>
          <w:i/>
          <w:iCs/>
          <w:lang w:val="en-GB"/>
        </w:rPr>
        <w:t>notVisibleAboveGround</w:t>
      </w:r>
      <w:r w:rsidRPr="00FA78C2">
        <w:rPr>
          <w:lang w:val="en-GB"/>
        </w:rPr>
        <w:t>.</w:t>
      </w:r>
    </w:p>
    <w:p w14:paraId="761A75A1" w14:textId="77777777" w:rsidR="00440A86" w:rsidRPr="00FA78C2" w:rsidRDefault="00440A86" w:rsidP="00440A86">
      <w:pPr>
        <w:pStyle w:val="ListParagraph"/>
        <w:ind w:left="720"/>
        <w:rPr>
          <w:lang w:val="en-GB"/>
        </w:rPr>
      </w:pPr>
    </w:p>
    <w:p w14:paraId="3CCA77C1" w14:textId="0283CCB1" w:rsidR="00440A86" w:rsidRDefault="00440A86" w:rsidP="00440A86">
      <w:pPr>
        <w:rPr>
          <w:lang w:val="en-GB"/>
        </w:rPr>
      </w:pPr>
      <w:r w:rsidRPr="00FA78C2">
        <w:rPr>
          <w:lang w:val="en-GB"/>
        </w:rPr>
        <w:t>This change allows for a more detailed categorization in the future.</w:t>
      </w:r>
    </w:p>
    <w:p w14:paraId="375CD123" w14:textId="77777777" w:rsidR="009F5BE9" w:rsidRPr="00FA78C2" w:rsidRDefault="009F5BE9" w:rsidP="00440A86">
      <w:pPr>
        <w:rPr>
          <w:lang w:val="en-GB"/>
        </w:rPr>
      </w:pPr>
    </w:p>
    <w:p w14:paraId="655745B7" w14:textId="6977E8A8" w:rsidR="00254159" w:rsidRDefault="00254159" w:rsidP="00415CCB">
      <w:pPr>
        <w:jc w:val="center"/>
        <w:rPr>
          <w:u w:val="single"/>
          <w:lang w:val="en-GB"/>
        </w:rPr>
      </w:pPr>
      <w:r>
        <w:rPr>
          <w:u w:val="single"/>
          <w:lang w:val="en-GB"/>
        </w:rPr>
        <w:lastRenderedPageBreak/>
        <w:t>Example IMKL 2.3:</w:t>
      </w:r>
    </w:p>
    <w:tbl>
      <w:tblPr>
        <w:tblStyle w:val="TableGrid"/>
        <w:tblW w:w="0" w:type="auto"/>
        <w:tblLook w:val="04A0" w:firstRow="1" w:lastRow="0" w:firstColumn="1" w:lastColumn="0" w:noHBand="0" w:noVBand="1"/>
      </w:tblPr>
      <w:tblGrid>
        <w:gridCol w:w="9060"/>
      </w:tblGrid>
      <w:tr w:rsidR="00254159" w:rsidRPr="00254159" w14:paraId="41BD8B71" w14:textId="77777777" w:rsidTr="00254159">
        <w:tc>
          <w:tcPr>
            <w:tcW w:w="9060" w:type="dxa"/>
          </w:tcPr>
          <w:p w14:paraId="28D9AC8E" w14:textId="784AC411" w:rsidR="00254159" w:rsidRPr="00415CCB" w:rsidRDefault="00254159" w:rsidP="00415CCB">
            <w:pPr>
              <w:shd w:val="clear" w:color="auto" w:fill="FFFFFF"/>
              <w:spacing w:before="0" w:after="0" w:line="285" w:lineRule="atLeast"/>
              <w:rPr>
                <w:rFonts w:ascii="Consolas" w:eastAsia="Times New Roman" w:hAnsi="Consolas" w:cs="Times New Roman"/>
                <w:color w:val="000000"/>
                <w:sz w:val="21"/>
                <w:szCs w:val="21"/>
              </w:rPr>
            </w:pPr>
            <w:r w:rsidRPr="00415CCB">
              <w:rPr>
                <w:rFonts w:ascii="Consolas" w:eastAsia="Times New Roman" w:hAnsi="Consolas" w:cs="Times New Roman"/>
                <w:color w:val="800000"/>
                <w:sz w:val="18"/>
                <w:szCs w:val="18"/>
              </w:rPr>
              <w:t>&lt;imkl:isBovengrondsZichtbaar&gt;</w:t>
            </w:r>
            <w:r w:rsidR="00AD553F">
              <w:rPr>
                <w:rFonts w:ascii="Consolas" w:eastAsia="Times New Roman" w:hAnsi="Consolas" w:cs="Times New Roman"/>
                <w:color w:val="000000"/>
                <w:sz w:val="18"/>
                <w:szCs w:val="18"/>
              </w:rPr>
              <w:t>false</w:t>
            </w:r>
            <w:r w:rsidRPr="00415CCB">
              <w:rPr>
                <w:rFonts w:ascii="Consolas" w:eastAsia="Times New Roman" w:hAnsi="Consolas" w:cs="Times New Roman"/>
                <w:color w:val="800000"/>
                <w:sz w:val="18"/>
                <w:szCs w:val="18"/>
              </w:rPr>
              <w:t>&lt;/imkl:isBovengrondsZichtbaar&gt;</w:t>
            </w:r>
          </w:p>
        </w:tc>
      </w:tr>
    </w:tbl>
    <w:p w14:paraId="47FBB956" w14:textId="77777777" w:rsidR="00254159" w:rsidRPr="00415CCB" w:rsidRDefault="00254159" w:rsidP="00440A86">
      <w:pPr>
        <w:rPr>
          <w:u w:val="single"/>
        </w:rPr>
      </w:pPr>
    </w:p>
    <w:p w14:paraId="224C184B" w14:textId="277F9A82" w:rsidR="002A60EC" w:rsidRPr="00415CCB" w:rsidRDefault="002A60EC" w:rsidP="00415CCB">
      <w:pPr>
        <w:jc w:val="center"/>
        <w:rPr>
          <w:u w:val="single"/>
          <w:lang w:val="en-GB"/>
        </w:rPr>
      </w:pPr>
      <w:r w:rsidRPr="00415CCB">
        <w:rPr>
          <w:u w:val="single"/>
          <w:lang w:val="en-GB"/>
        </w:rPr>
        <w:t>Example</w:t>
      </w:r>
      <w:r w:rsidR="00593839" w:rsidRPr="00415CCB">
        <w:rPr>
          <w:u w:val="single"/>
          <w:lang w:val="en-GB"/>
        </w:rPr>
        <w:t xml:space="preserve"> IMKL 3</w:t>
      </w:r>
      <w:r w:rsidRPr="00415CCB">
        <w:rPr>
          <w:u w:val="single"/>
          <w:lang w:val="en-GB"/>
        </w:rPr>
        <w:t>:</w:t>
      </w:r>
    </w:p>
    <w:tbl>
      <w:tblPr>
        <w:tblStyle w:val="TableGrid"/>
        <w:tblW w:w="0" w:type="auto"/>
        <w:tblLook w:val="04A0" w:firstRow="1" w:lastRow="0" w:firstColumn="1" w:lastColumn="0" w:noHBand="0" w:noVBand="1"/>
      </w:tblPr>
      <w:tblGrid>
        <w:gridCol w:w="9060"/>
      </w:tblGrid>
      <w:tr w:rsidR="002A60EC" w:rsidRPr="00415CCB" w14:paraId="24EAAA1C" w14:textId="77777777" w:rsidTr="002A60EC">
        <w:tc>
          <w:tcPr>
            <w:tcW w:w="9060" w:type="dxa"/>
          </w:tcPr>
          <w:p w14:paraId="544CE499" w14:textId="56AE374B" w:rsidR="002A60EC" w:rsidRPr="00FA78C2" w:rsidRDefault="002A60EC" w:rsidP="002A60EC">
            <w:pPr>
              <w:shd w:val="clear" w:color="auto" w:fill="FFFFFF"/>
              <w:spacing w:before="0" w:after="0" w:line="285" w:lineRule="atLeast"/>
              <w:rPr>
                <w:rFonts w:ascii="Consolas" w:eastAsia="Times New Roman" w:hAnsi="Consolas" w:cs="Times New Roman"/>
                <w:color w:val="000000"/>
                <w:sz w:val="21"/>
                <w:szCs w:val="21"/>
                <w:lang w:val="en-GB"/>
              </w:rPr>
            </w:pPr>
            <w:r w:rsidRPr="002A60EC">
              <w:rPr>
                <w:rFonts w:ascii="Consolas" w:eastAsia="Times New Roman" w:hAnsi="Consolas" w:cs="Times New Roman"/>
                <w:color w:val="800000"/>
                <w:sz w:val="18"/>
                <w:szCs w:val="18"/>
                <w:lang w:val="en-GB"/>
              </w:rPr>
              <w:t>&lt;imkl:visibility</w:t>
            </w:r>
            <w:r w:rsidRPr="002A60EC">
              <w:rPr>
                <w:rFonts w:ascii="Consolas" w:eastAsia="Times New Roman" w:hAnsi="Consolas" w:cs="Times New Roman"/>
                <w:color w:val="000000"/>
                <w:sz w:val="18"/>
                <w:szCs w:val="18"/>
                <w:lang w:val="en-GB"/>
              </w:rPr>
              <w:t xml:space="preserve"> </w:t>
            </w:r>
            <w:r w:rsidRPr="002A60EC">
              <w:rPr>
                <w:rFonts w:ascii="Consolas" w:eastAsia="Times New Roman" w:hAnsi="Consolas" w:cs="Times New Roman"/>
                <w:color w:val="E50000"/>
                <w:sz w:val="18"/>
                <w:szCs w:val="18"/>
                <w:lang w:val="en-GB"/>
              </w:rPr>
              <w:t>xlink:href</w:t>
            </w:r>
            <w:r w:rsidRPr="002A60EC">
              <w:rPr>
                <w:rFonts w:ascii="Consolas" w:eastAsia="Times New Roman" w:hAnsi="Consolas" w:cs="Times New Roman"/>
                <w:color w:val="000000"/>
                <w:sz w:val="18"/>
                <w:szCs w:val="18"/>
                <w:lang w:val="en-GB"/>
              </w:rPr>
              <w:t>=</w:t>
            </w:r>
            <w:r w:rsidRPr="002A60EC">
              <w:rPr>
                <w:rFonts w:ascii="Consolas" w:eastAsia="Times New Roman" w:hAnsi="Consolas" w:cs="Times New Roman"/>
                <w:color w:val="0000FF"/>
                <w:sz w:val="18"/>
                <w:szCs w:val="18"/>
                <w:lang w:val="en-GB"/>
              </w:rPr>
              <w:t>"http://TODO/VisibilityTypeValue/notVisibleAboveGround"</w:t>
            </w:r>
            <w:r w:rsidRPr="002A60EC">
              <w:rPr>
                <w:rFonts w:ascii="Consolas" w:eastAsia="Times New Roman" w:hAnsi="Consolas" w:cs="Times New Roman"/>
                <w:color w:val="000000"/>
                <w:sz w:val="18"/>
                <w:szCs w:val="18"/>
                <w:lang w:val="en-GB"/>
              </w:rPr>
              <w:t xml:space="preserve"> </w:t>
            </w:r>
            <w:r w:rsidRPr="002A60EC">
              <w:rPr>
                <w:rFonts w:ascii="Consolas" w:eastAsia="Times New Roman" w:hAnsi="Consolas" w:cs="Times New Roman"/>
                <w:color w:val="800000"/>
                <w:sz w:val="18"/>
                <w:szCs w:val="18"/>
                <w:lang w:val="en-GB"/>
              </w:rPr>
              <w:t>/&gt;</w:t>
            </w:r>
          </w:p>
        </w:tc>
      </w:tr>
    </w:tbl>
    <w:p w14:paraId="5ABEEA03" w14:textId="0FFADC7E" w:rsidR="00710886" w:rsidRPr="00FA78C2" w:rsidRDefault="00C129C0" w:rsidP="00710886">
      <w:pPr>
        <w:pStyle w:val="Heading2"/>
        <w:rPr>
          <w:lang w:val="en-GB"/>
        </w:rPr>
      </w:pPr>
      <w:bookmarkStart w:id="114" w:name="_Ref172278272"/>
      <w:bookmarkStart w:id="115" w:name="_Ref172278958"/>
      <w:bookmarkStart w:id="116" w:name="_Toc173155324"/>
      <w:r w:rsidRPr="00FA78C2">
        <w:rPr>
          <w:lang w:val="en-GB"/>
        </w:rPr>
        <w:t>a</w:t>
      </w:r>
      <w:r w:rsidR="00710886" w:rsidRPr="00FA78C2">
        <w:rPr>
          <w:lang w:val="en-GB"/>
        </w:rPr>
        <w:t>ppearance</w:t>
      </w:r>
      <w:bookmarkEnd w:id="114"/>
      <w:bookmarkEnd w:id="115"/>
      <w:bookmarkEnd w:id="116"/>
    </w:p>
    <w:p w14:paraId="0EE879F1" w14:textId="42CA6074" w:rsidR="005419E7" w:rsidRPr="00FA78C2" w:rsidRDefault="005419E7" w:rsidP="005419E7">
      <w:pPr>
        <w:rPr>
          <w:lang w:val="en-GB"/>
        </w:rPr>
      </w:pPr>
      <w:r w:rsidRPr="00FA78C2">
        <w:rPr>
          <w:lang w:val="en-GB"/>
        </w:rPr>
        <w:t xml:space="preserve">In IMKL 2.3, the </w:t>
      </w:r>
      <w:r w:rsidRPr="00FA78C2">
        <w:rPr>
          <w:i/>
          <w:iCs/>
          <w:lang w:val="en-GB"/>
        </w:rPr>
        <w:t xml:space="preserve">kleur </w:t>
      </w:r>
      <w:r w:rsidRPr="00FA78C2">
        <w:rPr>
          <w:lang w:val="en-GB"/>
        </w:rPr>
        <w:t xml:space="preserve">element has been replaced by the </w:t>
      </w:r>
      <w:r w:rsidRPr="00FA78C2">
        <w:rPr>
          <w:i/>
          <w:iCs/>
          <w:lang w:val="en-GB"/>
        </w:rPr>
        <w:t>appearance</w:t>
      </w:r>
      <w:r w:rsidRPr="00FA78C2">
        <w:rPr>
          <w:lang w:val="en-GB"/>
        </w:rPr>
        <w:t xml:space="preserve"> element. While the </w:t>
      </w:r>
      <w:r w:rsidRPr="00FA78C2">
        <w:rPr>
          <w:i/>
          <w:iCs/>
          <w:lang w:val="en-GB"/>
        </w:rPr>
        <w:t xml:space="preserve">kleur </w:t>
      </w:r>
      <w:r w:rsidRPr="00FA78C2">
        <w:rPr>
          <w:lang w:val="en-GB"/>
        </w:rPr>
        <w:t xml:space="preserve">element was a </w:t>
      </w:r>
      <w:r w:rsidR="009F5BE9">
        <w:rPr>
          <w:lang w:val="en-GB"/>
        </w:rPr>
        <w:t>simple</w:t>
      </w:r>
      <w:r w:rsidRPr="00FA78C2">
        <w:rPr>
          <w:lang w:val="en-GB"/>
        </w:rPr>
        <w:t xml:space="preserve"> text field, the </w:t>
      </w:r>
      <w:r w:rsidRPr="0053705F">
        <w:rPr>
          <w:i/>
          <w:iCs/>
          <w:lang w:val="en-GB"/>
        </w:rPr>
        <w:t>appea</w:t>
      </w:r>
      <w:r w:rsidR="005933CD" w:rsidRPr="0053705F">
        <w:rPr>
          <w:i/>
          <w:iCs/>
          <w:lang w:val="en-GB"/>
        </w:rPr>
        <w:t>r</w:t>
      </w:r>
      <w:r w:rsidRPr="0053705F">
        <w:rPr>
          <w:i/>
          <w:iCs/>
          <w:lang w:val="en-GB"/>
        </w:rPr>
        <w:t>ance</w:t>
      </w:r>
      <w:r w:rsidRPr="00FA78C2">
        <w:rPr>
          <w:lang w:val="en-GB"/>
        </w:rPr>
        <w:t xml:space="preserve"> element is now a complex type. Currently, the </w:t>
      </w:r>
      <w:r w:rsidRPr="0053705F">
        <w:rPr>
          <w:i/>
          <w:iCs/>
          <w:lang w:val="en-GB"/>
        </w:rPr>
        <w:t>appearance</w:t>
      </w:r>
      <w:r w:rsidRPr="00FA78C2">
        <w:rPr>
          <w:lang w:val="en-GB"/>
        </w:rPr>
        <w:t xml:space="preserve"> element contains a single child element</w:t>
      </w:r>
      <w:r w:rsidR="0053705F">
        <w:rPr>
          <w:lang w:val="en-GB"/>
        </w:rPr>
        <w:t>:</w:t>
      </w:r>
      <w:r w:rsidRPr="00FA78C2">
        <w:rPr>
          <w:lang w:val="en-GB"/>
        </w:rPr>
        <w:t xml:space="preserve"> </w:t>
      </w:r>
      <w:r w:rsidRPr="00FA78C2">
        <w:rPr>
          <w:i/>
          <w:iCs/>
          <w:lang w:val="en-GB"/>
        </w:rPr>
        <w:t>colour</w:t>
      </w:r>
      <w:r w:rsidRPr="00FA78C2">
        <w:rPr>
          <w:lang w:val="en-GB"/>
        </w:rPr>
        <w:t xml:space="preserve">. The </w:t>
      </w:r>
      <w:r w:rsidRPr="0053705F">
        <w:rPr>
          <w:i/>
          <w:iCs/>
          <w:lang w:val="en-GB"/>
        </w:rPr>
        <w:t>colour</w:t>
      </w:r>
      <w:r w:rsidRPr="00FA78C2">
        <w:rPr>
          <w:lang w:val="en-GB"/>
        </w:rPr>
        <w:t xml:space="preserve"> element is a language-specific string, allowing the specification of the colour in any of the supported languages.</w:t>
      </w:r>
    </w:p>
    <w:p w14:paraId="0438468B" w14:textId="77777777" w:rsidR="005419E7" w:rsidRPr="00FA78C2" w:rsidRDefault="005419E7" w:rsidP="005419E7">
      <w:pPr>
        <w:rPr>
          <w:lang w:val="en-GB"/>
        </w:rPr>
      </w:pPr>
    </w:p>
    <w:p w14:paraId="508C1029" w14:textId="7E8000B4" w:rsidR="008C0E2D" w:rsidRDefault="008C0E2D" w:rsidP="00415CCB">
      <w:pPr>
        <w:jc w:val="center"/>
        <w:rPr>
          <w:u w:val="single"/>
          <w:lang w:val="en-GB"/>
        </w:rPr>
      </w:pPr>
      <w:r>
        <w:rPr>
          <w:u w:val="single"/>
          <w:lang w:val="en-GB"/>
        </w:rPr>
        <w:t>Example IMKL 2.3:</w:t>
      </w:r>
    </w:p>
    <w:tbl>
      <w:tblPr>
        <w:tblStyle w:val="TableGrid"/>
        <w:tblW w:w="0" w:type="auto"/>
        <w:tblLook w:val="04A0" w:firstRow="1" w:lastRow="0" w:firstColumn="1" w:lastColumn="0" w:noHBand="0" w:noVBand="1"/>
      </w:tblPr>
      <w:tblGrid>
        <w:gridCol w:w="9060"/>
      </w:tblGrid>
      <w:tr w:rsidR="008C0E2D" w:rsidRPr="00566348" w14:paraId="4E41831B" w14:textId="77777777" w:rsidTr="008C0E2D">
        <w:tc>
          <w:tcPr>
            <w:tcW w:w="9060" w:type="dxa"/>
          </w:tcPr>
          <w:p w14:paraId="1438487C" w14:textId="0EE127C3" w:rsidR="008C0E2D" w:rsidRPr="00415CCB" w:rsidRDefault="00566348" w:rsidP="00415CCB">
            <w:pPr>
              <w:shd w:val="clear" w:color="auto" w:fill="FFFFFF"/>
              <w:spacing w:before="0" w:after="0" w:line="285" w:lineRule="atLeast"/>
              <w:rPr>
                <w:rFonts w:ascii="Consolas" w:eastAsia="Times New Roman" w:hAnsi="Consolas" w:cs="Times New Roman"/>
                <w:color w:val="000000"/>
                <w:sz w:val="21"/>
                <w:szCs w:val="21"/>
              </w:rPr>
            </w:pPr>
            <w:r w:rsidRPr="00415CCB">
              <w:rPr>
                <w:rFonts w:ascii="Consolas" w:eastAsia="Times New Roman" w:hAnsi="Consolas" w:cs="Times New Roman"/>
                <w:color w:val="800000"/>
                <w:sz w:val="18"/>
                <w:szCs w:val="18"/>
              </w:rPr>
              <w:t>&lt;imkl:kleur&gt;</w:t>
            </w:r>
            <w:r w:rsidRPr="00415CCB">
              <w:rPr>
                <w:rFonts w:ascii="Consolas" w:eastAsia="Times New Roman" w:hAnsi="Consolas" w:cs="Times New Roman"/>
                <w:color w:val="000000"/>
                <w:sz w:val="18"/>
                <w:szCs w:val="18"/>
              </w:rPr>
              <w:t>wit</w:t>
            </w:r>
            <w:r w:rsidRPr="00415CCB">
              <w:rPr>
                <w:rFonts w:ascii="Consolas" w:eastAsia="Times New Roman" w:hAnsi="Consolas" w:cs="Times New Roman"/>
                <w:color w:val="800000"/>
                <w:sz w:val="18"/>
                <w:szCs w:val="18"/>
              </w:rPr>
              <w:t>&lt;/imkl:kleur&gt;</w:t>
            </w:r>
          </w:p>
        </w:tc>
      </w:tr>
    </w:tbl>
    <w:p w14:paraId="49370DFD" w14:textId="77777777" w:rsidR="008C0E2D" w:rsidRPr="00415CCB" w:rsidRDefault="008C0E2D" w:rsidP="005419E7">
      <w:pPr>
        <w:rPr>
          <w:u w:val="single"/>
        </w:rPr>
      </w:pPr>
    </w:p>
    <w:p w14:paraId="089188C0" w14:textId="2104BD75" w:rsidR="005419E7" w:rsidRPr="00415CCB" w:rsidRDefault="005419E7" w:rsidP="00415CCB">
      <w:pPr>
        <w:jc w:val="center"/>
        <w:rPr>
          <w:u w:val="single"/>
          <w:lang w:val="en-GB"/>
        </w:rPr>
      </w:pPr>
      <w:r w:rsidRPr="00415CCB">
        <w:rPr>
          <w:u w:val="single"/>
          <w:lang w:val="en-GB"/>
        </w:rPr>
        <w:t>Example</w:t>
      </w:r>
      <w:r w:rsidR="00593839" w:rsidRPr="00415CCB">
        <w:rPr>
          <w:u w:val="single"/>
          <w:lang w:val="en-GB"/>
        </w:rPr>
        <w:t xml:space="preserve"> IMKL 3</w:t>
      </w:r>
      <w:r w:rsidRPr="00415CCB">
        <w:rPr>
          <w:u w:val="single"/>
          <w:lang w:val="en-GB"/>
        </w:rPr>
        <w:t>:</w:t>
      </w:r>
    </w:p>
    <w:tbl>
      <w:tblPr>
        <w:tblStyle w:val="TableGrid"/>
        <w:tblW w:w="0" w:type="auto"/>
        <w:tblLook w:val="04A0" w:firstRow="1" w:lastRow="0" w:firstColumn="1" w:lastColumn="0" w:noHBand="0" w:noVBand="1"/>
      </w:tblPr>
      <w:tblGrid>
        <w:gridCol w:w="9060"/>
      </w:tblGrid>
      <w:tr w:rsidR="005419E7" w:rsidRPr="00FA78C2" w14:paraId="1B099912" w14:textId="77777777" w:rsidTr="005419E7">
        <w:tc>
          <w:tcPr>
            <w:tcW w:w="9060" w:type="dxa"/>
          </w:tcPr>
          <w:p w14:paraId="265FE67C"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800000"/>
                <w:sz w:val="18"/>
                <w:szCs w:val="18"/>
                <w:lang w:val="en-GB"/>
              </w:rPr>
              <w:t>&lt;imkl:appearance&gt;</w:t>
            </w:r>
          </w:p>
          <w:p w14:paraId="4819E535"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&lt;imkl:colour&gt;</w:t>
            </w:r>
          </w:p>
          <w:p w14:paraId="247B0B01"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&lt;gmd:PT_FreeText&gt;</w:t>
            </w:r>
          </w:p>
          <w:p w14:paraId="1F61FCA8"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71F2704C"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&lt;gmd:LocalisedCharacterString</w:t>
            </w: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"#en"</w:t>
            </w:r>
            <w:r w:rsidRPr="005419E7">
              <w:rPr>
                <w:rFonts w:ascii="Consolas" w:eastAsia="Times New Roman" w:hAnsi="Consolas" w:cs="Times New Roman"/>
                <w:color w:val="800000"/>
                <w:sz w:val="18"/>
                <w:szCs w:val="18"/>
                <w:lang w:val="en-GB"/>
              </w:rPr>
              <w:t>&gt;</w:t>
            </w:r>
            <w:r w:rsidRPr="00FA78C2">
              <w:rPr>
                <w:rFonts w:ascii="Consolas" w:eastAsia="Times New Roman" w:hAnsi="Consolas" w:cs="Times New Roman"/>
                <w:color w:val="800000"/>
                <w:sz w:val="18"/>
                <w:szCs w:val="18"/>
                <w:lang w:val="en-GB"/>
              </w:rPr>
              <w:t xml:space="preserve">   </w:t>
            </w:r>
          </w:p>
          <w:p w14:paraId="4827A8CF"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White</w:t>
            </w:r>
          </w:p>
          <w:p w14:paraId="0D2683F7" w14:textId="24BFBA3D"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&lt;/gmd:LocalisedCharacterString&gt;</w:t>
            </w:r>
          </w:p>
          <w:p w14:paraId="19A1406C"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5A3130B8"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5FF2C031"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&lt;gmd:LocalisedCharacterString</w:t>
            </w: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"#nl"</w:t>
            </w:r>
            <w:r w:rsidRPr="005419E7">
              <w:rPr>
                <w:rFonts w:ascii="Consolas" w:eastAsia="Times New Roman" w:hAnsi="Consolas" w:cs="Times New Roman"/>
                <w:color w:val="800000"/>
                <w:sz w:val="18"/>
                <w:szCs w:val="18"/>
                <w:lang w:val="en-GB"/>
              </w:rPr>
              <w:t>&gt;</w:t>
            </w:r>
          </w:p>
          <w:p w14:paraId="43F30DBC"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000000"/>
                <w:sz w:val="18"/>
                <w:szCs w:val="18"/>
                <w:lang w:val="en-GB"/>
              </w:rPr>
              <w:t>Wit</w:t>
            </w:r>
          </w:p>
          <w:p w14:paraId="2C26F99B" w14:textId="27EEFE16"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&lt;/gmd:LocalisedCharacterString&gt;</w:t>
            </w:r>
          </w:p>
          <w:p w14:paraId="6E428553"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0901AF13"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224C4C38"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&lt;gmd:LocalisedCharacterString</w:t>
            </w: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"#fr"</w:t>
            </w:r>
            <w:r w:rsidRPr="005419E7">
              <w:rPr>
                <w:rFonts w:ascii="Consolas" w:eastAsia="Times New Roman" w:hAnsi="Consolas" w:cs="Times New Roman"/>
                <w:color w:val="800000"/>
                <w:sz w:val="18"/>
                <w:szCs w:val="18"/>
                <w:lang w:val="en-GB"/>
              </w:rPr>
              <w:t>&gt;</w:t>
            </w:r>
          </w:p>
          <w:p w14:paraId="51414C35"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Blanc</w:t>
            </w:r>
          </w:p>
          <w:p w14:paraId="20A6315D" w14:textId="164884BC"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&lt;/gmd:LocalisedCharacterString&gt;</w:t>
            </w:r>
          </w:p>
          <w:p w14:paraId="22C07EE0"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4DD012CB"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&lt;/gmd:PT_FreeText&gt;</w:t>
            </w:r>
          </w:p>
          <w:p w14:paraId="426DD129"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&lt;/imkl:colour&gt;</w:t>
            </w:r>
          </w:p>
          <w:p w14:paraId="1EC2321F" w14:textId="47C4F41F" w:rsidR="005419E7" w:rsidRPr="00FA78C2" w:rsidRDefault="005419E7" w:rsidP="005419E7">
            <w:pPr>
              <w:shd w:val="clear" w:color="auto" w:fill="FFFFFF"/>
              <w:spacing w:before="0" w:after="0" w:line="285" w:lineRule="atLeast"/>
              <w:rPr>
                <w:lang w:val="en-GB"/>
              </w:rPr>
            </w:pPr>
            <w:r w:rsidRPr="005419E7">
              <w:rPr>
                <w:rFonts w:ascii="Consolas" w:eastAsia="Times New Roman" w:hAnsi="Consolas" w:cs="Times New Roman"/>
                <w:color w:val="800000"/>
                <w:sz w:val="18"/>
                <w:szCs w:val="18"/>
                <w:lang w:val="en-GB"/>
              </w:rPr>
              <w:t>&lt;/imkl:appearance&gt;</w:t>
            </w:r>
          </w:p>
        </w:tc>
      </w:tr>
    </w:tbl>
    <w:p w14:paraId="5D8E643A" w14:textId="77777777" w:rsidR="005419E7" w:rsidRPr="00FA78C2" w:rsidRDefault="005419E7" w:rsidP="005419E7">
      <w:pPr>
        <w:rPr>
          <w:lang w:val="en-GB"/>
        </w:rPr>
      </w:pPr>
    </w:p>
    <w:p w14:paraId="4FBD4F73" w14:textId="6B901C6E" w:rsidR="00710886" w:rsidRPr="00FA78C2" w:rsidRDefault="00C129C0" w:rsidP="00710886">
      <w:pPr>
        <w:pStyle w:val="Heading2"/>
        <w:rPr>
          <w:lang w:val="en-GB"/>
        </w:rPr>
      </w:pPr>
      <w:bookmarkStart w:id="117" w:name="_Ref172278283"/>
      <w:bookmarkStart w:id="118" w:name="_Ref172278962"/>
      <w:bookmarkStart w:id="119" w:name="_Toc173155325"/>
      <w:r w:rsidRPr="00FA78C2">
        <w:rPr>
          <w:lang w:val="en-GB"/>
        </w:rPr>
        <w:lastRenderedPageBreak/>
        <w:t>d</w:t>
      </w:r>
      <w:r w:rsidR="00710886" w:rsidRPr="00FA78C2">
        <w:rPr>
          <w:lang w:val="en-GB"/>
        </w:rPr>
        <w:t>epthDetail</w:t>
      </w:r>
      <w:bookmarkEnd w:id="117"/>
      <w:bookmarkEnd w:id="118"/>
      <w:bookmarkEnd w:id="119"/>
    </w:p>
    <w:p w14:paraId="65F5826D" w14:textId="094F7DBC" w:rsidR="00522B70" w:rsidRPr="00FA78C2" w:rsidRDefault="00522B70" w:rsidP="00522B70">
      <w:pPr>
        <w:rPr>
          <w:lang w:val="en-GB"/>
        </w:rPr>
      </w:pPr>
      <w:r w:rsidRPr="00FA78C2">
        <w:rPr>
          <w:lang w:val="en-GB"/>
        </w:rPr>
        <w:t xml:space="preserve">The </w:t>
      </w:r>
      <w:r w:rsidRPr="00FA78C2">
        <w:rPr>
          <w:i/>
          <w:iCs/>
          <w:lang w:val="en-GB"/>
        </w:rPr>
        <w:t>depthDetail</w:t>
      </w:r>
      <w:r w:rsidRPr="00FA78C2">
        <w:rPr>
          <w:lang w:val="en-GB"/>
        </w:rPr>
        <w:t xml:space="preserve"> element replaces the </w:t>
      </w:r>
      <w:r w:rsidRPr="00FA78C2">
        <w:rPr>
          <w:i/>
          <w:iCs/>
          <w:lang w:val="en-GB"/>
        </w:rPr>
        <w:t>diepte</w:t>
      </w:r>
      <w:r w:rsidRPr="00FA78C2">
        <w:rPr>
          <w:lang w:val="en-GB"/>
        </w:rPr>
        <w:t xml:space="preserve"> element from IMKL 2.3. Instead of referencing a </w:t>
      </w:r>
      <w:r w:rsidRPr="00FA78C2">
        <w:rPr>
          <w:i/>
          <w:iCs/>
          <w:lang w:val="en-GB"/>
        </w:rPr>
        <w:t>RelatieveDiepte</w:t>
      </w:r>
      <w:r w:rsidRPr="00FA78C2">
        <w:rPr>
          <w:lang w:val="en-GB"/>
        </w:rPr>
        <w:t xml:space="preserve"> or </w:t>
      </w:r>
      <w:r w:rsidRPr="00FA78C2">
        <w:rPr>
          <w:i/>
          <w:iCs/>
          <w:lang w:val="en-GB"/>
        </w:rPr>
        <w:t>TAWDiepte</w:t>
      </w:r>
      <w:r w:rsidRPr="00FA78C2">
        <w:rPr>
          <w:lang w:val="en-GB"/>
        </w:rPr>
        <w:t xml:space="preserve"> </w:t>
      </w:r>
      <w:r w:rsidR="00E706A8">
        <w:rPr>
          <w:lang w:val="en-GB"/>
        </w:rPr>
        <w:t>entity</w:t>
      </w:r>
      <w:r w:rsidRPr="00FA78C2">
        <w:rPr>
          <w:lang w:val="en-GB"/>
        </w:rPr>
        <w:t xml:space="preserve">, the </w:t>
      </w:r>
      <w:r w:rsidRPr="00F92202">
        <w:rPr>
          <w:i/>
          <w:iCs/>
          <w:lang w:val="en-GB"/>
        </w:rPr>
        <w:t>depthDetail</w:t>
      </w:r>
      <w:r w:rsidRPr="00FA78C2">
        <w:rPr>
          <w:lang w:val="en-GB"/>
        </w:rPr>
        <w:t xml:space="preserve"> element should reference a </w:t>
      </w:r>
      <w:r w:rsidRPr="00F92202">
        <w:rPr>
          <w:i/>
          <w:iCs/>
          <w:lang w:val="en-GB"/>
        </w:rPr>
        <w:t>DepthDetail</w:t>
      </w:r>
      <w:r w:rsidRPr="00FA78C2">
        <w:rPr>
          <w:lang w:val="en-GB"/>
        </w:rPr>
        <w:t xml:space="preserve"> </w:t>
      </w:r>
      <w:r w:rsidR="00E706A8">
        <w:rPr>
          <w:lang w:val="en-GB"/>
        </w:rPr>
        <w:t>entity</w:t>
      </w:r>
      <w:r w:rsidRPr="00FA78C2">
        <w:rPr>
          <w:lang w:val="en-GB"/>
        </w:rPr>
        <w:t>.</w:t>
      </w:r>
    </w:p>
    <w:p w14:paraId="169971D5" w14:textId="77777777" w:rsidR="00522B70" w:rsidRPr="00FA78C2" w:rsidRDefault="00522B70" w:rsidP="00522B70">
      <w:pPr>
        <w:rPr>
          <w:lang w:val="en-GB"/>
        </w:rPr>
      </w:pPr>
    </w:p>
    <w:p w14:paraId="0DCA346A" w14:textId="6EA46EC2" w:rsidR="00522B70" w:rsidRPr="00FA78C2" w:rsidRDefault="00522B70" w:rsidP="00522B70">
      <w:pPr>
        <w:rPr>
          <w:lang w:val="en-GB"/>
        </w:rPr>
      </w:pPr>
      <w:r w:rsidRPr="00FA78C2">
        <w:rPr>
          <w:lang w:val="en-GB"/>
        </w:rPr>
        <w:t xml:space="preserve">For more information, refer to the </w:t>
      </w:r>
      <w:r w:rsidR="00F92202">
        <w:rPr>
          <w:lang w:val="en-GB"/>
        </w:rPr>
        <w:fldChar w:fldCharType="begin"/>
      </w:r>
      <w:r w:rsidR="00F92202">
        <w:rPr>
          <w:lang w:val="en-GB"/>
        </w:rPr>
        <w:instrText xml:space="preserve"> REF _Ref172278431 \h </w:instrText>
      </w:r>
      <w:r w:rsidR="00F92202">
        <w:rPr>
          <w:lang w:val="en-GB"/>
        </w:rPr>
      </w:r>
      <w:r w:rsidR="00F92202">
        <w:rPr>
          <w:lang w:val="en-GB"/>
        </w:rPr>
        <w:fldChar w:fldCharType="separate"/>
      </w:r>
      <w:r w:rsidR="00FA0A35" w:rsidRPr="00FA78C2">
        <w:rPr>
          <w:lang w:val="en-GB"/>
        </w:rPr>
        <w:t>DepthDetail and CoverageDetail</w:t>
      </w:r>
      <w:r w:rsidR="00F92202">
        <w:rPr>
          <w:lang w:val="en-GB"/>
        </w:rPr>
        <w:fldChar w:fldCharType="end"/>
      </w:r>
      <w:r w:rsidRPr="00FA78C2">
        <w:rPr>
          <w:lang w:val="en-GB"/>
        </w:rPr>
        <w:t xml:space="preserve"> section of the documentation.</w:t>
      </w:r>
    </w:p>
    <w:p w14:paraId="0D6D873F" w14:textId="71685094" w:rsidR="00710886" w:rsidRPr="00FA78C2" w:rsidRDefault="00C129C0" w:rsidP="00710886">
      <w:pPr>
        <w:pStyle w:val="Heading2"/>
        <w:rPr>
          <w:lang w:val="en-GB"/>
        </w:rPr>
      </w:pPr>
      <w:bookmarkStart w:id="120" w:name="_Ref172278293"/>
      <w:bookmarkStart w:id="121" w:name="_Ref172278970"/>
      <w:bookmarkStart w:id="122" w:name="_Toc173155326"/>
      <w:r w:rsidRPr="00FA78C2">
        <w:rPr>
          <w:lang w:val="en-GB"/>
        </w:rPr>
        <w:t>d</w:t>
      </w:r>
      <w:r w:rsidR="00710886" w:rsidRPr="00FA78C2">
        <w:rPr>
          <w:lang w:val="en-GB"/>
        </w:rPr>
        <w:t>ocumentation and annotation</w:t>
      </w:r>
      <w:bookmarkEnd w:id="120"/>
      <w:bookmarkEnd w:id="121"/>
      <w:bookmarkEnd w:id="122"/>
    </w:p>
    <w:p w14:paraId="2BB24BDB" w14:textId="0CB7EDBB" w:rsidR="00286ED6" w:rsidRPr="00FA78C2" w:rsidRDefault="00286ED6">
      <w:pPr>
        <w:spacing w:before="0" w:after="200" w:line="276" w:lineRule="auto"/>
        <w:rPr>
          <w:lang w:val="en-GB"/>
        </w:rPr>
      </w:pPr>
      <w:r w:rsidRPr="00FA78C2">
        <w:rPr>
          <w:lang w:val="en-GB"/>
        </w:rPr>
        <w:t xml:space="preserve">The </w:t>
      </w:r>
      <w:r w:rsidRPr="00FA78C2">
        <w:rPr>
          <w:i/>
          <w:iCs/>
          <w:lang w:val="en-GB"/>
        </w:rPr>
        <w:t>documentation</w:t>
      </w:r>
      <w:r w:rsidRPr="00FA78C2">
        <w:rPr>
          <w:lang w:val="en-GB"/>
        </w:rPr>
        <w:t xml:space="preserve"> and </w:t>
      </w:r>
      <w:r w:rsidRPr="00FA78C2">
        <w:rPr>
          <w:i/>
          <w:iCs/>
          <w:lang w:val="en-GB"/>
        </w:rPr>
        <w:t>annotation</w:t>
      </w:r>
      <w:r w:rsidRPr="00FA78C2">
        <w:rPr>
          <w:lang w:val="en-GB"/>
        </w:rPr>
        <w:t xml:space="preserve"> elements replace the </w:t>
      </w:r>
      <w:r w:rsidRPr="00FA78C2">
        <w:rPr>
          <w:i/>
          <w:iCs/>
          <w:lang w:val="en-GB"/>
        </w:rPr>
        <w:t>heeftExtraInformatie</w:t>
      </w:r>
      <w:r w:rsidRPr="00FA78C2">
        <w:rPr>
          <w:lang w:val="en-GB"/>
        </w:rPr>
        <w:t xml:space="preserve"> element from IMKL 2.3. Previously, the </w:t>
      </w:r>
      <w:r w:rsidRPr="00FA78C2">
        <w:rPr>
          <w:i/>
          <w:iCs/>
          <w:lang w:val="en-GB"/>
        </w:rPr>
        <w:t xml:space="preserve">heeftExtraInformatie </w:t>
      </w:r>
      <w:r w:rsidRPr="00FA78C2">
        <w:rPr>
          <w:lang w:val="en-GB"/>
        </w:rPr>
        <w:t xml:space="preserve">element could reference both </w:t>
      </w:r>
      <w:r w:rsidRPr="00FA78C2">
        <w:rPr>
          <w:i/>
          <w:iCs/>
          <w:lang w:val="en-GB"/>
        </w:rPr>
        <w:t>ExtraPlan</w:t>
      </w:r>
      <w:r w:rsidRPr="00FA78C2">
        <w:rPr>
          <w:lang w:val="en-GB"/>
        </w:rPr>
        <w:t xml:space="preserve"> and </w:t>
      </w:r>
      <w:r w:rsidRPr="00FA78C2">
        <w:rPr>
          <w:i/>
          <w:iCs/>
          <w:lang w:val="en-GB"/>
        </w:rPr>
        <w:t>Annotatie</w:t>
      </w:r>
      <w:r w:rsidRPr="00FA78C2">
        <w:rPr>
          <w:lang w:val="en-GB"/>
        </w:rPr>
        <w:t xml:space="preserve"> </w:t>
      </w:r>
      <w:r w:rsidR="00E706A8">
        <w:rPr>
          <w:lang w:val="en-GB"/>
        </w:rPr>
        <w:t>entities</w:t>
      </w:r>
      <w:r w:rsidRPr="00FA78C2">
        <w:rPr>
          <w:lang w:val="en-GB"/>
        </w:rPr>
        <w:t>. This element is now divided into two distinct elements:</w:t>
      </w:r>
    </w:p>
    <w:p w14:paraId="0BBF8F9A" w14:textId="1CDCC209" w:rsidR="00286ED6" w:rsidRPr="00FA78C2" w:rsidRDefault="00286ED6" w:rsidP="00286ED6">
      <w:pPr>
        <w:pStyle w:val="ListParagraph"/>
        <w:numPr>
          <w:ilvl w:val="0"/>
          <w:numId w:val="16"/>
        </w:numPr>
        <w:spacing w:before="0" w:after="200" w:line="276" w:lineRule="auto"/>
        <w:rPr>
          <w:lang w:val="en-GB"/>
        </w:rPr>
      </w:pPr>
      <w:r w:rsidRPr="00FA78C2">
        <w:rPr>
          <w:lang w:val="en-GB"/>
        </w:rPr>
        <w:t xml:space="preserve">The </w:t>
      </w:r>
      <w:r w:rsidRPr="00E60813">
        <w:rPr>
          <w:i/>
          <w:iCs/>
          <w:lang w:val="en-GB"/>
        </w:rPr>
        <w:t>documentation</w:t>
      </w:r>
      <w:r w:rsidRPr="00FA78C2">
        <w:rPr>
          <w:lang w:val="en-GB"/>
        </w:rPr>
        <w:t xml:space="preserve"> element should reference </w:t>
      </w:r>
      <w:r w:rsidRPr="00E60813">
        <w:rPr>
          <w:i/>
          <w:iCs/>
          <w:lang w:val="en-GB"/>
        </w:rPr>
        <w:t>ExtraPlan</w:t>
      </w:r>
      <w:r w:rsidRPr="00FA78C2">
        <w:rPr>
          <w:lang w:val="en-GB"/>
        </w:rPr>
        <w:t xml:space="preserve"> </w:t>
      </w:r>
      <w:r w:rsidR="00E706A8">
        <w:rPr>
          <w:lang w:val="en-GB"/>
        </w:rPr>
        <w:t>entities</w:t>
      </w:r>
      <w:r w:rsidRPr="00FA78C2">
        <w:rPr>
          <w:lang w:val="en-GB"/>
        </w:rPr>
        <w:t>.</w:t>
      </w:r>
    </w:p>
    <w:p w14:paraId="4DAA928F" w14:textId="6A549FA1" w:rsidR="00286ED6" w:rsidRPr="00FA78C2" w:rsidRDefault="00286ED6" w:rsidP="00286ED6">
      <w:pPr>
        <w:pStyle w:val="ListParagraph"/>
        <w:numPr>
          <w:ilvl w:val="0"/>
          <w:numId w:val="16"/>
        </w:numPr>
        <w:spacing w:before="0" w:after="200" w:line="276" w:lineRule="auto"/>
        <w:rPr>
          <w:lang w:val="en-GB"/>
        </w:rPr>
      </w:pPr>
      <w:r w:rsidRPr="00FA78C2">
        <w:rPr>
          <w:lang w:val="en-GB"/>
        </w:rPr>
        <w:t xml:space="preserve">The </w:t>
      </w:r>
      <w:r w:rsidRPr="00E60813">
        <w:rPr>
          <w:i/>
          <w:iCs/>
          <w:lang w:val="en-GB"/>
        </w:rPr>
        <w:t>annotation</w:t>
      </w:r>
      <w:r w:rsidRPr="00FA78C2">
        <w:rPr>
          <w:lang w:val="en-GB"/>
        </w:rPr>
        <w:t xml:space="preserve"> element should reference </w:t>
      </w:r>
      <w:r w:rsidRPr="00E60813">
        <w:rPr>
          <w:i/>
          <w:iCs/>
          <w:lang w:val="en-GB"/>
        </w:rPr>
        <w:t>Annotation</w:t>
      </w:r>
      <w:r w:rsidRPr="00FA78C2">
        <w:rPr>
          <w:lang w:val="en-GB"/>
        </w:rPr>
        <w:t xml:space="preserve"> </w:t>
      </w:r>
      <w:r w:rsidR="00E706A8">
        <w:rPr>
          <w:lang w:val="en-GB"/>
        </w:rPr>
        <w:t>entities</w:t>
      </w:r>
      <w:r w:rsidRPr="00FA78C2">
        <w:rPr>
          <w:lang w:val="en-GB"/>
        </w:rPr>
        <w:t>.</w:t>
      </w:r>
    </w:p>
    <w:p w14:paraId="0E36248E" w14:textId="1AE4296C" w:rsidR="0019622D" w:rsidRPr="00FA78C2" w:rsidRDefault="00286ED6" w:rsidP="00286ED6">
      <w:pPr>
        <w:spacing w:before="0" w:after="200" w:line="276" w:lineRule="auto"/>
        <w:rPr>
          <w:rFonts w:eastAsiaTheme="majorEastAsia" w:cstheme="majorBidi"/>
          <w:b/>
          <w:bCs/>
          <w:color w:val="1E0040" w:themeColor="text1"/>
          <w:sz w:val="36"/>
          <w:szCs w:val="52"/>
          <w:lang w:val="en-GB"/>
        </w:rPr>
      </w:pPr>
      <w:r w:rsidRPr="00FA78C2">
        <w:rPr>
          <w:lang w:val="en-GB"/>
        </w:rPr>
        <w:t xml:space="preserve">An </w:t>
      </w:r>
      <w:r w:rsidRPr="00E60813">
        <w:rPr>
          <w:i/>
          <w:iCs/>
          <w:lang w:val="en-GB"/>
        </w:rPr>
        <w:t>Appurtenance</w:t>
      </w:r>
      <w:r w:rsidRPr="00FA78C2">
        <w:rPr>
          <w:lang w:val="en-GB"/>
        </w:rPr>
        <w:t xml:space="preserve"> can have as many </w:t>
      </w:r>
      <w:r w:rsidRPr="00E60813">
        <w:rPr>
          <w:i/>
          <w:iCs/>
          <w:lang w:val="en-GB"/>
        </w:rPr>
        <w:t>documentation</w:t>
      </w:r>
      <w:r w:rsidRPr="00FA78C2">
        <w:rPr>
          <w:lang w:val="en-GB"/>
        </w:rPr>
        <w:t xml:space="preserve"> and </w:t>
      </w:r>
      <w:r w:rsidRPr="00E60813">
        <w:rPr>
          <w:i/>
          <w:iCs/>
          <w:lang w:val="en-GB"/>
        </w:rPr>
        <w:t>annotation</w:t>
      </w:r>
      <w:r w:rsidRPr="00FA78C2">
        <w:rPr>
          <w:lang w:val="en-GB"/>
        </w:rPr>
        <w:t xml:space="preserve"> elements as needed.</w:t>
      </w:r>
      <w:r w:rsidR="0019622D" w:rsidRPr="00FA78C2">
        <w:rPr>
          <w:lang w:val="en-GB"/>
        </w:rPr>
        <w:br w:type="page"/>
      </w:r>
    </w:p>
    <w:p w14:paraId="1608B89D" w14:textId="104A51F0" w:rsidR="00710886" w:rsidRPr="00FA78C2" w:rsidRDefault="00710886" w:rsidP="00710886">
      <w:pPr>
        <w:pStyle w:val="Heading1"/>
        <w:rPr>
          <w:lang w:val="en-GB"/>
        </w:rPr>
      </w:pPr>
      <w:bookmarkStart w:id="123" w:name="_Toc173155327"/>
      <w:r w:rsidRPr="00FA78C2">
        <w:rPr>
          <w:lang w:val="en-GB"/>
        </w:rPr>
        <w:lastRenderedPageBreak/>
        <w:t>Connection</w:t>
      </w:r>
      <w:bookmarkEnd w:id="123"/>
    </w:p>
    <w:p w14:paraId="48EFBD85" w14:textId="4A1CEA4C" w:rsidR="006F0951" w:rsidRPr="00FA78C2" w:rsidRDefault="006F0951">
      <w:pPr>
        <w:spacing w:before="0" w:after="200" w:line="276" w:lineRule="auto"/>
        <w:rPr>
          <w:lang w:val="en-GB"/>
        </w:rPr>
      </w:pPr>
      <w:r w:rsidRPr="00FA78C2">
        <w:rPr>
          <w:lang w:val="en-GB"/>
        </w:rPr>
        <w:t xml:space="preserve">In IMKL 2.3, some </w:t>
      </w:r>
      <w:r w:rsidRPr="008B33CB">
        <w:rPr>
          <w:i/>
          <w:iCs/>
          <w:lang w:val="en-GB"/>
        </w:rPr>
        <w:t>Appurtenances</w:t>
      </w:r>
      <w:r w:rsidRPr="00FA78C2">
        <w:rPr>
          <w:lang w:val="en-GB"/>
        </w:rPr>
        <w:t xml:space="preserve"> could have an </w:t>
      </w:r>
      <w:r w:rsidRPr="00FA78C2">
        <w:rPr>
          <w:i/>
          <w:iCs/>
          <w:lang w:val="en-GB"/>
        </w:rPr>
        <w:t>aansluiting</w:t>
      </w:r>
      <w:r w:rsidRPr="00FA78C2">
        <w:rPr>
          <w:lang w:val="en-GB"/>
        </w:rPr>
        <w:t xml:space="preserve"> linked to them via the </w:t>
      </w:r>
      <w:r w:rsidRPr="00FA78C2">
        <w:rPr>
          <w:i/>
          <w:iCs/>
          <w:lang w:val="en-GB"/>
        </w:rPr>
        <w:t>ExtraInformatie</w:t>
      </w:r>
      <w:r w:rsidRPr="00FA78C2">
        <w:rPr>
          <w:lang w:val="en-GB"/>
        </w:rPr>
        <w:t xml:space="preserve"> element</w:t>
      </w:r>
      <w:r w:rsidR="008B33CB">
        <w:rPr>
          <w:lang w:val="en-GB"/>
        </w:rPr>
        <w:t>. This allowed</w:t>
      </w:r>
      <w:r w:rsidRPr="00FA78C2">
        <w:rPr>
          <w:lang w:val="en-GB"/>
        </w:rPr>
        <w:t xml:space="preserve"> to provide address information</w:t>
      </w:r>
      <w:r w:rsidR="008B33CB">
        <w:rPr>
          <w:lang w:val="en-GB"/>
        </w:rPr>
        <w:t xml:space="preserve"> for the </w:t>
      </w:r>
      <w:r w:rsidR="008B33CB" w:rsidRPr="008B33CB">
        <w:rPr>
          <w:i/>
          <w:iCs/>
          <w:lang w:val="en-GB"/>
        </w:rPr>
        <w:t>Appurtenance</w:t>
      </w:r>
      <w:r w:rsidRPr="00FA78C2">
        <w:rPr>
          <w:lang w:val="en-GB"/>
        </w:rPr>
        <w:t xml:space="preserve">. The </w:t>
      </w:r>
      <w:r w:rsidRPr="00C036B6">
        <w:rPr>
          <w:i/>
          <w:iCs/>
          <w:lang w:val="en-GB"/>
        </w:rPr>
        <w:t>aansluiting</w:t>
      </w:r>
      <w:r w:rsidRPr="00FA78C2">
        <w:rPr>
          <w:lang w:val="en-GB"/>
        </w:rPr>
        <w:t xml:space="preserve"> could only be linked to </w:t>
      </w:r>
      <w:r w:rsidRPr="00C036B6">
        <w:rPr>
          <w:i/>
          <w:iCs/>
          <w:lang w:val="en-GB"/>
        </w:rPr>
        <w:t>Appurtenances</w:t>
      </w:r>
      <w:r w:rsidRPr="00FA78C2">
        <w:rPr>
          <w:lang w:val="en-GB"/>
        </w:rPr>
        <w:t xml:space="preserve"> with a specific </w:t>
      </w:r>
      <w:r w:rsidRPr="00C036B6">
        <w:rPr>
          <w:i/>
          <w:iCs/>
          <w:lang w:val="en-GB"/>
        </w:rPr>
        <w:t>appurtenanceType</w:t>
      </w:r>
      <w:r w:rsidRPr="00FA78C2">
        <w:rPr>
          <w:lang w:val="en-GB"/>
        </w:rPr>
        <w:t>.</w:t>
      </w:r>
    </w:p>
    <w:p w14:paraId="2F4B5E28" w14:textId="396E9057" w:rsidR="006F0951" w:rsidRDefault="006F0951">
      <w:pPr>
        <w:spacing w:before="0" w:after="200" w:line="276" w:lineRule="auto"/>
        <w:rPr>
          <w:lang w:val="en-GB"/>
        </w:rPr>
      </w:pPr>
      <w:r w:rsidRPr="00FA78C2">
        <w:rPr>
          <w:lang w:val="en-GB"/>
        </w:rPr>
        <w:t xml:space="preserve">In IMKL 3, the </w:t>
      </w:r>
      <w:r w:rsidRPr="00FA78C2">
        <w:rPr>
          <w:i/>
          <w:iCs/>
          <w:lang w:val="en-GB"/>
        </w:rPr>
        <w:t>aansluiting</w:t>
      </w:r>
      <w:r w:rsidRPr="00FA78C2">
        <w:rPr>
          <w:lang w:val="en-GB"/>
        </w:rPr>
        <w:t xml:space="preserve"> </w:t>
      </w:r>
      <w:r w:rsidR="00E706A8">
        <w:rPr>
          <w:lang w:val="en-GB"/>
        </w:rPr>
        <w:t>entity</w:t>
      </w:r>
      <w:r w:rsidRPr="00FA78C2">
        <w:rPr>
          <w:lang w:val="en-GB"/>
        </w:rPr>
        <w:t xml:space="preserve"> has been removed and is replaced with the </w:t>
      </w:r>
      <w:r w:rsidRPr="00FA78C2">
        <w:rPr>
          <w:i/>
          <w:iCs/>
          <w:lang w:val="en-GB"/>
        </w:rPr>
        <w:t xml:space="preserve">Connection </w:t>
      </w:r>
      <w:r w:rsidR="00E706A8">
        <w:rPr>
          <w:lang w:val="en-GB"/>
        </w:rPr>
        <w:t>entity</w:t>
      </w:r>
      <w:r w:rsidRPr="00FA78C2">
        <w:rPr>
          <w:lang w:val="en-GB"/>
        </w:rPr>
        <w:t xml:space="preserve">. The </w:t>
      </w:r>
      <w:r w:rsidRPr="00FA78C2">
        <w:rPr>
          <w:i/>
          <w:iCs/>
          <w:lang w:val="en-GB"/>
        </w:rPr>
        <w:t>Connection</w:t>
      </w:r>
      <w:r w:rsidRPr="00FA78C2">
        <w:rPr>
          <w:lang w:val="en-GB"/>
        </w:rPr>
        <w:t xml:space="preserve"> </w:t>
      </w:r>
      <w:r w:rsidR="00E706A8">
        <w:rPr>
          <w:lang w:val="en-GB"/>
        </w:rPr>
        <w:t>entity</w:t>
      </w:r>
      <w:r w:rsidRPr="00FA78C2">
        <w:rPr>
          <w:lang w:val="en-GB"/>
        </w:rPr>
        <w:t xml:space="preserve"> is a specific type of </w:t>
      </w:r>
      <w:r w:rsidRPr="0004394B">
        <w:rPr>
          <w:i/>
          <w:iCs/>
          <w:lang w:val="en-GB"/>
        </w:rPr>
        <w:t>Appurtenance</w:t>
      </w:r>
      <w:r w:rsidRPr="00FA78C2">
        <w:rPr>
          <w:lang w:val="en-GB"/>
        </w:rPr>
        <w:t xml:space="preserve"> and includes one additional (optional) element called </w:t>
      </w:r>
      <w:r w:rsidRPr="00FA78C2">
        <w:rPr>
          <w:i/>
          <w:iCs/>
          <w:lang w:val="en-GB"/>
        </w:rPr>
        <w:t>address</w:t>
      </w:r>
      <w:r w:rsidRPr="00FA78C2">
        <w:rPr>
          <w:lang w:val="en-GB"/>
        </w:rPr>
        <w:t xml:space="preserve">. A </w:t>
      </w:r>
      <w:r w:rsidRPr="00FA78C2">
        <w:rPr>
          <w:i/>
          <w:iCs/>
          <w:lang w:val="en-GB"/>
        </w:rPr>
        <w:t>Connection</w:t>
      </w:r>
      <w:r w:rsidRPr="00FA78C2">
        <w:rPr>
          <w:lang w:val="en-GB"/>
        </w:rPr>
        <w:t xml:space="preserve"> must still have one of the specific </w:t>
      </w:r>
      <w:r w:rsidRPr="0004394B">
        <w:rPr>
          <w:i/>
          <w:iCs/>
          <w:lang w:val="en-GB"/>
        </w:rPr>
        <w:t>appurtenanceTypes</w:t>
      </w:r>
      <w:r w:rsidR="0004394B">
        <w:rPr>
          <w:lang w:val="en-GB"/>
        </w:rPr>
        <w:t>:</w:t>
      </w:r>
    </w:p>
    <w:p w14:paraId="71932263" w14:textId="04135BD0" w:rsidR="0004394B" w:rsidRDefault="0004394B" w:rsidP="0004394B">
      <w:pPr>
        <w:pStyle w:val="ListParagraph"/>
        <w:numPr>
          <w:ilvl w:val="0"/>
          <w:numId w:val="31"/>
        </w:numPr>
        <w:spacing w:before="0" w:after="200" w:line="276" w:lineRule="auto"/>
        <w:rPr>
          <w:lang w:val="en-GB"/>
        </w:rPr>
      </w:pPr>
      <w:r>
        <w:rPr>
          <w:lang w:val="en-GB"/>
        </w:rPr>
        <w:t>WaterAppurtenanceTypeIMKLValue – deliveryPoint</w:t>
      </w:r>
    </w:p>
    <w:p w14:paraId="2D818252" w14:textId="43B8BB05" w:rsidR="0004394B" w:rsidRDefault="0004394B" w:rsidP="0004394B">
      <w:pPr>
        <w:pStyle w:val="ListParagraph"/>
        <w:numPr>
          <w:ilvl w:val="0"/>
          <w:numId w:val="31"/>
        </w:numPr>
        <w:spacing w:before="0" w:after="200" w:line="276" w:lineRule="auto"/>
        <w:rPr>
          <w:lang w:val="en-GB"/>
        </w:rPr>
      </w:pPr>
      <w:r>
        <w:rPr>
          <w:lang w:val="en-GB"/>
        </w:rPr>
        <w:t>ThermalAppurtenanceTypeIMKLValue – deliveryPoint</w:t>
      </w:r>
    </w:p>
    <w:p w14:paraId="43B45815" w14:textId="40294F11" w:rsidR="0004394B" w:rsidRDefault="0004394B" w:rsidP="0004394B">
      <w:pPr>
        <w:pStyle w:val="ListParagraph"/>
        <w:numPr>
          <w:ilvl w:val="0"/>
          <w:numId w:val="31"/>
        </w:numPr>
        <w:spacing w:before="0" w:after="200" w:line="276" w:lineRule="auto"/>
        <w:rPr>
          <w:lang w:val="en-GB"/>
        </w:rPr>
      </w:pPr>
      <w:r>
        <w:rPr>
          <w:lang w:val="en-GB"/>
        </w:rPr>
        <w:t>ElectricityAppurtenanceTypeExtendedValue – deliveryPoint</w:t>
      </w:r>
    </w:p>
    <w:p w14:paraId="3DC6DD09" w14:textId="5029AB8A" w:rsidR="0004394B" w:rsidRDefault="0004394B" w:rsidP="0004394B">
      <w:pPr>
        <w:pStyle w:val="ListParagraph"/>
        <w:numPr>
          <w:ilvl w:val="0"/>
          <w:numId w:val="31"/>
        </w:numPr>
        <w:spacing w:before="0" w:after="200" w:line="276" w:lineRule="auto"/>
        <w:rPr>
          <w:lang w:val="en-GB"/>
        </w:rPr>
      </w:pPr>
      <w:r>
        <w:rPr>
          <w:lang w:val="en-GB"/>
        </w:rPr>
        <w:t>OilGasChemicalsAppurtenanceTypeExtendedValue – deliveryPoint</w:t>
      </w:r>
    </w:p>
    <w:p w14:paraId="47EDA3F2" w14:textId="6A42A7F7" w:rsidR="0004394B" w:rsidRDefault="0004394B" w:rsidP="0004394B">
      <w:pPr>
        <w:pStyle w:val="ListParagraph"/>
        <w:numPr>
          <w:ilvl w:val="0"/>
          <w:numId w:val="31"/>
        </w:numPr>
        <w:spacing w:before="0" w:after="200" w:line="276" w:lineRule="auto"/>
        <w:rPr>
          <w:lang w:val="en-GB"/>
        </w:rPr>
      </w:pPr>
      <w:r>
        <w:rPr>
          <w:lang w:val="en-GB"/>
        </w:rPr>
        <w:t>TelecommunicationsAppurtenanceTypeExtendedValue – termination</w:t>
      </w:r>
    </w:p>
    <w:p w14:paraId="04836F78" w14:textId="658DF016" w:rsidR="0004394B" w:rsidRPr="0004394B" w:rsidRDefault="0004394B" w:rsidP="0004394B">
      <w:pPr>
        <w:pStyle w:val="ListParagraph"/>
        <w:numPr>
          <w:ilvl w:val="0"/>
          <w:numId w:val="31"/>
        </w:numPr>
        <w:spacing w:before="0" w:after="200" w:line="276" w:lineRule="auto"/>
        <w:rPr>
          <w:lang w:val="en-GB"/>
        </w:rPr>
      </w:pPr>
      <w:r>
        <w:rPr>
          <w:lang w:val="en-GB"/>
        </w:rPr>
        <w:t>SewerAppurtenanceTypeIMKLValue - deliveryPoint</w:t>
      </w:r>
    </w:p>
    <w:p w14:paraId="5349CE73" w14:textId="77777777" w:rsidR="006F0951" w:rsidRPr="00FA78C2" w:rsidRDefault="006F0951" w:rsidP="006F0951">
      <w:pPr>
        <w:spacing w:before="0" w:after="200" w:line="276" w:lineRule="auto"/>
        <w:rPr>
          <w:lang w:val="en-GB"/>
        </w:rPr>
      </w:pPr>
      <w:r w:rsidRPr="00FA78C2">
        <w:rPr>
          <w:lang w:val="en-GB"/>
        </w:rPr>
        <w:t xml:space="preserve">The </w:t>
      </w:r>
      <w:r w:rsidRPr="0059490B">
        <w:rPr>
          <w:i/>
          <w:iCs/>
          <w:lang w:val="en-GB"/>
        </w:rPr>
        <w:t>address</w:t>
      </w:r>
      <w:r w:rsidRPr="00FA78C2">
        <w:rPr>
          <w:lang w:val="en-GB"/>
        </w:rPr>
        <w:t xml:space="preserve"> element includes the following child elements:</w:t>
      </w:r>
    </w:p>
    <w:p w14:paraId="7EEAC88A" w14:textId="0353BF45" w:rsidR="0019622D" w:rsidRPr="00FA78C2" w:rsidRDefault="006F0951" w:rsidP="006F0951">
      <w:pPr>
        <w:pStyle w:val="ListParagraph"/>
        <w:numPr>
          <w:ilvl w:val="0"/>
          <w:numId w:val="16"/>
        </w:numPr>
        <w:spacing w:before="0" w:after="200" w:line="276" w:lineRule="auto"/>
        <w:rPr>
          <w:lang w:val="en-GB"/>
        </w:rPr>
      </w:pPr>
      <w:r w:rsidRPr="00FA78C2">
        <w:rPr>
          <w:b/>
          <w:bCs/>
          <w:lang w:val="en-GB"/>
        </w:rPr>
        <w:t>municipalityName:</w:t>
      </w:r>
      <w:r w:rsidRPr="00FA78C2">
        <w:rPr>
          <w:lang w:val="en-GB"/>
        </w:rPr>
        <w:t xml:space="preserve"> The </w:t>
      </w:r>
      <w:r w:rsidRPr="00FA78C2">
        <w:rPr>
          <w:i/>
          <w:iCs/>
          <w:lang w:val="en-GB"/>
        </w:rPr>
        <w:t>municipalityName</w:t>
      </w:r>
      <w:r w:rsidRPr="00FA78C2">
        <w:rPr>
          <w:lang w:val="en-GB"/>
        </w:rPr>
        <w:t xml:space="preserve"> element is mandatory and replaces the </w:t>
      </w:r>
      <w:r w:rsidRPr="00FA78C2">
        <w:rPr>
          <w:i/>
          <w:iCs/>
          <w:lang w:val="en-GB"/>
        </w:rPr>
        <w:t xml:space="preserve">gemeente </w:t>
      </w:r>
      <w:r w:rsidRPr="00FA78C2">
        <w:rPr>
          <w:lang w:val="en-GB"/>
        </w:rPr>
        <w:t>element of IMKL 2.3</w:t>
      </w:r>
      <w:r w:rsidRPr="00FA78C2">
        <w:rPr>
          <w:i/>
          <w:iCs/>
          <w:lang w:val="en-GB"/>
        </w:rPr>
        <w:t xml:space="preserve">. </w:t>
      </w:r>
      <w:r w:rsidRPr="00FA78C2">
        <w:rPr>
          <w:lang w:val="en-GB"/>
        </w:rPr>
        <w:t xml:space="preserve">The </w:t>
      </w:r>
      <w:r w:rsidRPr="0059490B">
        <w:rPr>
          <w:i/>
          <w:iCs/>
          <w:lang w:val="en-GB"/>
        </w:rPr>
        <w:t>municipality</w:t>
      </w:r>
      <w:r w:rsidRPr="00FA78C2">
        <w:rPr>
          <w:lang w:val="en-GB"/>
        </w:rPr>
        <w:t xml:space="preserve"> is a language-specific string.</w:t>
      </w:r>
    </w:p>
    <w:p w14:paraId="7776B82F" w14:textId="283CE0ED" w:rsidR="006F0951" w:rsidRPr="00FA78C2" w:rsidRDefault="006F0951" w:rsidP="006F0951">
      <w:pPr>
        <w:pStyle w:val="ListParagraph"/>
        <w:numPr>
          <w:ilvl w:val="0"/>
          <w:numId w:val="16"/>
        </w:numPr>
        <w:spacing w:before="0" w:after="200" w:line="276" w:lineRule="auto"/>
        <w:rPr>
          <w:lang w:val="en-GB"/>
        </w:rPr>
      </w:pPr>
      <w:r w:rsidRPr="00FA78C2">
        <w:rPr>
          <w:b/>
          <w:bCs/>
          <w:lang w:val="en-GB"/>
        </w:rPr>
        <w:t>streetName:</w:t>
      </w:r>
      <w:r w:rsidRPr="00FA78C2">
        <w:rPr>
          <w:lang w:val="en-GB"/>
        </w:rPr>
        <w:t xml:space="preserve"> The </w:t>
      </w:r>
      <w:r w:rsidRPr="00FA78C2">
        <w:rPr>
          <w:i/>
          <w:iCs/>
          <w:lang w:val="en-GB"/>
        </w:rPr>
        <w:t>streetName</w:t>
      </w:r>
      <w:r w:rsidRPr="00FA78C2">
        <w:rPr>
          <w:lang w:val="en-GB"/>
        </w:rPr>
        <w:t xml:space="preserve"> element is mandatory and replaces the </w:t>
      </w:r>
      <w:r w:rsidRPr="00FA78C2">
        <w:rPr>
          <w:i/>
          <w:iCs/>
          <w:lang w:val="en-GB"/>
        </w:rPr>
        <w:t xml:space="preserve">straatnaam </w:t>
      </w:r>
      <w:r w:rsidRPr="00FA78C2">
        <w:rPr>
          <w:lang w:val="en-GB"/>
        </w:rPr>
        <w:t>element of IMKL 2.3</w:t>
      </w:r>
      <w:r w:rsidRPr="00FA78C2">
        <w:rPr>
          <w:i/>
          <w:iCs/>
          <w:lang w:val="en-GB"/>
        </w:rPr>
        <w:t xml:space="preserve">. </w:t>
      </w:r>
      <w:r w:rsidRPr="00FA78C2">
        <w:rPr>
          <w:lang w:val="en-GB"/>
        </w:rPr>
        <w:t xml:space="preserve">The </w:t>
      </w:r>
      <w:r w:rsidRPr="0059490B">
        <w:rPr>
          <w:i/>
          <w:iCs/>
          <w:lang w:val="en-GB"/>
        </w:rPr>
        <w:t>streetName</w:t>
      </w:r>
      <w:r w:rsidRPr="00FA78C2">
        <w:rPr>
          <w:lang w:val="en-GB"/>
        </w:rPr>
        <w:t xml:space="preserve"> is a language-specific string.</w:t>
      </w:r>
    </w:p>
    <w:p w14:paraId="60228D5C" w14:textId="3E0CD9AF" w:rsidR="006F0951" w:rsidRPr="00FA78C2" w:rsidRDefault="006F0951" w:rsidP="006F0951">
      <w:pPr>
        <w:pStyle w:val="ListParagraph"/>
        <w:numPr>
          <w:ilvl w:val="0"/>
          <w:numId w:val="16"/>
        </w:numPr>
        <w:spacing w:before="0" w:after="200" w:line="276" w:lineRule="auto"/>
        <w:rPr>
          <w:lang w:val="en-GB"/>
        </w:rPr>
      </w:pPr>
      <w:r w:rsidRPr="00FA78C2">
        <w:rPr>
          <w:b/>
          <w:bCs/>
          <w:lang w:val="en-GB"/>
        </w:rPr>
        <w:t>houseNumber:</w:t>
      </w:r>
      <w:r w:rsidRPr="00FA78C2">
        <w:rPr>
          <w:lang w:val="en-GB"/>
        </w:rPr>
        <w:t xml:space="preserve"> The </w:t>
      </w:r>
      <w:r w:rsidRPr="00FA78C2">
        <w:rPr>
          <w:i/>
          <w:iCs/>
          <w:lang w:val="en-GB"/>
        </w:rPr>
        <w:t>houseNumber</w:t>
      </w:r>
      <w:r w:rsidRPr="00FA78C2">
        <w:rPr>
          <w:lang w:val="en-GB"/>
        </w:rPr>
        <w:t xml:space="preserve"> element is optional and replaces the </w:t>
      </w:r>
      <w:r w:rsidRPr="00FA78C2">
        <w:rPr>
          <w:i/>
          <w:iCs/>
          <w:lang w:val="en-GB"/>
        </w:rPr>
        <w:t xml:space="preserve">huisnummer </w:t>
      </w:r>
      <w:r w:rsidRPr="00FA78C2">
        <w:rPr>
          <w:lang w:val="en-GB"/>
        </w:rPr>
        <w:t>element of IMKL 2.3</w:t>
      </w:r>
      <w:r w:rsidRPr="00FA78C2">
        <w:rPr>
          <w:i/>
          <w:iCs/>
          <w:lang w:val="en-GB"/>
        </w:rPr>
        <w:t xml:space="preserve">. </w:t>
      </w:r>
      <w:r w:rsidRPr="00FA78C2">
        <w:rPr>
          <w:lang w:val="en-GB"/>
        </w:rPr>
        <w:t xml:space="preserve">The </w:t>
      </w:r>
      <w:r w:rsidRPr="0059490B">
        <w:rPr>
          <w:i/>
          <w:iCs/>
          <w:lang w:val="en-GB"/>
        </w:rPr>
        <w:t>houseNumber</w:t>
      </w:r>
      <w:r w:rsidRPr="00FA78C2">
        <w:rPr>
          <w:lang w:val="en-GB"/>
        </w:rPr>
        <w:t xml:space="preserve"> is a simple string.</w:t>
      </w:r>
    </w:p>
    <w:p w14:paraId="53DF6C1C" w14:textId="72BB0C2E" w:rsidR="006F0951" w:rsidRPr="00FA78C2" w:rsidRDefault="006F0951" w:rsidP="006F0951">
      <w:pPr>
        <w:pStyle w:val="ListParagraph"/>
        <w:numPr>
          <w:ilvl w:val="0"/>
          <w:numId w:val="16"/>
        </w:numPr>
        <w:spacing w:before="0" w:after="200" w:line="276" w:lineRule="auto"/>
        <w:rPr>
          <w:lang w:val="en-GB"/>
        </w:rPr>
      </w:pPr>
      <w:r w:rsidRPr="00FA78C2">
        <w:rPr>
          <w:b/>
          <w:bCs/>
          <w:lang w:val="en-GB"/>
        </w:rPr>
        <w:t>postalCode:</w:t>
      </w:r>
      <w:r w:rsidRPr="00FA78C2">
        <w:rPr>
          <w:lang w:val="en-GB"/>
        </w:rPr>
        <w:t xml:space="preserve"> The </w:t>
      </w:r>
      <w:r w:rsidRPr="00FA78C2">
        <w:rPr>
          <w:i/>
          <w:iCs/>
          <w:lang w:val="en-GB"/>
        </w:rPr>
        <w:t>postalCode</w:t>
      </w:r>
      <w:r w:rsidRPr="00FA78C2">
        <w:rPr>
          <w:lang w:val="en-GB"/>
        </w:rPr>
        <w:t xml:space="preserve"> element is optional and replaces the </w:t>
      </w:r>
      <w:r w:rsidRPr="00FA78C2">
        <w:rPr>
          <w:i/>
          <w:iCs/>
          <w:lang w:val="en-GB"/>
        </w:rPr>
        <w:t xml:space="preserve">postcode </w:t>
      </w:r>
      <w:r w:rsidRPr="00FA78C2">
        <w:rPr>
          <w:lang w:val="en-GB"/>
        </w:rPr>
        <w:t>element of IMKL 2.3</w:t>
      </w:r>
      <w:r w:rsidRPr="00FA78C2">
        <w:rPr>
          <w:i/>
          <w:iCs/>
          <w:lang w:val="en-GB"/>
        </w:rPr>
        <w:t xml:space="preserve">. </w:t>
      </w:r>
      <w:r w:rsidRPr="00FA78C2">
        <w:rPr>
          <w:lang w:val="en-GB"/>
        </w:rPr>
        <w:t xml:space="preserve">The </w:t>
      </w:r>
      <w:r w:rsidR="00C44AF8" w:rsidRPr="00FA78C2">
        <w:rPr>
          <w:i/>
          <w:iCs/>
          <w:lang w:val="en-GB"/>
        </w:rPr>
        <w:t>postalCode</w:t>
      </w:r>
      <w:r w:rsidR="00C44AF8" w:rsidRPr="00FA78C2">
        <w:rPr>
          <w:lang w:val="en-GB"/>
        </w:rPr>
        <w:t xml:space="preserve"> </w:t>
      </w:r>
      <w:r w:rsidRPr="00FA78C2">
        <w:rPr>
          <w:lang w:val="en-GB"/>
        </w:rPr>
        <w:t>is a simple string.</w:t>
      </w:r>
    </w:p>
    <w:p w14:paraId="16D7FB45" w14:textId="2352B838" w:rsidR="00EA66FA" w:rsidRDefault="00EA66FA" w:rsidP="00415CCB">
      <w:pPr>
        <w:spacing w:before="0" w:after="200" w:line="276" w:lineRule="auto"/>
        <w:jc w:val="center"/>
        <w:rPr>
          <w:u w:val="single"/>
          <w:lang w:val="en-GB"/>
        </w:rPr>
      </w:pPr>
      <w:r>
        <w:rPr>
          <w:u w:val="single"/>
          <w:lang w:val="en-GB"/>
        </w:rPr>
        <w:t xml:space="preserve">Example </w:t>
      </w:r>
      <w:r w:rsidR="00947094">
        <w:rPr>
          <w:u w:val="single"/>
          <w:lang w:val="en-GB"/>
        </w:rPr>
        <w:t xml:space="preserve">IMKL </w:t>
      </w:r>
      <w:r>
        <w:rPr>
          <w:u w:val="single"/>
          <w:lang w:val="en-GB"/>
        </w:rPr>
        <w:t>2.3:</w:t>
      </w:r>
    </w:p>
    <w:tbl>
      <w:tblPr>
        <w:tblStyle w:val="TableGrid"/>
        <w:tblW w:w="0" w:type="auto"/>
        <w:tblLook w:val="04A0" w:firstRow="1" w:lastRow="0" w:firstColumn="1" w:lastColumn="0" w:noHBand="0" w:noVBand="1"/>
      </w:tblPr>
      <w:tblGrid>
        <w:gridCol w:w="9060"/>
      </w:tblGrid>
      <w:tr w:rsidR="00EA66FA" w:rsidRPr="00EA66FA" w14:paraId="30B7254C" w14:textId="77777777" w:rsidTr="00EA66FA">
        <w:tc>
          <w:tcPr>
            <w:tcW w:w="9060" w:type="dxa"/>
          </w:tcPr>
          <w:p w14:paraId="7BF21EAD" w14:textId="77777777" w:rsidR="00FD1AEF" w:rsidRPr="00415CCB"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800000"/>
                <w:sz w:val="18"/>
                <w:szCs w:val="18"/>
              </w:rPr>
              <w:t>&lt;gml:featureMember&gt;</w:t>
            </w:r>
          </w:p>
          <w:p w14:paraId="128FDE71" w14:textId="77777777" w:rsidR="00FD1AEF" w:rsidRPr="00415CCB"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&lt;imkl:Aansluiting</w:t>
            </w: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E50000"/>
                <w:sz w:val="18"/>
                <w:szCs w:val="18"/>
              </w:rPr>
              <w:t>gml:id</w:t>
            </w:r>
            <w:r w:rsidRPr="00415CCB">
              <w:rPr>
                <w:rFonts w:ascii="Consolas" w:eastAsia="Times New Roman" w:hAnsi="Consolas" w:cs="Times New Roman"/>
                <w:color w:val="000000"/>
                <w:sz w:val="18"/>
                <w:szCs w:val="18"/>
              </w:rPr>
              <w:t>=</w:t>
            </w:r>
            <w:r w:rsidRPr="00415CCB">
              <w:rPr>
                <w:rFonts w:ascii="Consolas" w:eastAsia="Times New Roman" w:hAnsi="Consolas" w:cs="Times New Roman"/>
                <w:color w:val="0000FF"/>
                <w:sz w:val="18"/>
                <w:szCs w:val="18"/>
              </w:rPr>
              <w:t>"ID_1"</w:t>
            </w:r>
            <w:r w:rsidRPr="00415CCB">
              <w:rPr>
                <w:rFonts w:ascii="Consolas" w:eastAsia="Times New Roman" w:hAnsi="Consolas" w:cs="Times New Roman"/>
                <w:color w:val="800000"/>
                <w:sz w:val="18"/>
                <w:szCs w:val="18"/>
              </w:rPr>
              <w:t>&gt;</w:t>
            </w:r>
          </w:p>
          <w:p w14:paraId="345557D0" w14:textId="77777777" w:rsidR="00FD1AEF" w:rsidRPr="00415CCB"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lang w:val="en-GB"/>
              </w:rPr>
              <w:t>&lt;imkl:imklId&gt;</w:t>
            </w:r>
          </w:p>
          <w:p w14:paraId="49169A55" w14:textId="77777777" w:rsidR="00FD1AEF" w:rsidRPr="00415CCB"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&lt;base:Identifier&gt;</w:t>
            </w:r>
          </w:p>
          <w:p w14:paraId="032B8B92" w14:textId="77777777" w:rsidR="00FD1AEF" w:rsidRPr="00415CCB"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&lt;base:localId&gt;</w:t>
            </w:r>
            <w:r w:rsidRPr="00415CCB">
              <w:rPr>
                <w:rFonts w:ascii="Consolas" w:eastAsia="Times New Roman" w:hAnsi="Consolas" w:cs="Times New Roman"/>
                <w:color w:val="000000"/>
                <w:sz w:val="18"/>
                <w:szCs w:val="18"/>
                <w:lang w:val="en-GB"/>
              </w:rPr>
              <w:t>AS001</w:t>
            </w:r>
            <w:r w:rsidRPr="00415CCB">
              <w:rPr>
                <w:rFonts w:ascii="Consolas" w:eastAsia="Times New Roman" w:hAnsi="Consolas" w:cs="Times New Roman"/>
                <w:color w:val="800000"/>
                <w:sz w:val="18"/>
                <w:szCs w:val="18"/>
                <w:lang w:val="en-GB"/>
              </w:rPr>
              <w:t>&lt;/base:localId&gt;</w:t>
            </w:r>
          </w:p>
          <w:p w14:paraId="3896079A" w14:textId="77777777" w:rsidR="00FD1AEF" w:rsidRPr="00415CCB"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&lt;base:namespace&gt;</w:t>
            </w:r>
            <w:r w:rsidRPr="00415CCB">
              <w:rPr>
                <w:rFonts w:ascii="Consolas" w:eastAsia="Times New Roman" w:hAnsi="Consolas" w:cs="Times New Roman"/>
                <w:color w:val="000000"/>
                <w:sz w:val="18"/>
                <w:szCs w:val="18"/>
                <w:lang w:val="en-GB"/>
              </w:rPr>
              <w:t>gascom-be</w:t>
            </w:r>
            <w:r w:rsidRPr="00415CCB">
              <w:rPr>
                <w:rFonts w:ascii="Consolas" w:eastAsia="Times New Roman" w:hAnsi="Consolas" w:cs="Times New Roman"/>
                <w:color w:val="800000"/>
                <w:sz w:val="18"/>
                <w:szCs w:val="18"/>
                <w:lang w:val="en-GB"/>
              </w:rPr>
              <w:t>&lt;/base:namespace&gt;</w:t>
            </w:r>
          </w:p>
          <w:p w14:paraId="6EAE7530" w14:textId="77777777" w:rsidR="00FD1AEF" w:rsidRPr="00415CCB"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&lt;/base:Identifier&gt;</w:t>
            </w:r>
          </w:p>
          <w:p w14:paraId="35D2A5E7" w14:textId="77777777" w:rsidR="00FD1AEF" w:rsidRPr="00415CCB"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en-GB"/>
              </w:rPr>
              <w:t>&lt;/imkl:imklId&gt;</w:t>
            </w:r>
          </w:p>
          <w:p w14:paraId="6D33654F" w14:textId="77777777" w:rsidR="00FD1AEF" w:rsidRPr="00415CCB"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415CCB">
              <w:rPr>
                <w:rFonts w:ascii="Consolas" w:eastAsia="Times New Roman" w:hAnsi="Consolas" w:cs="Times New Roman"/>
                <w:color w:val="000000"/>
                <w:sz w:val="18"/>
                <w:szCs w:val="18"/>
                <w:lang w:val="en-GB"/>
              </w:rPr>
              <w:lastRenderedPageBreak/>
              <w:t xml:space="preserve">        </w:t>
            </w:r>
            <w:r w:rsidRPr="00415CCB">
              <w:rPr>
                <w:rFonts w:ascii="Consolas" w:eastAsia="Times New Roman" w:hAnsi="Consolas" w:cs="Times New Roman"/>
                <w:color w:val="800000"/>
                <w:sz w:val="18"/>
                <w:szCs w:val="18"/>
                <w:lang w:val="en-GB"/>
              </w:rPr>
              <w:t>&lt;imkl:beginLifespanVersion&gt;</w:t>
            </w:r>
            <w:r w:rsidRPr="00415CCB">
              <w:rPr>
                <w:rFonts w:ascii="Consolas" w:eastAsia="Times New Roman" w:hAnsi="Consolas" w:cs="Times New Roman"/>
                <w:color w:val="000000"/>
                <w:sz w:val="18"/>
                <w:szCs w:val="18"/>
                <w:lang w:val="en-GB"/>
              </w:rPr>
              <w:t>2001-12-17T09:30:47.0Z</w:t>
            </w:r>
            <w:r w:rsidRPr="00415CCB">
              <w:rPr>
                <w:rFonts w:ascii="Consolas" w:eastAsia="Times New Roman" w:hAnsi="Consolas" w:cs="Times New Roman"/>
                <w:color w:val="800000"/>
                <w:sz w:val="18"/>
                <w:szCs w:val="18"/>
                <w:lang w:val="en-GB"/>
              </w:rPr>
              <w:t>&lt;/imkl:beginLifespanVersion&gt;</w:t>
            </w:r>
          </w:p>
          <w:p w14:paraId="67C27218" w14:textId="77777777" w:rsidR="00FD1AEF" w:rsidRPr="00415CCB" w:rsidRDefault="00FD1AEF" w:rsidP="00FD1AEF">
            <w:pPr>
              <w:shd w:val="clear" w:color="auto" w:fill="FFFFFF"/>
              <w:spacing w:before="0" w:after="0" w:line="285" w:lineRule="atLeast"/>
              <w:rPr>
                <w:rFonts w:ascii="Consolas" w:eastAsia="Times New Roman" w:hAnsi="Consolas" w:cs="Times New Roman"/>
                <w:color w:val="000000"/>
                <w:sz w:val="18"/>
                <w:szCs w:val="18"/>
                <w:lang w:val="de-DE"/>
              </w:rPr>
            </w:pPr>
            <w:r w:rsidRPr="00415CCB">
              <w:rPr>
                <w:rFonts w:ascii="Consolas" w:eastAsia="Times New Roman" w:hAnsi="Consolas" w:cs="Times New Roman"/>
                <w:color w:val="000000"/>
                <w:sz w:val="18"/>
                <w:szCs w:val="18"/>
                <w:lang w:val="en-GB"/>
              </w:rPr>
              <w:t xml:space="preserve">        </w:t>
            </w:r>
            <w:r w:rsidRPr="00415CCB">
              <w:rPr>
                <w:rFonts w:ascii="Consolas" w:eastAsia="Times New Roman" w:hAnsi="Consolas" w:cs="Times New Roman"/>
                <w:color w:val="800000"/>
                <w:sz w:val="18"/>
                <w:szCs w:val="18"/>
                <w:lang w:val="de-DE"/>
              </w:rPr>
              <w:t>&lt;imkl:inNetwork</w:t>
            </w:r>
            <w:r w:rsidRPr="00415CCB">
              <w:rPr>
                <w:rFonts w:ascii="Consolas" w:eastAsia="Times New Roman" w:hAnsi="Consolas" w:cs="Times New Roman"/>
                <w:color w:val="000000"/>
                <w:sz w:val="18"/>
                <w:szCs w:val="18"/>
                <w:lang w:val="de-DE"/>
              </w:rPr>
              <w:t xml:space="preserve"> </w:t>
            </w:r>
            <w:r w:rsidRPr="00415CCB">
              <w:rPr>
                <w:rFonts w:ascii="Consolas" w:eastAsia="Times New Roman" w:hAnsi="Consolas" w:cs="Times New Roman"/>
                <w:color w:val="E50000"/>
                <w:sz w:val="18"/>
                <w:szCs w:val="18"/>
                <w:lang w:val="de-DE"/>
              </w:rPr>
              <w:t>xlink:href</w:t>
            </w:r>
            <w:r w:rsidRPr="00415CCB">
              <w:rPr>
                <w:rFonts w:ascii="Consolas" w:eastAsia="Times New Roman" w:hAnsi="Consolas" w:cs="Times New Roman"/>
                <w:color w:val="000000"/>
                <w:sz w:val="18"/>
                <w:szCs w:val="18"/>
                <w:lang w:val="de-DE"/>
              </w:rPr>
              <w:t>=</w:t>
            </w:r>
            <w:r w:rsidRPr="00415CCB">
              <w:rPr>
                <w:rFonts w:ascii="Consolas" w:eastAsia="Times New Roman" w:hAnsi="Consolas" w:cs="Times New Roman"/>
                <w:color w:val="0000FF"/>
                <w:sz w:val="18"/>
                <w:szCs w:val="18"/>
                <w:lang w:val="de-DE"/>
              </w:rPr>
              <w:t>"http://mir.agiv.be/data/IMKL/v2.3/UtilityNetwork/gascom-be:001"</w:t>
            </w:r>
            <w:r w:rsidRPr="00415CCB">
              <w:rPr>
                <w:rFonts w:ascii="Consolas" w:eastAsia="Times New Roman" w:hAnsi="Consolas" w:cs="Times New Roman"/>
                <w:color w:val="000000"/>
                <w:sz w:val="18"/>
                <w:szCs w:val="18"/>
                <w:lang w:val="de-DE"/>
              </w:rPr>
              <w:t xml:space="preserve"> </w:t>
            </w:r>
            <w:r w:rsidRPr="00415CCB">
              <w:rPr>
                <w:rFonts w:ascii="Consolas" w:eastAsia="Times New Roman" w:hAnsi="Consolas" w:cs="Times New Roman"/>
                <w:color w:val="800000"/>
                <w:sz w:val="18"/>
                <w:szCs w:val="18"/>
                <w:lang w:val="de-DE"/>
              </w:rPr>
              <w:t>/&gt;</w:t>
            </w:r>
          </w:p>
          <w:p w14:paraId="29A0003A" w14:textId="77777777" w:rsidR="00FD1AEF" w:rsidRPr="00415CCB"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lang w:val="de-DE"/>
              </w:rPr>
              <w:t xml:space="preserve">        </w:t>
            </w:r>
            <w:r w:rsidRPr="00415CCB">
              <w:rPr>
                <w:rFonts w:ascii="Consolas" w:eastAsia="Times New Roman" w:hAnsi="Consolas" w:cs="Times New Roman"/>
                <w:color w:val="800000"/>
                <w:sz w:val="18"/>
                <w:szCs w:val="18"/>
              </w:rPr>
              <w:t>&lt;imkl:opLeidingElementen</w:t>
            </w:r>
          </w:p>
          <w:p w14:paraId="7A356E0F" w14:textId="77777777" w:rsidR="00FD1AEF" w:rsidRPr="00415CCB"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E50000"/>
                <w:sz w:val="18"/>
                <w:szCs w:val="18"/>
              </w:rPr>
              <w:t>xlink:href</w:t>
            </w:r>
            <w:r w:rsidRPr="00415CCB">
              <w:rPr>
                <w:rFonts w:ascii="Consolas" w:eastAsia="Times New Roman" w:hAnsi="Consolas" w:cs="Times New Roman"/>
                <w:color w:val="000000"/>
                <w:sz w:val="18"/>
                <w:szCs w:val="18"/>
              </w:rPr>
              <w:t>=</w:t>
            </w:r>
            <w:r w:rsidRPr="00415CCB">
              <w:rPr>
                <w:rFonts w:ascii="Consolas" w:eastAsia="Times New Roman" w:hAnsi="Consolas" w:cs="Times New Roman"/>
                <w:color w:val="0000FF"/>
                <w:sz w:val="18"/>
                <w:szCs w:val="18"/>
              </w:rPr>
              <w:t>"http://mir.agiv.be/data/IMKL/v2.3/Appurtenance/gascom-be:002"</w:t>
            </w: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/&gt;</w:t>
            </w:r>
          </w:p>
          <w:p w14:paraId="6ECC301B" w14:textId="77777777" w:rsidR="00FD1AEF" w:rsidRPr="00415CCB"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&lt;imkl:adres&gt;</w:t>
            </w:r>
          </w:p>
          <w:p w14:paraId="2A5E62FD" w14:textId="77777777" w:rsidR="00FD1AEF" w:rsidRPr="00415CCB"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&lt;imkl:Adres&gt;</w:t>
            </w:r>
          </w:p>
          <w:p w14:paraId="02083C09" w14:textId="77777777" w:rsidR="00FD1AEF" w:rsidRPr="00415CCB"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&lt;imkl:gemeente&gt;</w:t>
            </w:r>
            <w:r w:rsidRPr="00415CCB">
              <w:rPr>
                <w:rFonts w:ascii="Consolas" w:eastAsia="Times New Roman" w:hAnsi="Consolas" w:cs="Times New Roman"/>
                <w:color w:val="000000"/>
                <w:sz w:val="18"/>
                <w:szCs w:val="18"/>
              </w:rPr>
              <w:t>Gent</w:t>
            </w:r>
            <w:r w:rsidRPr="00415CCB">
              <w:rPr>
                <w:rFonts w:ascii="Consolas" w:eastAsia="Times New Roman" w:hAnsi="Consolas" w:cs="Times New Roman"/>
                <w:color w:val="800000"/>
                <w:sz w:val="18"/>
                <w:szCs w:val="18"/>
              </w:rPr>
              <w:t>&lt;/imkl:gemeente&gt;</w:t>
            </w:r>
          </w:p>
          <w:p w14:paraId="10F3DA9F" w14:textId="77777777" w:rsidR="00FD1AEF" w:rsidRPr="00415CCB"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&lt;imkl:straatnaam&gt;</w:t>
            </w:r>
            <w:r w:rsidRPr="00415CCB">
              <w:rPr>
                <w:rFonts w:ascii="Consolas" w:eastAsia="Times New Roman" w:hAnsi="Consolas" w:cs="Times New Roman"/>
                <w:color w:val="000000"/>
                <w:sz w:val="18"/>
                <w:szCs w:val="18"/>
              </w:rPr>
              <w:t>Koningin Fabiolalaan</w:t>
            </w:r>
            <w:r w:rsidRPr="00415CCB">
              <w:rPr>
                <w:rFonts w:ascii="Consolas" w:eastAsia="Times New Roman" w:hAnsi="Consolas" w:cs="Times New Roman"/>
                <w:color w:val="800000"/>
                <w:sz w:val="18"/>
                <w:szCs w:val="18"/>
              </w:rPr>
              <w:t>&lt;/imkl:straatnaam&gt;</w:t>
            </w:r>
          </w:p>
          <w:p w14:paraId="7616C5D3" w14:textId="77777777" w:rsidR="00FD1AEF" w:rsidRPr="00415CCB"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&lt;imkl:huisnummer&gt;</w:t>
            </w:r>
            <w:r w:rsidRPr="00415CCB">
              <w:rPr>
                <w:rFonts w:ascii="Consolas" w:eastAsia="Times New Roman" w:hAnsi="Consolas" w:cs="Times New Roman"/>
                <w:color w:val="000000"/>
                <w:sz w:val="18"/>
                <w:szCs w:val="18"/>
              </w:rPr>
              <w:t>5</w:t>
            </w:r>
            <w:r w:rsidRPr="00415CCB">
              <w:rPr>
                <w:rFonts w:ascii="Consolas" w:eastAsia="Times New Roman" w:hAnsi="Consolas" w:cs="Times New Roman"/>
                <w:color w:val="800000"/>
                <w:sz w:val="18"/>
                <w:szCs w:val="18"/>
              </w:rPr>
              <w:t>&lt;/imkl:huisnummer&gt;</w:t>
            </w:r>
          </w:p>
          <w:p w14:paraId="62B02C1B" w14:textId="77777777" w:rsidR="00FD1AEF" w:rsidRPr="00415CCB"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&lt;imkl:postcode&gt;</w:t>
            </w:r>
            <w:r w:rsidRPr="00415CCB">
              <w:rPr>
                <w:rFonts w:ascii="Consolas" w:eastAsia="Times New Roman" w:hAnsi="Consolas" w:cs="Times New Roman"/>
                <w:color w:val="000000"/>
                <w:sz w:val="18"/>
                <w:szCs w:val="18"/>
              </w:rPr>
              <w:t>9000</w:t>
            </w:r>
            <w:r w:rsidRPr="00415CCB">
              <w:rPr>
                <w:rFonts w:ascii="Consolas" w:eastAsia="Times New Roman" w:hAnsi="Consolas" w:cs="Times New Roman"/>
                <w:color w:val="800000"/>
                <w:sz w:val="18"/>
                <w:szCs w:val="18"/>
              </w:rPr>
              <w:t>&lt;/imkl:postcode&gt;</w:t>
            </w:r>
          </w:p>
          <w:p w14:paraId="1B98FCC6" w14:textId="77777777" w:rsidR="00FD1AEF" w:rsidRPr="00415CCB"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&lt;/imkl:Adres&gt;</w:t>
            </w:r>
          </w:p>
          <w:p w14:paraId="57260029" w14:textId="77777777" w:rsidR="00FD1AEF" w:rsidRPr="00415CCB"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&lt;/imkl:adres&gt;</w:t>
            </w:r>
          </w:p>
          <w:p w14:paraId="67E102A1" w14:textId="77777777" w:rsidR="00FD1AEF" w:rsidRPr="00415CCB"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415CCB">
              <w:rPr>
                <w:rFonts w:ascii="Consolas" w:eastAsia="Times New Roman" w:hAnsi="Consolas" w:cs="Times New Roman"/>
                <w:color w:val="000000"/>
                <w:sz w:val="18"/>
                <w:szCs w:val="18"/>
              </w:rPr>
              <w:t xml:space="preserve">    </w:t>
            </w:r>
            <w:r w:rsidRPr="00415CCB">
              <w:rPr>
                <w:rFonts w:ascii="Consolas" w:eastAsia="Times New Roman" w:hAnsi="Consolas" w:cs="Times New Roman"/>
                <w:color w:val="800000"/>
                <w:sz w:val="18"/>
                <w:szCs w:val="18"/>
              </w:rPr>
              <w:t>&lt;/imkl:Aansluiting&gt;</w:t>
            </w:r>
          </w:p>
          <w:p w14:paraId="36A345BD" w14:textId="0523A274" w:rsidR="00EA66FA" w:rsidRPr="00415CCB" w:rsidRDefault="00FD1AEF" w:rsidP="00415CCB">
            <w:pPr>
              <w:shd w:val="clear" w:color="auto" w:fill="FFFFFF"/>
              <w:spacing w:before="0" w:after="0" w:line="285" w:lineRule="atLeast"/>
              <w:rPr>
                <w:rFonts w:ascii="Consolas" w:eastAsia="Times New Roman" w:hAnsi="Consolas" w:cs="Times New Roman"/>
                <w:color w:val="000000"/>
                <w:sz w:val="21"/>
                <w:szCs w:val="21"/>
              </w:rPr>
            </w:pPr>
            <w:r w:rsidRPr="00415CCB">
              <w:rPr>
                <w:rFonts w:ascii="Consolas" w:eastAsia="Times New Roman" w:hAnsi="Consolas" w:cs="Times New Roman"/>
                <w:color w:val="800000"/>
                <w:sz w:val="18"/>
                <w:szCs w:val="18"/>
              </w:rPr>
              <w:t>&lt;/gml:featureMember&gt;</w:t>
            </w:r>
          </w:p>
        </w:tc>
      </w:tr>
    </w:tbl>
    <w:p w14:paraId="77F30896" w14:textId="77777777" w:rsidR="00EA66FA" w:rsidRPr="00415CCB" w:rsidRDefault="00EA66FA" w:rsidP="008F57E9">
      <w:pPr>
        <w:spacing w:before="0" w:after="200" w:line="276" w:lineRule="auto"/>
        <w:rPr>
          <w:u w:val="single"/>
        </w:rPr>
      </w:pPr>
    </w:p>
    <w:p w14:paraId="41C89895" w14:textId="5B563FBC" w:rsidR="008F57E9" w:rsidRPr="00415CCB" w:rsidRDefault="008F57E9" w:rsidP="00415CCB">
      <w:pPr>
        <w:spacing w:before="0" w:after="200" w:line="276" w:lineRule="auto"/>
        <w:jc w:val="center"/>
        <w:rPr>
          <w:u w:val="single"/>
          <w:lang w:val="en-GB"/>
        </w:rPr>
      </w:pPr>
      <w:r w:rsidRPr="00415CCB">
        <w:rPr>
          <w:u w:val="single"/>
          <w:lang w:val="en-GB"/>
        </w:rPr>
        <w:t>Example</w:t>
      </w:r>
      <w:r w:rsidR="00593839" w:rsidRPr="00415CCB">
        <w:rPr>
          <w:u w:val="single"/>
          <w:lang w:val="en-GB"/>
        </w:rPr>
        <w:t xml:space="preserve"> IMKL 3</w:t>
      </w:r>
      <w:r w:rsidRPr="00415CCB">
        <w:rPr>
          <w:u w:val="single"/>
          <w:lang w:val="en-GB"/>
        </w:rPr>
        <w:t>:</w:t>
      </w:r>
    </w:p>
    <w:tbl>
      <w:tblPr>
        <w:tblStyle w:val="TableGrid"/>
        <w:tblW w:w="0" w:type="auto"/>
        <w:tblLook w:val="04A0" w:firstRow="1" w:lastRow="0" w:firstColumn="1" w:lastColumn="0" w:noHBand="0" w:noVBand="1"/>
      </w:tblPr>
      <w:tblGrid>
        <w:gridCol w:w="9060"/>
      </w:tblGrid>
      <w:tr w:rsidR="008F57E9" w:rsidRPr="00CC094E" w14:paraId="5DEAFF17" w14:textId="77777777" w:rsidTr="008F57E9">
        <w:tc>
          <w:tcPr>
            <w:tcW w:w="9060" w:type="dxa"/>
          </w:tcPr>
          <w:p w14:paraId="2A298993"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800000"/>
                <w:sz w:val="18"/>
                <w:szCs w:val="18"/>
                <w:lang w:val="en-GB"/>
              </w:rPr>
              <w:t>&lt;imkl:address&gt;</w:t>
            </w:r>
          </w:p>
          <w:p w14:paraId="168F9370"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&lt;imkl:municiaplityName&gt;</w:t>
            </w:r>
          </w:p>
          <w:p w14:paraId="1D17EAA9"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&lt;gmd:PT_FreeText&gt;</w:t>
            </w:r>
          </w:p>
          <w:p w14:paraId="399206FF"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&lt;gmd:textGroup&gt;</w:t>
            </w:r>
          </w:p>
          <w:p w14:paraId="322347EB"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&lt;gmd:LocalisedCharacterString</w:t>
            </w: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E50000"/>
                <w:sz w:val="18"/>
                <w:szCs w:val="18"/>
                <w:lang w:val="en-GB"/>
              </w:rPr>
              <w:t>locale</w:t>
            </w:r>
            <w:r w:rsidRPr="008F57E9">
              <w:rPr>
                <w:rFonts w:ascii="Consolas" w:eastAsia="Times New Roman" w:hAnsi="Consolas" w:cs="Times New Roman"/>
                <w:color w:val="000000"/>
                <w:sz w:val="18"/>
                <w:szCs w:val="18"/>
                <w:lang w:val="en-GB"/>
              </w:rPr>
              <w:t>=</w:t>
            </w:r>
            <w:r w:rsidRPr="008F57E9">
              <w:rPr>
                <w:rFonts w:ascii="Consolas" w:eastAsia="Times New Roman" w:hAnsi="Consolas" w:cs="Times New Roman"/>
                <w:color w:val="0000FF"/>
                <w:sz w:val="18"/>
                <w:szCs w:val="18"/>
                <w:lang w:val="en-GB"/>
              </w:rPr>
              <w:t>"#fr"</w:t>
            </w:r>
            <w:r w:rsidRPr="008F57E9">
              <w:rPr>
                <w:rFonts w:ascii="Consolas" w:eastAsia="Times New Roman" w:hAnsi="Consolas" w:cs="Times New Roman"/>
                <w:color w:val="800000"/>
                <w:sz w:val="18"/>
                <w:szCs w:val="18"/>
                <w:lang w:val="en-GB"/>
              </w:rPr>
              <w:t>&gt;</w:t>
            </w:r>
            <w:r w:rsidRPr="008F57E9">
              <w:rPr>
                <w:rFonts w:ascii="Consolas" w:eastAsia="Times New Roman" w:hAnsi="Consolas" w:cs="Times New Roman"/>
                <w:color w:val="000000"/>
                <w:sz w:val="18"/>
                <w:szCs w:val="18"/>
                <w:lang w:val="en-GB"/>
              </w:rPr>
              <w:t>Gand</w:t>
            </w:r>
            <w:r w:rsidRPr="008F57E9">
              <w:rPr>
                <w:rFonts w:ascii="Consolas" w:eastAsia="Times New Roman" w:hAnsi="Consolas" w:cs="Times New Roman"/>
                <w:color w:val="800000"/>
                <w:sz w:val="18"/>
                <w:szCs w:val="18"/>
                <w:lang w:val="en-GB"/>
              </w:rPr>
              <w:t>&lt;/gmd:LocalisedCharacterString&gt;</w:t>
            </w:r>
          </w:p>
          <w:p w14:paraId="0E8ACFB3"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&lt;/gmd:textGroup&gt;</w:t>
            </w:r>
          </w:p>
          <w:p w14:paraId="7E4ECAE2"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&lt;gmd:textGroup&gt;</w:t>
            </w:r>
          </w:p>
          <w:p w14:paraId="2FCA3D88"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&lt;gmd:LocalisedCharacterString</w:t>
            </w: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E50000"/>
                <w:sz w:val="18"/>
                <w:szCs w:val="18"/>
                <w:lang w:val="en-GB"/>
              </w:rPr>
              <w:t>locale</w:t>
            </w:r>
            <w:r w:rsidRPr="008F57E9">
              <w:rPr>
                <w:rFonts w:ascii="Consolas" w:eastAsia="Times New Roman" w:hAnsi="Consolas" w:cs="Times New Roman"/>
                <w:color w:val="000000"/>
                <w:sz w:val="18"/>
                <w:szCs w:val="18"/>
                <w:lang w:val="en-GB"/>
              </w:rPr>
              <w:t>=</w:t>
            </w:r>
            <w:r w:rsidRPr="008F57E9">
              <w:rPr>
                <w:rFonts w:ascii="Consolas" w:eastAsia="Times New Roman" w:hAnsi="Consolas" w:cs="Times New Roman"/>
                <w:color w:val="0000FF"/>
                <w:sz w:val="18"/>
                <w:szCs w:val="18"/>
                <w:lang w:val="en-GB"/>
              </w:rPr>
              <w:t>"#nl"</w:t>
            </w:r>
            <w:r w:rsidRPr="008F57E9">
              <w:rPr>
                <w:rFonts w:ascii="Consolas" w:eastAsia="Times New Roman" w:hAnsi="Consolas" w:cs="Times New Roman"/>
                <w:color w:val="800000"/>
                <w:sz w:val="18"/>
                <w:szCs w:val="18"/>
                <w:lang w:val="en-GB"/>
              </w:rPr>
              <w:t>&gt;</w:t>
            </w:r>
            <w:r w:rsidRPr="008F57E9">
              <w:rPr>
                <w:rFonts w:ascii="Consolas" w:eastAsia="Times New Roman" w:hAnsi="Consolas" w:cs="Times New Roman"/>
                <w:color w:val="000000"/>
                <w:sz w:val="18"/>
                <w:szCs w:val="18"/>
                <w:lang w:val="en-GB"/>
              </w:rPr>
              <w:t>Gent</w:t>
            </w:r>
            <w:r w:rsidRPr="008F57E9">
              <w:rPr>
                <w:rFonts w:ascii="Consolas" w:eastAsia="Times New Roman" w:hAnsi="Consolas" w:cs="Times New Roman"/>
                <w:color w:val="800000"/>
                <w:sz w:val="18"/>
                <w:szCs w:val="18"/>
                <w:lang w:val="en-GB"/>
              </w:rPr>
              <w:t>&lt;/gmd:LocalisedCharacterString&gt;</w:t>
            </w:r>
          </w:p>
          <w:p w14:paraId="7CA766F0"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&lt;/gmd:textGroup&gt;</w:t>
            </w:r>
          </w:p>
          <w:p w14:paraId="3D2511E7"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&lt;/gmd:PT_FreeText&gt;</w:t>
            </w:r>
          </w:p>
          <w:p w14:paraId="522CA98D"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&lt;/imkl:municiaplityName&gt;</w:t>
            </w:r>
          </w:p>
          <w:p w14:paraId="16716FE0"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&lt;imkl:streetName&gt;</w:t>
            </w:r>
          </w:p>
          <w:p w14:paraId="18DD9C33"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&lt;gmd:PT_FreeText&gt;</w:t>
            </w:r>
          </w:p>
          <w:p w14:paraId="08BE105F"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&lt;gmd:textGroup&gt;</w:t>
            </w:r>
          </w:p>
          <w:p w14:paraId="7E86B6B1" w14:textId="5C4F3F20"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&lt;gmd:LocalisedCharacterString</w:t>
            </w: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E50000"/>
                <w:sz w:val="18"/>
                <w:szCs w:val="18"/>
                <w:lang w:val="en-GB"/>
              </w:rPr>
              <w:t>locale</w:t>
            </w:r>
            <w:r w:rsidRPr="008F57E9">
              <w:rPr>
                <w:rFonts w:ascii="Consolas" w:eastAsia="Times New Roman" w:hAnsi="Consolas" w:cs="Times New Roman"/>
                <w:color w:val="000000"/>
                <w:sz w:val="18"/>
                <w:szCs w:val="18"/>
                <w:lang w:val="en-GB"/>
              </w:rPr>
              <w:t>=</w:t>
            </w:r>
            <w:r w:rsidRPr="008F57E9">
              <w:rPr>
                <w:rFonts w:ascii="Consolas" w:eastAsia="Times New Roman" w:hAnsi="Consolas" w:cs="Times New Roman"/>
                <w:color w:val="0000FF"/>
                <w:sz w:val="18"/>
                <w:szCs w:val="18"/>
                <w:lang w:val="en-GB"/>
              </w:rPr>
              <w:t>"#nl"</w:t>
            </w:r>
            <w:r w:rsidRPr="008F57E9">
              <w:rPr>
                <w:rFonts w:ascii="Consolas" w:eastAsia="Times New Roman" w:hAnsi="Consolas" w:cs="Times New Roman"/>
                <w:color w:val="800000"/>
                <w:sz w:val="18"/>
                <w:szCs w:val="18"/>
                <w:lang w:val="en-GB"/>
              </w:rPr>
              <w:t>&gt;</w:t>
            </w:r>
            <w:r w:rsidRPr="008F57E9">
              <w:rPr>
                <w:rFonts w:ascii="Consolas" w:eastAsia="Times New Roman" w:hAnsi="Consolas" w:cs="Times New Roman"/>
                <w:color w:val="000000"/>
                <w:sz w:val="18"/>
                <w:szCs w:val="18"/>
                <w:lang w:val="en-GB"/>
              </w:rPr>
              <w:t>Koningin Fabio</w:t>
            </w:r>
            <w:r w:rsidR="00E662BC">
              <w:rPr>
                <w:rFonts w:ascii="Consolas" w:eastAsia="Times New Roman" w:hAnsi="Consolas" w:cs="Times New Roman"/>
                <w:color w:val="000000"/>
                <w:sz w:val="18"/>
                <w:szCs w:val="18"/>
                <w:lang w:val="en-GB"/>
              </w:rPr>
              <w:t>la</w:t>
            </w:r>
            <w:r w:rsidRPr="008F57E9">
              <w:rPr>
                <w:rFonts w:ascii="Consolas" w:eastAsia="Times New Roman" w:hAnsi="Consolas" w:cs="Times New Roman"/>
                <w:color w:val="000000"/>
                <w:sz w:val="18"/>
                <w:szCs w:val="18"/>
                <w:lang w:val="en-GB"/>
              </w:rPr>
              <w:t>laan</w:t>
            </w:r>
            <w:r w:rsidRPr="008F57E9">
              <w:rPr>
                <w:rFonts w:ascii="Consolas" w:eastAsia="Times New Roman" w:hAnsi="Consolas" w:cs="Times New Roman"/>
                <w:color w:val="800000"/>
                <w:sz w:val="18"/>
                <w:szCs w:val="18"/>
                <w:lang w:val="en-GB"/>
              </w:rPr>
              <w:t>&lt;/gmd:LocalisedCharacterString&gt;</w:t>
            </w:r>
          </w:p>
          <w:p w14:paraId="111BAE9F"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&lt;/gmd:textGroup&gt;</w:t>
            </w:r>
          </w:p>
          <w:p w14:paraId="6E06C939"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&lt;/gmd:PT_FreeText&gt;</w:t>
            </w:r>
          </w:p>
          <w:p w14:paraId="15628A25"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&lt;/imkl:streetName&gt;</w:t>
            </w:r>
          </w:p>
          <w:p w14:paraId="005A596E"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&lt;imkl:houseNumber&gt;</w:t>
            </w:r>
            <w:r w:rsidRPr="008F57E9">
              <w:rPr>
                <w:rFonts w:ascii="Consolas" w:eastAsia="Times New Roman" w:hAnsi="Consolas" w:cs="Times New Roman"/>
                <w:color w:val="000000"/>
                <w:sz w:val="18"/>
                <w:szCs w:val="18"/>
                <w:lang w:val="en-GB"/>
              </w:rPr>
              <w:t>5</w:t>
            </w:r>
            <w:r w:rsidRPr="008F57E9">
              <w:rPr>
                <w:rFonts w:ascii="Consolas" w:eastAsia="Times New Roman" w:hAnsi="Consolas" w:cs="Times New Roman"/>
                <w:color w:val="800000"/>
                <w:sz w:val="18"/>
                <w:szCs w:val="18"/>
                <w:lang w:val="en-GB"/>
              </w:rPr>
              <w:t>&lt;/imkl:houseNumber&gt;</w:t>
            </w:r>
          </w:p>
          <w:p w14:paraId="252575FA"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&lt;imkl:postalCode&gt;</w:t>
            </w:r>
            <w:r w:rsidRPr="008F57E9">
              <w:rPr>
                <w:rFonts w:ascii="Consolas" w:eastAsia="Times New Roman" w:hAnsi="Consolas" w:cs="Times New Roman"/>
                <w:color w:val="000000"/>
                <w:sz w:val="18"/>
                <w:szCs w:val="18"/>
                <w:lang w:val="en-GB"/>
              </w:rPr>
              <w:t>9000</w:t>
            </w:r>
            <w:r w:rsidRPr="008F57E9">
              <w:rPr>
                <w:rFonts w:ascii="Consolas" w:eastAsia="Times New Roman" w:hAnsi="Consolas" w:cs="Times New Roman"/>
                <w:color w:val="800000"/>
                <w:sz w:val="18"/>
                <w:szCs w:val="18"/>
                <w:lang w:val="en-GB"/>
              </w:rPr>
              <w:t>&lt;/imkl:postalCode&gt;</w:t>
            </w:r>
          </w:p>
          <w:p w14:paraId="0ED6B503" w14:textId="0C8859A6" w:rsidR="008F57E9" w:rsidRPr="00FA78C2" w:rsidRDefault="008F57E9" w:rsidP="008F57E9">
            <w:pPr>
              <w:shd w:val="clear" w:color="auto" w:fill="FFFFFF"/>
              <w:spacing w:before="0" w:after="0" w:line="285" w:lineRule="atLeast"/>
              <w:rPr>
                <w:lang w:val="en-GB"/>
              </w:rPr>
            </w:pPr>
            <w:r w:rsidRPr="008F57E9">
              <w:rPr>
                <w:rFonts w:ascii="Consolas" w:eastAsia="Times New Roman" w:hAnsi="Consolas" w:cs="Times New Roman"/>
                <w:color w:val="800000"/>
                <w:sz w:val="18"/>
                <w:szCs w:val="18"/>
                <w:lang w:val="en-GB"/>
              </w:rPr>
              <w:lastRenderedPageBreak/>
              <w:t>&lt;/imkl:address&gt;</w:t>
            </w:r>
          </w:p>
        </w:tc>
      </w:tr>
    </w:tbl>
    <w:p w14:paraId="28553910" w14:textId="77777777" w:rsidR="006F0951" w:rsidRPr="00FA78C2" w:rsidRDefault="006F0951" w:rsidP="006F0951">
      <w:pPr>
        <w:rPr>
          <w:rFonts w:eastAsiaTheme="majorEastAsia" w:cstheme="majorBidi"/>
          <w:color w:val="1E0040" w:themeColor="text1"/>
          <w:sz w:val="36"/>
          <w:szCs w:val="52"/>
          <w:lang w:val="en-GB"/>
        </w:rPr>
      </w:pPr>
    </w:p>
    <w:p w14:paraId="70C43C7C" w14:textId="335163F3" w:rsidR="00984466" w:rsidRPr="00FA78C2" w:rsidRDefault="00984466">
      <w:pPr>
        <w:spacing w:before="0" w:after="200" w:line="276" w:lineRule="auto"/>
        <w:rPr>
          <w:rFonts w:eastAsiaTheme="majorEastAsia" w:cstheme="majorBidi"/>
          <w:b/>
          <w:bCs/>
          <w:color w:val="1E0040" w:themeColor="text1"/>
          <w:sz w:val="36"/>
          <w:szCs w:val="52"/>
          <w:lang w:val="en-GB"/>
        </w:rPr>
      </w:pPr>
    </w:p>
    <w:p w14:paraId="062FEC10" w14:textId="77777777" w:rsidR="00984466" w:rsidRPr="00FA78C2" w:rsidRDefault="00984466">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5A72920E" w14:textId="54742157" w:rsidR="00710886" w:rsidRPr="00FA78C2" w:rsidRDefault="00710886" w:rsidP="00710886">
      <w:pPr>
        <w:pStyle w:val="Heading1"/>
        <w:rPr>
          <w:lang w:val="en-GB"/>
        </w:rPr>
      </w:pPr>
      <w:bookmarkStart w:id="124" w:name="_Toc173155328"/>
      <w:r w:rsidRPr="00FA78C2">
        <w:rPr>
          <w:lang w:val="en-GB"/>
        </w:rPr>
        <w:lastRenderedPageBreak/>
        <w:t>UtilityNodeContainers: Tower, Pole, Manhole and Cabinet</w:t>
      </w:r>
      <w:bookmarkEnd w:id="124"/>
    </w:p>
    <w:p w14:paraId="340DFB00" w14:textId="7AED5062" w:rsidR="00D673B0" w:rsidRPr="00FA78C2" w:rsidRDefault="00D673B0" w:rsidP="00D673B0">
      <w:pPr>
        <w:rPr>
          <w:lang w:val="en-GB"/>
        </w:rPr>
      </w:pPr>
      <w:r w:rsidRPr="00FA78C2">
        <w:rPr>
          <w:lang w:val="en-GB"/>
        </w:rPr>
        <w:t xml:space="preserve">The </w:t>
      </w:r>
      <w:r w:rsidR="000B34AB" w:rsidRPr="00FA78C2">
        <w:rPr>
          <w:lang w:val="en-GB"/>
        </w:rPr>
        <w:t>table</w:t>
      </w:r>
      <w:r w:rsidRPr="00FA78C2">
        <w:rPr>
          <w:lang w:val="en-GB"/>
        </w:rPr>
        <w:t xml:space="preserve"> below provides an overview of the elements within the </w:t>
      </w:r>
      <w:r w:rsidRPr="00FA78C2">
        <w:rPr>
          <w:i/>
          <w:iCs/>
          <w:lang w:val="en-GB"/>
        </w:rPr>
        <w:t>UtilityNodeContainer</w:t>
      </w:r>
      <w:r w:rsidRPr="00FA78C2">
        <w:rPr>
          <w:lang w:val="en-GB"/>
        </w:rPr>
        <w:t xml:space="preserve"> </w:t>
      </w:r>
      <w:r w:rsidR="00E706A8">
        <w:rPr>
          <w:lang w:val="en-GB"/>
        </w:rPr>
        <w:t>entities</w:t>
      </w:r>
      <w:r w:rsidRPr="00FA78C2">
        <w:rPr>
          <w:lang w:val="en-GB"/>
        </w:rPr>
        <w:t xml:space="preserve"> that have changed in IMKL 3 compared to their corresponding </w:t>
      </w:r>
      <w:r w:rsidR="00E706A8">
        <w:rPr>
          <w:lang w:val="en-GB"/>
        </w:rPr>
        <w:t>entities</w:t>
      </w:r>
      <w:r w:rsidRPr="00FA78C2">
        <w:rPr>
          <w:lang w:val="en-GB"/>
        </w:rPr>
        <w:t xml:space="preserve"> in IMKL 2.3. The UtilityNodeContainers </w:t>
      </w:r>
      <w:r w:rsidR="00E706A8">
        <w:rPr>
          <w:lang w:val="en-GB"/>
        </w:rPr>
        <w:t>entities</w:t>
      </w:r>
      <w:r w:rsidRPr="00FA78C2">
        <w:rPr>
          <w:lang w:val="en-GB"/>
        </w:rPr>
        <w:t xml:space="preserve"> are: </w:t>
      </w:r>
      <w:r w:rsidRPr="0059490B">
        <w:rPr>
          <w:i/>
          <w:iCs/>
          <w:lang w:val="en-GB"/>
        </w:rPr>
        <w:t>Tower</w:t>
      </w:r>
      <w:r w:rsidRPr="00FA78C2">
        <w:rPr>
          <w:lang w:val="en-GB"/>
        </w:rPr>
        <w:t xml:space="preserve">, </w:t>
      </w:r>
      <w:r w:rsidRPr="0059490B">
        <w:rPr>
          <w:i/>
          <w:iCs/>
          <w:lang w:val="en-GB"/>
        </w:rPr>
        <w:t>Pole</w:t>
      </w:r>
      <w:r w:rsidRPr="00FA78C2">
        <w:rPr>
          <w:lang w:val="en-GB"/>
        </w:rPr>
        <w:t xml:space="preserve">, </w:t>
      </w:r>
      <w:r w:rsidRPr="0059490B">
        <w:rPr>
          <w:i/>
          <w:iCs/>
          <w:lang w:val="en-GB"/>
        </w:rPr>
        <w:t>Manhole</w:t>
      </w:r>
      <w:r w:rsidRPr="00FA78C2">
        <w:rPr>
          <w:lang w:val="en-GB"/>
        </w:rPr>
        <w:t xml:space="preserve"> and </w:t>
      </w:r>
      <w:r w:rsidRPr="0059490B">
        <w:rPr>
          <w:i/>
          <w:iCs/>
          <w:lang w:val="en-GB"/>
        </w:rPr>
        <w:t>Cabinet</w:t>
      </w:r>
      <w:r w:rsidRPr="00FA78C2">
        <w:rPr>
          <w:lang w:val="en-GB"/>
        </w:rPr>
        <w:t>.</w:t>
      </w:r>
    </w:p>
    <w:p w14:paraId="428FA9D7" w14:textId="77777777" w:rsidR="00D673B0" w:rsidRPr="00FA78C2" w:rsidRDefault="00D673B0" w:rsidP="00D673B0">
      <w:pPr>
        <w:rPr>
          <w:lang w:val="en-GB"/>
        </w:rPr>
      </w:pPr>
    </w:p>
    <w:tbl>
      <w:tblPr>
        <w:tblStyle w:val="PlainTable1"/>
        <w:tblW w:w="0" w:type="auto"/>
        <w:tblLook w:val="0400" w:firstRow="0" w:lastRow="0" w:firstColumn="0" w:lastColumn="0" w:noHBand="0" w:noVBand="1"/>
      </w:tblPr>
      <w:tblGrid>
        <w:gridCol w:w="3714"/>
        <w:gridCol w:w="2778"/>
        <w:gridCol w:w="2568"/>
      </w:tblGrid>
      <w:tr w:rsidR="00D673B0" w:rsidRPr="00FA78C2" w14:paraId="111C5F2E"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1C738316" w14:textId="77777777" w:rsidR="00D673B0" w:rsidRPr="00FA78C2" w:rsidRDefault="00D673B0">
            <w:pPr>
              <w:rPr>
                <w:b/>
                <w:bCs/>
                <w:lang w:val="en-GB"/>
              </w:rPr>
            </w:pPr>
            <w:r w:rsidRPr="00FA78C2">
              <w:rPr>
                <w:b/>
                <w:bCs/>
                <w:lang w:val="en-GB"/>
              </w:rPr>
              <w:t>IMKL 2.3</w:t>
            </w:r>
          </w:p>
        </w:tc>
        <w:tc>
          <w:tcPr>
            <w:tcW w:w="2778" w:type="dxa"/>
          </w:tcPr>
          <w:p w14:paraId="16789EA3" w14:textId="77777777" w:rsidR="00D673B0" w:rsidRPr="00FA78C2" w:rsidRDefault="00D673B0">
            <w:pPr>
              <w:rPr>
                <w:b/>
                <w:bCs/>
                <w:lang w:val="en-GB"/>
              </w:rPr>
            </w:pPr>
            <w:r w:rsidRPr="00FA78C2">
              <w:rPr>
                <w:b/>
                <w:bCs/>
                <w:lang w:val="en-GB"/>
              </w:rPr>
              <w:t>IMKL 3</w:t>
            </w:r>
          </w:p>
        </w:tc>
        <w:tc>
          <w:tcPr>
            <w:tcW w:w="2568" w:type="dxa"/>
          </w:tcPr>
          <w:p w14:paraId="2C6A9D2C" w14:textId="77777777" w:rsidR="00D673B0" w:rsidRPr="00FA78C2" w:rsidRDefault="00D673B0">
            <w:pPr>
              <w:rPr>
                <w:b/>
                <w:bCs/>
                <w:lang w:val="en-GB"/>
              </w:rPr>
            </w:pPr>
            <w:r w:rsidRPr="00FA78C2">
              <w:rPr>
                <w:b/>
                <w:bCs/>
                <w:lang w:val="en-GB"/>
              </w:rPr>
              <w:t>Description</w:t>
            </w:r>
          </w:p>
        </w:tc>
      </w:tr>
      <w:tr w:rsidR="00D673B0" w:rsidRPr="00415CCB" w14:paraId="0C090ACE" w14:textId="77777777">
        <w:tc>
          <w:tcPr>
            <w:tcW w:w="3714" w:type="dxa"/>
          </w:tcPr>
          <w:p w14:paraId="087C120D" w14:textId="6A3B45ED" w:rsidR="00D673B0" w:rsidRPr="00FA78C2" w:rsidRDefault="00D673B0">
            <w:pPr>
              <w:rPr>
                <w:lang w:val="en-GB"/>
              </w:rPr>
            </w:pPr>
            <w:r w:rsidRPr="00FA78C2">
              <w:rPr>
                <w:lang w:val="en-GB"/>
              </w:rPr>
              <w:t>/</w:t>
            </w:r>
          </w:p>
        </w:tc>
        <w:tc>
          <w:tcPr>
            <w:tcW w:w="2778" w:type="dxa"/>
          </w:tcPr>
          <w:p w14:paraId="1ACD21E4" w14:textId="09CF3B09" w:rsidR="00D673B0" w:rsidRPr="00FA78C2" w:rsidRDefault="00D673B0">
            <w:pPr>
              <w:rPr>
                <w:lang w:val="en-GB"/>
              </w:rPr>
            </w:pPr>
            <w:r w:rsidRPr="00FA78C2">
              <w:rPr>
                <w:lang w:val="en-GB"/>
              </w:rPr>
              <w:t>beginLifespanVersion</w:t>
            </w:r>
          </w:p>
        </w:tc>
        <w:tc>
          <w:tcPr>
            <w:tcW w:w="2568" w:type="dxa"/>
          </w:tcPr>
          <w:p w14:paraId="4A99DEE6" w14:textId="6118184B" w:rsidR="00D673B0" w:rsidRPr="00FA78C2" w:rsidRDefault="00D673B0">
            <w:pPr>
              <w:rPr>
                <w:lang w:val="en-GB"/>
              </w:rPr>
            </w:pPr>
            <w:r w:rsidRPr="00FA78C2">
              <w:rPr>
                <w:lang w:val="en-GB"/>
              </w:rPr>
              <w:t>Added to be in line with all other elements</w:t>
            </w:r>
          </w:p>
        </w:tc>
      </w:tr>
      <w:tr w:rsidR="00D673B0" w:rsidRPr="00415CCB" w14:paraId="6186D118"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395DA5AB" w14:textId="0C1081BB" w:rsidR="00D673B0" w:rsidRPr="00FA78C2" w:rsidRDefault="00D673B0">
            <w:pPr>
              <w:rPr>
                <w:lang w:val="en-GB"/>
              </w:rPr>
            </w:pPr>
            <w:r w:rsidRPr="00FA78C2">
              <w:rPr>
                <w:lang w:val="en-GB"/>
              </w:rPr>
              <w:t>/</w:t>
            </w:r>
          </w:p>
        </w:tc>
        <w:tc>
          <w:tcPr>
            <w:tcW w:w="2778" w:type="dxa"/>
          </w:tcPr>
          <w:p w14:paraId="58A964BD" w14:textId="1FE31D6B" w:rsidR="00D673B0" w:rsidRPr="00FA78C2" w:rsidRDefault="00D673B0">
            <w:pPr>
              <w:rPr>
                <w:lang w:val="en-GB"/>
              </w:rPr>
            </w:pPr>
            <w:r w:rsidRPr="00FA78C2">
              <w:rPr>
                <w:lang w:val="en-GB"/>
              </w:rPr>
              <w:t>endLifespanVersion</w:t>
            </w:r>
          </w:p>
        </w:tc>
        <w:tc>
          <w:tcPr>
            <w:tcW w:w="2568" w:type="dxa"/>
          </w:tcPr>
          <w:p w14:paraId="758A9BC5" w14:textId="17A79B22" w:rsidR="00D673B0" w:rsidRPr="00FA78C2" w:rsidRDefault="00D673B0">
            <w:pPr>
              <w:rPr>
                <w:lang w:val="en-GB"/>
              </w:rPr>
            </w:pPr>
            <w:r w:rsidRPr="00FA78C2">
              <w:rPr>
                <w:lang w:val="en-GB"/>
              </w:rPr>
              <w:t>Added to be in line with all other elements</w:t>
            </w:r>
          </w:p>
        </w:tc>
      </w:tr>
      <w:tr w:rsidR="00D673B0" w:rsidRPr="00FA78C2" w14:paraId="2D9E0FFC" w14:textId="77777777">
        <w:tc>
          <w:tcPr>
            <w:tcW w:w="3714" w:type="dxa"/>
          </w:tcPr>
          <w:p w14:paraId="5A821D5D" w14:textId="05326647" w:rsidR="00D673B0" w:rsidRPr="00FA78C2" w:rsidRDefault="00D673B0">
            <w:pPr>
              <w:rPr>
                <w:lang w:val="en-GB"/>
              </w:rPr>
            </w:pPr>
            <w:r w:rsidRPr="00FA78C2">
              <w:rPr>
                <w:lang w:val="en-GB"/>
              </w:rPr>
              <w:t>omschrijving</w:t>
            </w:r>
          </w:p>
        </w:tc>
        <w:tc>
          <w:tcPr>
            <w:tcW w:w="2778" w:type="dxa"/>
          </w:tcPr>
          <w:p w14:paraId="4CAD5459" w14:textId="566D5355" w:rsidR="00D673B0" w:rsidRPr="00FA78C2" w:rsidRDefault="00D673B0">
            <w:pPr>
              <w:rPr>
                <w:lang w:val="en-GB"/>
              </w:rPr>
            </w:pPr>
            <w:r w:rsidRPr="00FA78C2">
              <w:rPr>
                <w:lang w:val="en-GB"/>
              </w:rPr>
              <w:t>description</w:t>
            </w:r>
          </w:p>
        </w:tc>
        <w:tc>
          <w:tcPr>
            <w:tcW w:w="2568" w:type="dxa"/>
          </w:tcPr>
          <w:p w14:paraId="3089B2D3" w14:textId="03B721C2" w:rsidR="00D673B0" w:rsidRPr="00FA78C2" w:rsidRDefault="00245AF8">
            <w:pPr>
              <w:rPr>
                <w:lang w:val="en-GB"/>
              </w:rPr>
            </w:pPr>
            <w:r>
              <w:rPr>
                <w:lang w:val="en-GB"/>
              </w:rPr>
              <w:t>Renamed</w:t>
            </w:r>
          </w:p>
        </w:tc>
      </w:tr>
      <w:tr w:rsidR="00D673B0" w:rsidRPr="00FA78C2" w14:paraId="0D329C05"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2462AA64" w14:textId="7B803692" w:rsidR="00D673B0" w:rsidRPr="00FA78C2" w:rsidRDefault="00D673B0">
            <w:pPr>
              <w:rPr>
                <w:lang w:val="en-GB"/>
              </w:rPr>
            </w:pPr>
            <w:r w:rsidRPr="00FA78C2">
              <w:rPr>
                <w:lang w:val="en-GB"/>
              </w:rPr>
              <w:t>taal</w:t>
            </w:r>
          </w:p>
        </w:tc>
        <w:tc>
          <w:tcPr>
            <w:tcW w:w="2778" w:type="dxa"/>
          </w:tcPr>
          <w:p w14:paraId="782F7300" w14:textId="00BA69E4" w:rsidR="00D673B0" w:rsidRPr="00FA78C2" w:rsidRDefault="00D673B0">
            <w:pPr>
              <w:rPr>
                <w:lang w:val="en-GB"/>
              </w:rPr>
            </w:pPr>
            <w:r w:rsidRPr="00FA78C2">
              <w:rPr>
                <w:lang w:val="en-GB"/>
              </w:rPr>
              <w:t>/</w:t>
            </w:r>
          </w:p>
        </w:tc>
        <w:tc>
          <w:tcPr>
            <w:tcW w:w="2568" w:type="dxa"/>
          </w:tcPr>
          <w:p w14:paraId="4F5BBB70" w14:textId="279A582A" w:rsidR="00D673B0" w:rsidRPr="00FA78C2" w:rsidRDefault="00D673B0">
            <w:pPr>
              <w:rPr>
                <w:lang w:val="en-GB"/>
              </w:rPr>
            </w:pPr>
            <w:r w:rsidRPr="00FA78C2">
              <w:rPr>
                <w:lang w:val="en-GB"/>
              </w:rPr>
              <w:t>Removed</w:t>
            </w:r>
          </w:p>
        </w:tc>
      </w:tr>
      <w:tr w:rsidR="00D673B0" w:rsidRPr="00415CCB" w14:paraId="249FC620" w14:textId="77777777">
        <w:tc>
          <w:tcPr>
            <w:tcW w:w="3714" w:type="dxa"/>
          </w:tcPr>
          <w:p w14:paraId="2F102954" w14:textId="57E49595" w:rsidR="00D673B0" w:rsidRPr="00FA78C2" w:rsidRDefault="00D673B0">
            <w:pPr>
              <w:rPr>
                <w:lang w:val="en-GB"/>
              </w:rPr>
            </w:pPr>
            <w:r w:rsidRPr="00FA78C2">
              <w:rPr>
                <w:lang w:val="en-GB"/>
              </w:rPr>
              <w:t>liggingNauwkeurigheid</w:t>
            </w:r>
          </w:p>
        </w:tc>
        <w:tc>
          <w:tcPr>
            <w:tcW w:w="2778" w:type="dxa"/>
          </w:tcPr>
          <w:p w14:paraId="1A0E5AFA" w14:textId="1866AEAD" w:rsidR="00D673B0" w:rsidRPr="00FA78C2" w:rsidRDefault="00D673B0">
            <w:pPr>
              <w:rPr>
                <w:lang w:val="en-GB"/>
              </w:rPr>
            </w:pPr>
            <w:r w:rsidRPr="00FA78C2">
              <w:rPr>
                <w:lang w:val="en-GB"/>
              </w:rPr>
              <w:t>geometrySurvey</w:t>
            </w:r>
          </w:p>
        </w:tc>
        <w:tc>
          <w:tcPr>
            <w:tcW w:w="2568" w:type="dxa"/>
          </w:tcPr>
          <w:p w14:paraId="33C4EC08" w14:textId="7CCC09C5" w:rsidR="00D673B0" w:rsidRPr="00FA78C2" w:rsidRDefault="00310CDF">
            <w:pPr>
              <w:rPr>
                <w:lang w:val="en-GB"/>
              </w:rPr>
            </w:pPr>
            <w:r w:rsidRPr="00FA78C2">
              <w:rPr>
                <w:lang w:val="en-GB"/>
              </w:rPr>
              <w:t xml:space="preserve">See the </w:t>
            </w:r>
            <w:r w:rsidR="008E1A2A">
              <w:rPr>
                <w:lang w:val="en-GB"/>
              </w:rPr>
              <w:fldChar w:fldCharType="begin"/>
            </w:r>
            <w:r w:rsidR="008E1A2A">
              <w:rPr>
                <w:lang w:val="en-GB"/>
              </w:rPr>
              <w:instrText xml:space="preserve"> REF _Ref172278942 \h </w:instrText>
            </w:r>
            <w:r w:rsidR="008E1A2A">
              <w:rPr>
                <w:lang w:val="en-GB"/>
              </w:rPr>
            </w:r>
            <w:r w:rsidR="008E1A2A">
              <w:rPr>
                <w:lang w:val="en-GB"/>
              </w:rPr>
              <w:fldChar w:fldCharType="separate"/>
            </w:r>
            <w:r w:rsidR="00FA0A35" w:rsidRPr="00FA78C2">
              <w:rPr>
                <w:lang w:val="en-GB"/>
              </w:rPr>
              <w:t>geometrySurvey</w:t>
            </w:r>
            <w:r w:rsidR="008E1A2A">
              <w:rPr>
                <w:lang w:val="en-GB"/>
              </w:rPr>
              <w:fldChar w:fldCharType="end"/>
            </w:r>
            <w:r w:rsidRPr="00FA78C2">
              <w:rPr>
                <w:lang w:val="en-GB"/>
              </w:rPr>
              <w:t xml:space="preserve"> section in the Appurtenance chapter.</w:t>
            </w:r>
          </w:p>
        </w:tc>
      </w:tr>
      <w:tr w:rsidR="00D673B0" w:rsidRPr="00FA78C2" w14:paraId="6ADBADE7"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56BCB7F1" w14:textId="5BB22440" w:rsidR="00D673B0" w:rsidRPr="00FA78C2" w:rsidRDefault="00D673B0">
            <w:pPr>
              <w:rPr>
                <w:lang w:val="en-GB"/>
              </w:rPr>
            </w:pPr>
            <w:r w:rsidRPr="00FA78C2">
              <w:rPr>
                <w:lang w:val="en-GB"/>
              </w:rPr>
              <w:t>orientatie</w:t>
            </w:r>
          </w:p>
        </w:tc>
        <w:tc>
          <w:tcPr>
            <w:tcW w:w="2778" w:type="dxa"/>
          </w:tcPr>
          <w:p w14:paraId="20E970AB" w14:textId="417CD38F" w:rsidR="00D673B0" w:rsidRPr="00FA78C2" w:rsidRDefault="00D673B0">
            <w:pPr>
              <w:rPr>
                <w:lang w:val="en-GB"/>
              </w:rPr>
            </w:pPr>
            <w:r w:rsidRPr="00FA78C2">
              <w:rPr>
                <w:lang w:val="en-GB"/>
              </w:rPr>
              <w:t>orientation</w:t>
            </w:r>
          </w:p>
        </w:tc>
        <w:tc>
          <w:tcPr>
            <w:tcW w:w="2568" w:type="dxa"/>
          </w:tcPr>
          <w:p w14:paraId="36941AFA" w14:textId="67521860" w:rsidR="00D673B0" w:rsidRPr="00FA78C2" w:rsidRDefault="00245AF8">
            <w:pPr>
              <w:rPr>
                <w:lang w:val="en-GB"/>
              </w:rPr>
            </w:pPr>
            <w:r>
              <w:rPr>
                <w:lang w:val="en-GB"/>
              </w:rPr>
              <w:t>Renamed</w:t>
            </w:r>
          </w:p>
        </w:tc>
      </w:tr>
      <w:tr w:rsidR="00D673B0" w:rsidRPr="00415CCB" w14:paraId="67367D6F" w14:textId="77777777">
        <w:tc>
          <w:tcPr>
            <w:tcW w:w="3714" w:type="dxa"/>
          </w:tcPr>
          <w:p w14:paraId="0A6AAE5E" w14:textId="4A5EB126" w:rsidR="00D673B0" w:rsidRPr="00FA78C2" w:rsidRDefault="00D673B0">
            <w:pPr>
              <w:rPr>
                <w:lang w:val="en-GB"/>
              </w:rPr>
            </w:pPr>
            <w:r w:rsidRPr="00FA78C2">
              <w:rPr>
                <w:lang w:val="en-GB"/>
              </w:rPr>
              <w:t>isRisicovol</w:t>
            </w:r>
          </w:p>
        </w:tc>
        <w:tc>
          <w:tcPr>
            <w:tcW w:w="2778" w:type="dxa"/>
          </w:tcPr>
          <w:p w14:paraId="39AFFCED" w14:textId="15C74D02" w:rsidR="00D673B0" w:rsidRPr="00FA78C2" w:rsidRDefault="00D51B7E">
            <w:pPr>
              <w:rPr>
                <w:lang w:val="en-GB"/>
              </w:rPr>
            </w:pPr>
            <w:r>
              <w:rPr>
                <w:lang w:val="en-GB"/>
              </w:rPr>
              <w:t>/</w:t>
            </w:r>
          </w:p>
        </w:tc>
        <w:tc>
          <w:tcPr>
            <w:tcW w:w="2568" w:type="dxa"/>
          </w:tcPr>
          <w:p w14:paraId="2F86F374" w14:textId="40072862" w:rsidR="00D673B0" w:rsidRPr="00FA78C2" w:rsidRDefault="00D51B7E">
            <w:pPr>
              <w:rPr>
                <w:lang w:val="en-GB"/>
              </w:rPr>
            </w:pPr>
            <w:r>
              <w:rPr>
                <w:lang w:val="en-GB"/>
              </w:rPr>
              <w:t>Removed</w:t>
            </w:r>
            <w:r>
              <w:rPr>
                <w:lang w:val="en-GB"/>
              </w:rPr>
              <w:br/>
            </w:r>
            <w:r w:rsidR="000060B0">
              <w:rPr>
                <w:lang w:val="en-GB"/>
              </w:rPr>
              <w:t xml:space="preserve">See the </w:t>
            </w:r>
            <w:r w:rsidR="000060B0">
              <w:rPr>
                <w:lang w:val="en-GB"/>
              </w:rPr>
              <w:fldChar w:fldCharType="begin"/>
            </w:r>
            <w:r w:rsidR="000060B0">
              <w:rPr>
                <w:lang w:val="en-GB"/>
              </w:rPr>
              <w:instrText xml:space="preserve"> REF _Ref172813078 \h </w:instrText>
            </w:r>
            <w:r w:rsidR="000060B0">
              <w:rPr>
                <w:lang w:val="en-GB"/>
              </w:rPr>
            </w:r>
            <w:r w:rsidR="000060B0">
              <w:rPr>
                <w:lang w:val="en-GB"/>
              </w:rPr>
              <w:fldChar w:fldCharType="separate"/>
            </w:r>
            <w:r w:rsidR="00FA0A35">
              <w:rPr>
                <w:lang w:val="en-GB"/>
              </w:rPr>
              <w:t>elevatedRisk</w:t>
            </w:r>
            <w:r w:rsidR="000060B0">
              <w:rPr>
                <w:lang w:val="en-GB"/>
              </w:rPr>
              <w:fldChar w:fldCharType="end"/>
            </w:r>
            <w:r w:rsidR="000060B0">
              <w:rPr>
                <w:lang w:val="en-GB"/>
              </w:rPr>
              <w:t xml:space="preserve"> section in the Appurtenance chapter.</w:t>
            </w:r>
          </w:p>
        </w:tc>
      </w:tr>
      <w:tr w:rsidR="00D51B7E" w:rsidRPr="00415CCB" w14:paraId="301C9A17"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42FE4DDA" w14:textId="19E20F75" w:rsidR="00D51B7E" w:rsidRPr="00FA78C2" w:rsidRDefault="00D51B7E">
            <w:pPr>
              <w:rPr>
                <w:lang w:val="en-GB"/>
              </w:rPr>
            </w:pPr>
            <w:r>
              <w:rPr>
                <w:lang w:val="en-GB"/>
              </w:rPr>
              <w:t>/</w:t>
            </w:r>
          </w:p>
        </w:tc>
        <w:tc>
          <w:tcPr>
            <w:tcW w:w="2778" w:type="dxa"/>
          </w:tcPr>
          <w:p w14:paraId="30FD8DB2" w14:textId="4F2FF950" w:rsidR="00D51B7E" w:rsidRPr="00FA78C2" w:rsidRDefault="00D51B7E">
            <w:pPr>
              <w:rPr>
                <w:highlight w:val="yellow"/>
                <w:lang w:val="en-GB"/>
              </w:rPr>
            </w:pPr>
            <w:r w:rsidRPr="00D51B7E">
              <w:rPr>
                <w:lang w:val="en-GB"/>
              </w:rPr>
              <w:t>elevatedRisk</w:t>
            </w:r>
          </w:p>
        </w:tc>
        <w:tc>
          <w:tcPr>
            <w:tcW w:w="2568" w:type="dxa"/>
          </w:tcPr>
          <w:p w14:paraId="0A31B5EA" w14:textId="7EA92196" w:rsidR="00D51B7E" w:rsidRPr="00FA78C2" w:rsidRDefault="00D51B7E">
            <w:pPr>
              <w:rPr>
                <w:lang w:val="en-GB"/>
              </w:rPr>
            </w:pPr>
            <w:r>
              <w:rPr>
                <w:lang w:val="en-GB"/>
              </w:rPr>
              <w:t xml:space="preserve">See the </w:t>
            </w:r>
            <w:r>
              <w:rPr>
                <w:lang w:val="en-GB"/>
              </w:rPr>
              <w:fldChar w:fldCharType="begin"/>
            </w:r>
            <w:r>
              <w:rPr>
                <w:lang w:val="en-GB"/>
              </w:rPr>
              <w:instrText xml:space="preserve"> REF _Ref172813078 \h </w:instrText>
            </w:r>
            <w:r>
              <w:rPr>
                <w:lang w:val="en-GB"/>
              </w:rPr>
            </w:r>
            <w:r>
              <w:rPr>
                <w:lang w:val="en-GB"/>
              </w:rPr>
              <w:fldChar w:fldCharType="separate"/>
            </w:r>
            <w:r w:rsidR="00FA0A35">
              <w:rPr>
                <w:lang w:val="en-GB"/>
              </w:rPr>
              <w:t>elevatedRisk</w:t>
            </w:r>
            <w:r>
              <w:rPr>
                <w:lang w:val="en-GB"/>
              </w:rPr>
              <w:fldChar w:fldCharType="end"/>
            </w:r>
            <w:r w:rsidR="000060B0">
              <w:rPr>
                <w:lang w:val="en-GB"/>
              </w:rPr>
              <w:t xml:space="preserve"> section in the Appurtenance chapter.</w:t>
            </w:r>
          </w:p>
        </w:tc>
      </w:tr>
      <w:tr w:rsidR="00D673B0" w:rsidRPr="00415CCB" w14:paraId="6586E344" w14:textId="77777777">
        <w:tc>
          <w:tcPr>
            <w:tcW w:w="3714" w:type="dxa"/>
          </w:tcPr>
          <w:p w14:paraId="09862CA7" w14:textId="7678F259" w:rsidR="00D673B0" w:rsidRPr="00FA78C2" w:rsidRDefault="00D673B0">
            <w:pPr>
              <w:rPr>
                <w:lang w:val="en-GB"/>
              </w:rPr>
            </w:pPr>
            <w:r w:rsidRPr="00FA78C2">
              <w:rPr>
                <w:lang w:val="en-GB"/>
              </w:rPr>
              <w:t>isBovengrondsZichtbaar</w:t>
            </w:r>
          </w:p>
        </w:tc>
        <w:tc>
          <w:tcPr>
            <w:tcW w:w="2778" w:type="dxa"/>
          </w:tcPr>
          <w:p w14:paraId="7B6BB1CB" w14:textId="30E5F074" w:rsidR="00D673B0" w:rsidRPr="00FA78C2" w:rsidRDefault="00D673B0">
            <w:pPr>
              <w:rPr>
                <w:lang w:val="en-GB"/>
              </w:rPr>
            </w:pPr>
            <w:r w:rsidRPr="00FA78C2">
              <w:rPr>
                <w:lang w:val="en-GB"/>
              </w:rPr>
              <w:t>visibility</w:t>
            </w:r>
          </w:p>
        </w:tc>
        <w:tc>
          <w:tcPr>
            <w:tcW w:w="2568" w:type="dxa"/>
          </w:tcPr>
          <w:p w14:paraId="6D90C29D" w14:textId="40824958" w:rsidR="00D673B0" w:rsidRPr="00FA78C2" w:rsidRDefault="004E447C">
            <w:pPr>
              <w:rPr>
                <w:lang w:val="en-GB"/>
              </w:rPr>
            </w:pPr>
            <w:r>
              <w:rPr>
                <w:lang w:val="en-GB"/>
              </w:rPr>
              <w:t xml:space="preserve">See the </w:t>
            </w:r>
            <w:r>
              <w:rPr>
                <w:lang w:val="en-GB"/>
              </w:rPr>
              <w:fldChar w:fldCharType="begin"/>
            </w:r>
            <w:r>
              <w:rPr>
                <w:lang w:val="en-GB"/>
              </w:rPr>
              <w:instrText xml:space="preserve"> REF _Ref172902267 \h </w:instrText>
            </w:r>
            <w:r>
              <w:rPr>
                <w:lang w:val="en-GB"/>
              </w:rPr>
            </w:r>
            <w:r>
              <w:rPr>
                <w:lang w:val="en-GB"/>
              </w:rPr>
              <w:fldChar w:fldCharType="separate"/>
            </w:r>
            <w:r w:rsidR="00FA0A35" w:rsidRPr="00FA78C2">
              <w:rPr>
                <w:lang w:val="en-GB"/>
              </w:rPr>
              <w:t>visibility</w:t>
            </w:r>
            <w:r>
              <w:rPr>
                <w:lang w:val="en-GB"/>
              </w:rPr>
              <w:fldChar w:fldCharType="end"/>
            </w:r>
            <w:r>
              <w:rPr>
                <w:lang w:val="en-GB"/>
              </w:rPr>
              <w:t xml:space="preserve"> </w:t>
            </w:r>
            <w:r w:rsidR="00006514" w:rsidRPr="00FA78C2">
              <w:rPr>
                <w:lang w:val="en-GB"/>
              </w:rPr>
              <w:t xml:space="preserve">section in the </w:t>
            </w:r>
            <w:r w:rsidR="00310CDF" w:rsidRPr="00FA78C2">
              <w:rPr>
                <w:lang w:val="en-GB"/>
              </w:rPr>
              <w:t xml:space="preserve">Appurtenance </w:t>
            </w:r>
            <w:r w:rsidR="00006514" w:rsidRPr="00FA78C2">
              <w:rPr>
                <w:lang w:val="en-GB"/>
              </w:rPr>
              <w:t>chapter.</w:t>
            </w:r>
          </w:p>
        </w:tc>
      </w:tr>
      <w:tr w:rsidR="00D673B0" w:rsidRPr="00415CCB" w14:paraId="102B2E57"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02721D65" w14:textId="1B9C89F7" w:rsidR="00D673B0" w:rsidRPr="00FA78C2" w:rsidRDefault="00D673B0">
            <w:pPr>
              <w:rPr>
                <w:lang w:val="en-GB"/>
              </w:rPr>
            </w:pPr>
            <w:r w:rsidRPr="00FA78C2">
              <w:rPr>
                <w:lang w:val="en-GB"/>
              </w:rPr>
              <w:t>kleur</w:t>
            </w:r>
          </w:p>
        </w:tc>
        <w:tc>
          <w:tcPr>
            <w:tcW w:w="2778" w:type="dxa"/>
          </w:tcPr>
          <w:p w14:paraId="6EDE5D5E" w14:textId="43BAFFBC" w:rsidR="00D673B0" w:rsidRPr="00FA78C2" w:rsidRDefault="00D673B0">
            <w:pPr>
              <w:rPr>
                <w:lang w:val="en-GB"/>
              </w:rPr>
            </w:pPr>
            <w:r w:rsidRPr="00FA78C2">
              <w:rPr>
                <w:lang w:val="en-GB"/>
              </w:rPr>
              <w:t>appearance</w:t>
            </w:r>
          </w:p>
        </w:tc>
        <w:tc>
          <w:tcPr>
            <w:tcW w:w="2568" w:type="dxa"/>
          </w:tcPr>
          <w:p w14:paraId="63B0C966" w14:textId="7CCCA2DB" w:rsidR="00D673B0" w:rsidRPr="00FA78C2" w:rsidRDefault="00310CDF">
            <w:pPr>
              <w:rPr>
                <w:lang w:val="en-GB"/>
              </w:rPr>
            </w:pPr>
            <w:r w:rsidRPr="00FA78C2">
              <w:rPr>
                <w:lang w:val="en-GB"/>
              </w:rPr>
              <w:t xml:space="preserve">See the </w:t>
            </w:r>
            <w:r w:rsidR="008E1A2A">
              <w:rPr>
                <w:lang w:val="en-GB"/>
              </w:rPr>
              <w:fldChar w:fldCharType="begin"/>
            </w:r>
            <w:r w:rsidR="008E1A2A">
              <w:rPr>
                <w:lang w:val="en-GB"/>
              </w:rPr>
              <w:instrText xml:space="preserve"> REF _Ref172278958 \h </w:instrText>
            </w:r>
            <w:r w:rsidR="008E1A2A">
              <w:rPr>
                <w:lang w:val="en-GB"/>
              </w:rPr>
            </w:r>
            <w:r w:rsidR="008E1A2A">
              <w:rPr>
                <w:lang w:val="en-GB"/>
              </w:rPr>
              <w:fldChar w:fldCharType="separate"/>
            </w:r>
            <w:r w:rsidR="00FA0A35" w:rsidRPr="00FA78C2">
              <w:rPr>
                <w:lang w:val="en-GB"/>
              </w:rPr>
              <w:t>appearance</w:t>
            </w:r>
            <w:r w:rsidR="008E1A2A">
              <w:rPr>
                <w:lang w:val="en-GB"/>
              </w:rPr>
              <w:fldChar w:fldCharType="end"/>
            </w:r>
            <w:r w:rsidR="008E1A2A">
              <w:rPr>
                <w:lang w:val="en-GB"/>
              </w:rPr>
              <w:t xml:space="preserve"> </w:t>
            </w:r>
            <w:r w:rsidRPr="00FA78C2">
              <w:rPr>
                <w:lang w:val="en-GB"/>
              </w:rPr>
              <w:t>section in the Appurtenance chapter.</w:t>
            </w:r>
          </w:p>
        </w:tc>
      </w:tr>
      <w:tr w:rsidR="00D673B0" w:rsidRPr="00415CCB" w14:paraId="094C8C6C" w14:textId="77777777">
        <w:tc>
          <w:tcPr>
            <w:tcW w:w="3714" w:type="dxa"/>
          </w:tcPr>
          <w:p w14:paraId="5649D5F7" w14:textId="5627A6A5" w:rsidR="00D673B0" w:rsidRPr="00FA78C2" w:rsidRDefault="00D673B0">
            <w:pPr>
              <w:rPr>
                <w:lang w:val="en-GB"/>
              </w:rPr>
            </w:pPr>
            <w:r w:rsidRPr="00FA78C2">
              <w:rPr>
                <w:lang w:val="en-GB"/>
              </w:rPr>
              <w:t>diepte</w:t>
            </w:r>
          </w:p>
        </w:tc>
        <w:tc>
          <w:tcPr>
            <w:tcW w:w="2778" w:type="dxa"/>
          </w:tcPr>
          <w:p w14:paraId="69A248E8" w14:textId="7723C435" w:rsidR="00D673B0" w:rsidRPr="00FA78C2" w:rsidRDefault="00D673B0">
            <w:pPr>
              <w:rPr>
                <w:lang w:val="en-GB"/>
              </w:rPr>
            </w:pPr>
            <w:r w:rsidRPr="00FA78C2">
              <w:rPr>
                <w:lang w:val="en-GB"/>
              </w:rPr>
              <w:t>depthDetail</w:t>
            </w:r>
          </w:p>
        </w:tc>
        <w:tc>
          <w:tcPr>
            <w:tcW w:w="2568" w:type="dxa"/>
          </w:tcPr>
          <w:p w14:paraId="11D3E6DE" w14:textId="2D363E9D" w:rsidR="00D673B0" w:rsidRPr="00FA78C2" w:rsidRDefault="00310CDF">
            <w:pPr>
              <w:rPr>
                <w:lang w:val="en-GB"/>
              </w:rPr>
            </w:pPr>
            <w:r w:rsidRPr="00FA78C2">
              <w:rPr>
                <w:lang w:val="en-GB"/>
              </w:rPr>
              <w:t xml:space="preserve">See the </w:t>
            </w:r>
            <w:r w:rsidR="008E1A2A">
              <w:rPr>
                <w:lang w:val="en-GB"/>
              </w:rPr>
              <w:fldChar w:fldCharType="begin"/>
            </w:r>
            <w:r w:rsidR="008E1A2A">
              <w:rPr>
                <w:lang w:val="en-GB"/>
              </w:rPr>
              <w:instrText xml:space="preserve"> REF _Ref172278962 \h </w:instrText>
            </w:r>
            <w:r w:rsidR="008E1A2A">
              <w:rPr>
                <w:lang w:val="en-GB"/>
              </w:rPr>
            </w:r>
            <w:r w:rsidR="008E1A2A">
              <w:rPr>
                <w:lang w:val="en-GB"/>
              </w:rPr>
              <w:fldChar w:fldCharType="separate"/>
            </w:r>
            <w:r w:rsidR="00FA0A35" w:rsidRPr="00FA78C2">
              <w:rPr>
                <w:lang w:val="en-GB"/>
              </w:rPr>
              <w:t>depthDetail</w:t>
            </w:r>
            <w:r w:rsidR="008E1A2A">
              <w:rPr>
                <w:lang w:val="en-GB"/>
              </w:rPr>
              <w:fldChar w:fldCharType="end"/>
            </w:r>
            <w:r w:rsidR="008E1A2A">
              <w:rPr>
                <w:lang w:val="en-GB"/>
              </w:rPr>
              <w:t xml:space="preserve"> </w:t>
            </w:r>
            <w:r w:rsidRPr="00FA78C2">
              <w:rPr>
                <w:lang w:val="en-GB"/>
              </w:rPr>
              <w:t>section in the Appurtenance chapter.</w:t>
            </w:r>
          </w:p>
        </w:tc>
      </w:tr>
      <w:tr w:rsidR="00D673B0" w:rsidRPr="00415CCB" w14:paraId="3972796A"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46B4A55B" w14:textId="750567C7" w:rsidR="00D673B0" w:rsidRPr="00FA78C2" w:rsidRDefault="00D673B0">
            <w:pPr>
              <w:rPr>
                <w:lang w:val="en-GB"/>
              </w:rPr>
            </w:pPr>
            <w:r w:rsidRPr="00FA78C2">
              <w:rPr>
                <w:lang w:val="en-GB"/>
              </w:rPr>
              <w:t>heeftExtraInformatie</w:t>
            </w:r>
          </w:p>
        </w:tc>
        <w:tc>
          <w:tcPr>
            <w:tcW w:w="2778" w:type="dxa"/>
          </w:tcPr>
          <w:p w14:paraId="1B386BE1" w14:textId="66B62956" w:rsidR="00D673B0" w:rsidRPr="00FA78C2" w:rsidRDefault="00D673B0">
            <w:pPr>
              <w:rPr>
                <w:lang w:val="en-GB"/>
              </w:rPr>
            </w:pPr>
            <w:r w:rsidRPr="00FA78C2">
              <w:rPr>
                <w:lang w:val="en-GB"/>
              </w:rPr>
              <w:t>documentation or annotation</w:t>
            </w:r>
          </w:p>
        </w:tc>
        <w:tc>
          <w:tcPr>
            <w:tcW w:w="2568" w:type="dxa"/>
          </w:tcPr>
          <w:p w14:paraId="5E8F45B7" w14:textId="175F1E54" w:rsidR="00D673B0" w:rsidRPr="00FA78C2" w:rsidRDefault="00310CDF">
            <w:pPr>
              <w:rPr>
                <w:lang w:val="en-GB"/>
              </w:rPr>
            </w:pPr>
            <w:r w:rsidRPr="00FA78C2">
              <w:rPr>
                <w:lang w:val="en-GB"/>
              </w:rPr>
              <w:t xml:space="preserve">See the </w:t>
            </w:r>
            <w:r w:rsidR="008E1A2A">
              <w:rPr>
                <w:lang w:val="en-GB"/>
              </w:rPr>
              <w:fldChar w:fldCharType="begin"/>
            </w:r>
            <w:r w:rsidR="008E1A2A">
              <w:rPr>
                <w:lang w:val="en-GB"/>
              </w:rPr>
              <w:instrText xml:space="preserve"> REF _Ref172278970 \h </w:instrText>
            </w:r>
            <w:r w:rsidR="008E1A2A">
              <w:rPr>
                <w:lang w:val="en-GB"/>
              </w:rPr>
            </w:r>
            <w:r w:rsidR="008E1A2A">
              <w:rPr>
                <w:lang w:val="en-GB"/>
              </w:rPr>
              <w:fldChar w:fldCharType="separate"/>
            </w:r>
            <w:r w:rsidR="00FA0A35" w:rsidRPr="00FA78C2">
              <w:rPr>
                <w:lang w:val="en-GB"/>
              </w:rPr>
              <w:t>documentation and annotation</w:t>
            </w:r>
            <w:r w:rsidR="008E1A2A">
              <w:rPr>
                <w:lang w:val="en-GB"/>
              </w:rPr>
              <w:fldChar w:fldCharType="end"/>
            </w:r>
            <w:r w:rsidR="008E1A2A">
              <w:rPr>
                <w:lang w:val="en-GB"/>
              </w:rPr>
              <w:t xml:space="preserve"> </w:t>
            </w:r>
            <w:r w:rsidRPr="00FA78C2">
              <w:rPr>
                <w:lang w:val="en-GB"/>
              </w:rPr>
              <w:t>section in the Appurtenance chapter.</w:t>
            </w:r>
          </w:p>
        </w:tc>
      </w:tr>
    </w:tbl>
    <w:p w14:paraId="2782DAF1" w14:textId="101C64CD" w:rsidR="00710886" w:rsidRPr="00FA78C2" w:rsidRDefault="00710886" w:rsidP="003C5E3C">
      <w:pPr>
        <w:pStyle w:val="Heading1"/>
        <w:rPr>
          <w:lang w:val="en-GB"/>
        </w:rPr>
      </w:pPr>
      <w:bookmarkStart w:id="125" w:name="_Toc173135797"/>
      <w:bookmarkStart w:id="126" w:name="_Toc173143879"/>
      <w:bookmarkStart w:id="127" w:name="_Toc173155329"/>
      <w:bookmarkEnd w:id="125"/>
      <w:bookmarkEnd w:id="126"/>
      <w:r w:rsidRPr="00FA78C2">
        <w:rPr>
          <w:lang w:val="en-GB"/>
        </w:rPr>
        <w:lastRenderedPageBreak/>
        <w:t>Cables: ElectricityCable and TelecommunicationsCable</w:t>
      </w:r>
      <w:bookmarkEnd w:id="127"/>
    </w:p>
    <w:p w14:paraId="086254BB" w14:textId="2EBA9CC9" w:rsidR="009B7895" w:rsidRPr="00FA78C2" w:rsidRDefault="009B7895" w:rsidP="009B7895">
      <w:pPr>
        <w:pStyle w:val="Heading2"/>
        <w:rPr>
          <w:lang w:val="en-GB"/>
        </w:rPr>
      </w:pPr>
      <w:bookmarkStart w:id="128" w:name="_Toc173155330"/>
      <w:r w:rsidRPr="00FA78C2">
        <w:rPr>
          <w:lang w:val="en-GB"/>
        </w:rPr>
        <w:t>Overview</w:t>
      </w:r>
      <w:bookmarkEnd w:id="128"/>
    </w:p>
    <w:p w14:paraId="646F917D" w14:textId="408D2DC8" w:rsidR="00C251BB" w:rsidRPr="00FA78C2" w:rsidRDefault="00C251BB" w:rsidP="00C251BB">
      <w:pPr>
        <w:rPr>
          <w:lang w:val="en-GB"/>
        </w:rPr>
      </w:pPr>
      <w:r w:rsidRPr="00FA78C2">
        <w:rPr>
          <w:lang w:val="en-GB"/>
        </w:rPr>
        <w:t xml:space="preserve">The table below provides an overview of the elements within the </w:t>
      </w:r>
      <w:r w:rsidRPr="00FA78C2">
        <w:rPr>
          <w:i/>
          <w:iCs/>
          <w:lang w:val="en-GB"/>
        </w:rPr>
        <w:t>ElectricityCable and TelecommunicationsCable</w:t>
      </w:r>
      <w:r w:rsidRPr="00FA78C2">
        <w:rPr>
          <w:lang w:val="en-GB"/>
        </w:rPr>
        <w:t xml:space="preserve"> </w:t>
      </w:r>
      <w:r w:rsidR="00E706A8">
        <w:rPr>
          <w:lang w:val="en-GB"/>
        </w:rPr>
        <w:t>entities</w:t>
      </w:r>
      <w:r w:rsidRPr="00FA78C2">
        <w:rPr>
          <w:lang w:val="en-GB"/>
        </w:rPr>
        <w:t xml:space="preserve"> that have changed in IMKL 3 compared to their corresponding </w:t>
      </w:r>
      <w:r w:rsidR="00E706A8">
        <w:rPr>
          <w:lang w:val="en-GB"/>
        </w:rPr>
        <w:t>entities</w:t>
      </w:r>
      <w:r w:rsidRPr="00FA78C2">
        <w:rPr>
          <w:lang w:val="en-GB"/>
        </w:rPr>
        <w:t xml:space="preserve"> in IMKL 2.3. </w:t>
      </w:r>
    </w:p>
    <w:p w14:paraId="272D422D" w14:textId="77777777" w:rsidR="00C251BB" w:rsidRPr="00FA78C2" w:rsidRDefault="00C251BB" w:rsidP="00C251BB">
      <w:pPr>
        <w:rPr>
          <w:lang w:val="en-GB"/>
        </w:rPr>
      </w:pPr>
    </w:p>
    <w:tbl>
      <w:tblPr>
        <w:tblStyle w:val="PlainTable1"/>
        <w:tblW w:w="0" w:type="auto"/>
        <w:tblLook w:val="0400" w:firstRow="0" w:lastRow="0" w:firstColumn="0" w:lastColumn="0" w:noHBand="0" w:noVBand="1"/>
      </w:tblPr>
      <w:tblGrid>
        <w:gridCol w:w="3714"/>
        <w:gridCol w:w="2778"/>
        <w:gridCol w:w="2568"/>
      </w:tblGrid>
      <w:tr w:rsidR="00C251BB" w:rsidRPr="00FA78C2" w14:paraId="334E4D94"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0E50830E" w14:textId="77777777" w:rsidR="00C251BB" w:rsidRPr="00FA78C2" w:rsidRDefault="00C251BB">
            <w:pPr>
              <w:rPr>
                <w:b/>
                <w:bCs/>
                <w:lang w:val="en-GB"/>
              </w:rPr>
            </w:pPr>
            <w:r w:rsidRPr="00FA78C2">
              <w:rPr>
                <w:b/>
                <w:bCs/>
                <w:lang w:val="en-GB"/>
              </w:rPr>
              <w:t>IMKL 2.3</w:t>
            </w:r>
          </w:p>
        </w:tc>
        <w:tc>
          <w:tcPr>
            <w:tcW w:w="2778" w:type="dxa"/>
          </w:tcPr>
          <w:p w14:paraId="41C0673C" w14:textId="77777777" w:rsidR="00C251BB" w:rsidRPr="00FA78C2" w:rsidRDefault="00C251BB">
            <w:pPr>
              <w:rPr>
                <w:b/>
                <w:bCs/>
                <w:lang w:val="en-GB"/>
              </w:rPr>
            </w:pPr>
            <w:r w:rsidRPr="00FA78C2">
              <w:rPr>
                <w:b/>
                <w:bCs/>
                <w:lang w:val="en-GB"/>
              </w:rPr>
              <w:t>IMKL 3</w:t>
            </w:r>
          </w:p>
        </w:tc>
        <w:tc>
          <w:tcPr>
            <w:tcW w:w="2568" w:type="dxa"/>
          </w:tcPr>
          <w:p w14:paraId="0D4536A7" w14:textId="77777777" w:rsidR="00C251BB" w:rsidRPr="00FA78C2" w:rsidRDefault="00C251BB">
            <w:pPr>
              <w:rPr>
                <w:b/>
                <w:bCs/>
                <w:lang w:val="en-GB"/>
              </w:rPr>
            </w:pPr>
            <w:r w:rsidRPr="00FA78C2">
              <w:rPr>
                <w:b/>
                <w:bCs/>
                <w:lang w:val="en-GB"/>
              </w:rPr>
              <w:t>Description</w:t>
            </w:r>
          </w:p>
        </w:tc>
      </w:tr>
      <w:tr w:rsidR="00C251BB" w:rsidRPr="00FA78C2" w14:paraId="4A386564" w14:textId="77777777">
        <w:tc>
          <w:tcPr>
            <w:tcW w:w="3714" w:type="dxa"/>
          </w:tcPr>
          <w:p w14:paraId="254907EA" w14:textId="77777777" w:rsidR="00C251BB" w:rsidRPr="00FA78C2" w:rsidRDefault="00C251BB">
            <w:pPr>
              <w:rPr>
                <w:lang w:val="en-GB"/>
              </w:rPr>
            </w:pPr>
            <w:r w:rsidRPr="00FA78C2">
              <w:rPr>
                <w:lang w:val="en-GB"/>
              </w:rPr>
              <w:t>omschrijving</w:t>
            </w:r>
          </w:p>
        </w:tc>
        <w:tc>
          <w:tcPr>
            <w:tcW w:w="2778" w:type="dxa"/>
          </w:tcPr>
          <w:p w14:paraId="7DC162A9" w14:textId="77777777" w:rsidR="00C251BB" w:rsidRPr="00FA78C2" w:rsidRDefault="00C251BB">
            <w:pPr>
              <w:rPr>
                <w:lang w:val="en-GB"/>
              </w:rPr>
            </w:pPr>
            <w:r w:rsidRPr="00FA78C2">
              <w:rPr>
                <w:lang w:val="en-GB"/>
              </w:rPr>
              <w:t>description</w:t>
            </w:r>
          </w:p>
        </w:tc>
        <w:tc>
          <w:tcPr>
            <w:tcW w:w="2568" w:type="dxa"/>
          </w:tcPr>
          <w:p w14:paraId="7EF2F89C" w14:textId="23D9AE5E" w:rsidR="00C251BB" w:rsidRPr="00FA78C2" w:rsidRDefault="00245AF8">
            <w:pPr>
              <w:rPr>
                <w:lang w:val="en-GB"/>
              </w:rPr>
            </w:pPr>
            <w:r>
              <w:rPr>
                <w:lang w:val="en-GB"/>
              </w:rPr>
              <w:t>Renamed</w:t>
            </w:r>
          </w:p>
        </w:tc>
      </w:tr>
      <w:tr w:rsidR="00C251BB" w:rsidRPr="00FA78C2" w14:paraId="45087194"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70969CBE" w14:textId="77777777" w:rsidR="00C251BB" w:rsidRPr="00FA78C2" w:rsidRDefault="00C251BB">
            <w:pPr>
              <w:rPr>
                <w:lang w:val="en-GB"/>
              </w:rPr>
            </w:pPr>
            <w:r w:rsidRPr="00FA78C2">
              <w:rPr>
                <w:lang w:val="en-GB"/>
              </w:rPr>
              <w:t>taal</w:t>
            </w:r>
          </w:p>
        </w:tc>
        <w:tc>
          <w:tcPr>
            <w:tcW w:w="2778" w:type="dxa"/>
          </w:tcPr>
          <w:p w14:paraId="5D08290C" w14:textId="77777777" w:rsidR="00C251BB" w:rsidRPr="00FA78C2" w:rsidRDefault="00C251BB">
            <w:pPr>
              <w:rPr>
                <w:lang w:val="en-GB"/>
              </w:rPr>
            </w:pPr>
            <w:r w:rsidRPr="00FA78C2">
              <w:rPr>
                <w:lang w:val="en-GB"/>
              </w:rPr>
              <w:t>/</w:t>
            </w:r>
          </w:p>
        </w:tc>
        <w:tc>
          <w:tcPr>
            <w:tcW w:w="2568" w:type="dxa"/>
          </w:tcPr>
          <w:p w14:paraId="1D1B8D4D" w14:textId="77777777" w:rsidR="00C251BB" w:rsidRPr="00FA78C2" w:rsidRDefault="00C251BB">
            <w:pPr>
              <w:rPr>
                <w:lang w:val="en-GB"/>
              </w:rPr>
            </w:pPr>
            <w:r w:rsidRPr="00FA78C2">
              <w:rPr>
                <w:lang w:val="en-GB"/>
              </w:rPr>
              <w:t>Removed</w:t>
            </w:r>
          </w:p>
        </w:tc>
      </w:tr>
      <w:tr w:rsidR="00C251BB" w:rsidRPr="00415CCB" w14:paraId="04EE989B" w14:textId="77777777">
        <w:tc>
          <w:tcPr>
            <w:tcW w:w="3714" w:type="dxa"/>
          </w:tcPr>
          <w:p w14:paraId="6FFA13DA" w14:textId="77777777" w:rsidR="00C251BB" w:rsidRPr="00FA78C2" w:rsidRDefault="00C251BB">
            <w:pPr>
              <w:rPr>
                <w:lang w:val="en-GB"/>
              </w:rPr>
            </w:pPr>
            <w:r w:rsidRPr="00FA78C2">
              <w:rPr>
                <w:lang w:val="en-GB"/>
              </w:rPr>
              <w:t>liggingNauwkeurigheid</w:t>
            </w:r>
          </w:p>
        </w:tc>
        <w:tc>
          <w:tcPr>
            <w:tcW w:w="2778" w:type="dxa"/>
          </w:tcPr>
          <w:p w14:paraId="67D89146" w14:textId="77777777" w:rsidR="00C251BB" w:rsidRPr="00FA78C2" w:rsidRDefault="00C251BB">
            <w:pPr>
              <w:rPr>
                <w:lang w:val="en-GB"/>
              </w:rPr>
            </w:pPr>
            <w:r w:rsidRPr="00FA78C2">
              <w:rPr>
                <w:lang w:val="en-GB"/>
              </w:rPr>
              <w:t>geometrySurvey</w:t>
            </w:r>
          </w:p>
        </w:tc>
        <w:tc>
          <w:tcPr>
            <w:tcW w:w="2568" w:type="dxa"/>
          </w:tcPr>
          <w:p w14:paraId="7A4A06AA" w14:textId="77DA80D9" w:rsidR="00C251BB" w:rsidRPr="00FA78C2" w:rsidRDefault="007D7418">
            <w:pPr>
              <w:rPr>
                <w:lang w:val="en-GB"/>
              </w:rPr>
            </w:pPr>
            <w:r w:rsidRPr="00FA78C2">
              <w:rPr>
                <w:lang w:val="en-GB"/>
              </w:rPr>
              <w:t xml:space="preserve">See the </w:t>
            </w:r>
            <w:r>
              <w:rPr>
                <w:lang w:val="en-GB"/>
              </w:rPr>
              <w:fldChar w:fldCharType="begin"/>
            </w:r>
            <w:r>
              <w:rPr>
                <w:lang w:val="en-GB"/>
              </w:rPr>
              <w:instrText xml:space="preserve"> REF _Ref172278942 \h </w:instrText>
            </w:r>
            <w:r>
              <w:rPr>
                <w:lang w:val="en-GB"/>
              </w:rPr>
            </w:r>
            <w:r>
              <w:rPr>
                <w:lang w:val="en-GB"/>
              </w:rPr>
              <w:fldChar w:fldCharType="separate"/>
            </w:r>
            <w:r w:rsidR="00FA0A35" w:rsidRPr="00FA78C2">
              <w:rPr>
                <w:lang w:val="en-GB"/>
              </w:rPr>
              <w:t>geometrySurvey</w:t>
            </w:r>
            <w:r>
              <w:rPr>
                <w:lang w:val="en-GB"/>
              </w:rPr>
              <w:fldChar w:fldCharType="end"/>
            </w:r>
            <w:r w:rsidRPr="00FA78C2">
              <w:rPr>
                <w:lang w:val="en-GB"/>
              </w:rPr>
              <w:t xml:space="preserve"> section in the Appurtenance chapter</w:t>
            </w:r>
          </w:p>
        </w:tc>
      </w:tr>
      <w:tr w:rsidR="00C251BB" w:rsidRPr="00415CCB" w14:paraId="1661B552"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643836AA" w14:textId="77777777" w:rsidR="00C251BB" w:rsidRPr="00FA78C2" w:rsidRDefault="00C251BB">
            <w:pPr>
              <w:rPr>
                <w:lang w:val="en-GB"/>
              </w:rPr>
            </w:pPr>
            <w:r w:rsidRPr="00FA78C2">
              <w:rPr>
                <w:lang w:val="en-GB"/>
              </w:rPr>
              <w:t>isRisicovol</w:t>
            </w:r>
          </w:p>
        </w:tc>
        <w:tc>
          <w:tcPr>
            <w:tcW w:w="2778" w:type="dxa"/>
          </w:tcPr>
          <w:p w14:paraId="5B95F57E" w14:textId="3D08C0BD" w:rsidR="00C251BB" w:rsidRPr="00FA78C2" w:rsidRDefault="007F57EE">
            <w:pPr>
              <w:rPr>
                <w:lang w:val="en-GB"/>
              </w:rPr>
            </w:pPr>
            <w:r>
              <w:rPr>
                <w:lang w:val="en-GB"/>
              </w:rPr>
              <w:t>/</w:t>
            </w:r>
          </w:p>
        </w:tc>
        <w:tc>
          <w:tcPr>
            <w:tcW w:w="2568" w:type="dxa"/>
          </w:tcPr>
          <w:p w14:paraId="22F7C588" w14:textId="39686C2B" w:rsidR="00C251BB" w:rsidRPr="00FA78C2" w:rsidRDefault="007F57EE">
            <w:pPr>
              <w:rPr>
                <w:lang w:val="en-GB"/>
              </w:rPr>
            </w:pPr>
            <w:r>
              <w:rPr>
                <w:lang w:val="en-GB"/>
              </w:rPr>
              <w:t>Removed</w:t>
            </w:r>
            <w:r>
              <w:rPr>
                <w:lang w:val="en-GB"/>
              </w:rPr>
              <w:br/>
              <w:t xml:space="preserve">See the </w:t>
            </w:r>
            <w:r>
              <w:rPr>
                <w:lang w:val="en-GB"/>
              </w:rPr>
              <w:fldChar w:fldCharType="begin"/>
            </w:r>
            <w:r>
              <w:rPr>
                <w:lang w:val="en-GB"/>
              </w:rPr>
              <w:instrText xml:space="preserve"> REF _Ref172813078 \h </w:instrText>
            </w:r>
            <w:r>
              <w:rPr>
                <w:lang w:val="en-GB"/>
              </w:rPr>
            </w:r>
            <w:r>
              <w:rPr>
                <w:lang w:val="en-GB"/>
              </w:rPr>
              <w:fldChar w:fldCharType="separate"/>
            </w:r>
            <w:r w:rsidR="00FA0A35">
              <w:rPr>
                <w:lang w:val="en-GB"/>
              </w:rPr>
              <w:t>elevatedRisk</w:t>
            </w:r>
            <w:r>
              <w:rPr>
                <w:lang w:val="en-GB"/>
              </w:rPr>
              <w:fldChar w:fldCharType="end"/>
            </w:r>
            <w:r>
              <w:rPr>
                <w:lang w:val="en-GB"/>
              </w:rPr>
              <w:t xml:space="preserve"> section in the Appurtenance chapter.</w:t>
            </w:r>
          </w:p>
        </w:tc>
      </w:tr>
      <w:tr w:rsidR="007F57EE" w:rsidRPr="00415CCB" w14:paraId="0FDB0A21" w14:textId="77777777">
        <w:tc>
          <w:tcPr>
            <w:tcW w:w="3714" w:type="dxa"/>
          </w:tcPr>
          <w:p w14:paraId="423E3E5C" w14:textId="61204CC8" w:rsidR="007F57EE" w:rsidRPr="00FA78C2" w:rsidRDefault="007F57EE">
            <w:pPr>
              <w:rPr>
                <w:lang w:val="en-GB"/>
              </w:rPr>
            </w:pPr>
            <w:r>
              <w:rPr>
                <w:lang w:val="en-GB"/>
              </w:rPr>
              <w:t>/</w:t>
            </w:r>
          </w:p>
        </w:tc>
        <w:tc>
          <w:tcPr>
            <w:tcW w:w="2778" w:type="dxa"/>
          </w:tcPr>
          <w:p w14:paraId="68EB15A1" w14:textId="4857CD1E" w:rsidR="007F57EE" w:rsidRPr="00FA78C2" w:rsidRDefault="007F57EE">
            <w:pPr>
              <w:rPr>
                <w:highlight w:val="yellow"/>
                <w:lang w:val="en-GB"/>
              </w:rPr>
            </w:pPr>
            <w:r w:rsidRPr="007F57EE">
              <w:rPr>
                <w:lang w:val="en-GB"/>
              </w:rPr>
              <w:t>elevatedRisk</w:t>
            </w:r>
          </w:p>
        </w:tc>
        <w:tc>
          <w:tcPr>
            <w:tcW w:w="2568" w:type="dxa"/>
          </w:tcPr>
          <w:p w14:paraId="1DA9A2E6" w14:textId="74C1A793" w:rsidR="007F57EE" w:rsidRPr="00FA78C2" w:rsidRDefault="007F57EE">
            <w:pPr>
              <w:rPr>
                <w:lang w:val="en-GB"/>
              </w:rPr>
            </w:pPr>
            <w:r>
              <w:rPr>
                <w:lang w:val="en-GB"/>
              </w:rPr>
              <w:t xml:space="preserve">See the </w:t>
            </w:r>
            <w:r>
              <w:rPr>
                <w:lang w:val="en-GB"/>
              </w:rPr>
              <w:fldChar w:fldCharType="begin"/>
            </w:r>
            <w:r>
              <w:rPr>
                <w:lang w:val="en-GB"/>
              </w:rPr>
              <w:instrText xml:space="preserve"> REF _Ref172813078 \h </w:instrText>
            </w:r>
            <w:r>
              <w:rPr>
                <w:lang w:val="en-GB"/>
              </w:rPr>
            </w:r>
            <w:r>
              <w:rPr>
                <w:lang w:val="en-GB"/>
              </w:rPr>
              <w:fldChar w:fldCharType="separate"/>
            </w:r>
            <w:r w:rsidR="00FA0A35">
              <w:rPr>
                <w:lang w:val="en-GB"/>
              </w:rPr>
              <w:t>elevatedRisk</w:t>
            </w:r>
            <w:r>
              <w:rPr>
                <w:lang w:val="en-GB"/>
              </w:rPr>
              <w:fldChar w:fldCharType="end"/>
            </w:r>
            <w:r>
              <w:rPr>
                <w:lang w:val="en-GB"/>
              </w:rPr>
              <w:t xml:space="preserve"> section in the Appurtenance chapter.</w:t>
            </w:r>
          </w:p>
        </w:tc>
      </w:tr>
      <w:tr w:rsidR="00C251BB" w:rsidRPr="00415CCB" w14:paraId="6277F838"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3D75C622" w14:textId="77777777" w:rsidR="00C251BB" w:rsidRPr="00FA78C2" w:rsidRDefault="00C251BB">
            <w:pPr>
              <w:rPr>
                <w:lang w:val="en-GB"/>
              </w:rPr>
            </w:pPr>
            <w:r w:rsidRPr="00FA78C2">
              <w:rPr>
                <w:lang w:val="en-GB"/>
              </w:rPr>
              <w:t>isBovengrondsZichtbaar</w:t>
            </w:r>
          </w:p>
        </w:tc>
        <w:tc>
          <w:tcPr>
            <w:tcW w:w="2778" w:type="dxa"/>
          </w:tcPr>
          <w:p w14:paraId="6A3EDACB" w14:textId="77777777" w:rsidR="00C251BB" w:rsidRPr="00FA78C2" w:rsidRDefault="00C251BB">
            <w:pPr>
              <w:rPr>
                <w:lang w:val="en-GB"/>
              </w:rPr>
            </w:pPr>
            <w:r w:rsidRPr="00FA78C2">
              <w:rPr>
                <w:lang w:val="en-GB"/>
              </w:rPr>
              <w:t>visibility</w:t>
            </w:r>
          </w:p>
        </w:tc>
        <w:tc>
          <w:tcPr>
            <w:tcW w:w="2568" w:type="dxa"/>
          </w:tcPr>
          <w:p w14:paraId="085C92CA" w14:textId="5B100B83" w:rsidR="00C251BB" w:rsidRPr="00FA78C2" w:rsidRDefault="004E447C">
            <w:pPr>
              <w:rPr>
                <w:lang w:val="en-GB"/>
              </w:rPr>
            </w:pPr>
            <w:r>
              <w:rPr>
                <w:lang w:val="en-GB"/>
              </w:rPr>
              <w:t xml:space="preserve">See the </w:t>
            </w:r>
            <w:r>
              <w:rPr>
                <w:rFonts w:eastAsiaTheme="majorEastAsia" w:cstheme="majorBidi"/>
                <w:b/>
                <w:bCs/>
                <w:color w:val="1E0040" w:themeColor="text1"/>
                <w:sz w:val="32"/>
                <w:szCs w:val="32"/>
                <w:lang w:val="en-GB"/>
              </w:rPr>
              <w:fldChar w:fldCharType="begin"/>
            </w:r>
            <w:r>
              <w:rPr>
                <w:lang w:val="en-GB"/>
              </w:rPr>
              <w:instrText xml:space="preserve"> REF _Ref172902267 \h </w:instrText>
            </w:r>
            <w:r>
              <w:rPr>
                <w:rFonts w:eastAsiaTheme="majorEastAsia" w:cstheme="majorBidi"/>
                <w:b/>
                <w:bCs/>
                <w:color w:val="1E0040" w:themeColor="text1"/>
                <w:sz w:val="32"/>
                <w:szCs w:val="32"/>
                <w:lang w:val="en-GB"/>
              </w:rPr>
            </w:r>
            <w:r>
              <w:rPr>
                <w:rFonts w:eastAsiaTheme="majorEastAsia" w:cstheme="majorBidi"/>
                <w:b/>
                <w:bCs/>
                <w:color w:val="1E0040" w:themeColor="text1"/>
                <w:sz w:val="32"/>
                <w:szCs w:val="32"/>
                <w:lang w:val="en-GB"/>
              </w:rPr>
              <w:fldChar w:fldCharType="separate"/>
            </w:r>
            <w:r w:rsidR="00FA0A35" w:rsidRPr="00FA78C2">
              <w:rPr>
                <w:lang w:val="en-GB"/>
              </w:rPr>
              <w:t>visibility</w:t>
            </w:r>
            <w:r>
              <w:rPr>
                <w:rFonts w:eastAsiaTheme="majorEastAsia" w:cstheme="majorBidi"/>
                <w:b/>
                <w:bCs/>
                <w:color w:val="1E0040" w:themeColor="text1"/>
                <w:sz w:val="32"/>
                <w:szCs w:val="32"/>
                <w:lang w:val="en-GB"/>
              </w:rPr>
              <w:fldChar w:fldCharType="end"/>
            </w:r>
            <w:r>
              <w:rPr>
                <w:lang w:val="en-GB"/>
              </w:rPr>
              <w:t xml:space="preserve"> </w:t>
            </w:r>
            <w:r w:rsidRPr="00FA78C2">
              <w:rPr>
                <w:lang w:val="en-GB"/>
              </w:rPr>
              <w:t>section in the Appurtenance chapter.</w:t>
            </w:r>
          </w:p>
        </w:tc>
      </w:tr>
      <w:tr w:rsidR="00C251BB" w:rsidRPr="00415CCB" w14:paraId="09BDB1EA" w14:textId="77777777">
        <w:tc>
          <w:tcPr>
            <w:tcW w:w="3714" w:type="dxa"/>
          </w:tcPr>
          <w:p w14:paraId="2F7A55F6" w14:textId="77777777" w:rsidR="00C251BB" w:rsidRPr="00FA78C2" w:rsidRDefault="00C251BB">
            <w:pPr>
              <w:rPr>
                <w:lang w:val="en-GB"/>
              </w:rPr>
            </w:pPr>
            <w:r w:rsidRPr="00FA78C2">
              <w:rPr>
                <w:lang w:val="en-GB"/>
              </w:rPr>
              <w:t>kleur</w:t>
            </w:r>
          </w:p>
        </w:tc>
        <w:tc>
          <w:tcPr>
            <w:tcW w:w="2778" w:type="dxa"/>
          </w:tcPr>
          <w:p w14:paraId="03407B23" w14:textId="77777777" w:rsidR="00C251BB" w:rsidRPr="00FA78C2" w:rsidRDefault="00C251BB">
            <w:pPr>
              <w:rPr>
                <w:lang w:val="en-GB"/>
              </w:rPr>
            </w:pPr>
            <w:r w:rsidRPr="00FA78C2">
              <w:rPr>
                <w:lang w:val="en-GB"/>
              </w:rPr>
              <w:t>appearance</w:t>
            </w:r>
          </w:p>
        </w:tc>
        <w:tc>
          <w:tcPr>
            <w:tcW w:w="2568" w:type="dxa"/>
          </w:tcPr>
          <w:p w14:paraId="5BC0AD1A" w14:textId="2DE76CF8" w:rsidR="00C251BB" w:rsidRPr="00FA78C2" w:rsidRDefault="007D7418">
            <w:pPr>
              <w:rPr>
                <w:lang w:val="en-GB"/>
              </w:rPr>
            </w:pPr>
            <w:r w:rsidRPr="00FA78C2">
              <w:rPr>
                <w:lang w:val="en-GB"/>
              </w:rPr>
              <w:t xml:space="preserve">See the </w:t>
            </w:r>
            <w:r>
              <w:rPr>
                <w:lang w:val="en-GB"/>
              </w:rPr>
              <w:fldChar w:fldCharType="begin"/>
            </w:r>
            <w:r>
              <w:rPr>
                <w:lang w:val="en-GB"/>
              </w:rPr>
              <w:instrText xml:space="preserve"> REF _Ref172278958 \h </w:instrText>
            </w:r>
            <w:r>
              <w:rPr>
                <w:lang w:val="en-GB"/>
              </w:rPr>
            </w:r>
            <w:r>
              <w:rPr>
                <w:lang w:val="en-GB"/>
              </w:rPr>
              <w:fldChar w:fldCharType="separate"/>
            </w:r>
            <w:r w:rsidR="00FA0A35" w:rsidRPr="00FA78C2">
              <w:rPr>
                <w:lang w:val="en-GB"/>
              </w:rPr>
              <w:t>appearance</w:t>
            </w:r>
            <w:r>
              <w:rPr>
                <w:lang w:val="en-GB"/>
              </w:rPr>
              <w:fldChar w:fldCharType="end"/>
            </w:r>
            <w:r>
              <w:rPr>
                <w:lang w:val="en-GB"/>
              </w:rPr>
              <w:t xml:space="preserve"> </w:t>
            </w:r>
            <w:r w:rsidRPr="00FA78C2">
              <w:rPr>
                <w:lang w:val="en-GB"/>
              </w:rPr>
              <w:t>section in the Appurtenance chapter</w:t>
            </w:r>
          </w:p>
        </w:tc>
      </w:tr>
      <w:tr w:rsidR="006C305C" w:rsidRPr="00FA78C2" w14:paraId="61116D98"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7A4AA519" w14:textId="77777777" w:rsidR="006C305C" w:rsidRPr="00FA78C2" w:rsidRDefault="006C305C">
            <w:pPr>
              <w:rPr>
                <w:lang w:val="en-GB"/>
              </w:rPr>
            </w:pPr>
            <w:r w:rsidRPr="00FA78C2">
              <w:rPr>
                <w:lang w:val="en-GB"/>
              </w:rPr>
              <w:t>materiaalType</w:t>
            </w:r>
          </w:p>
        </w:tc>
        <w:tc>
          <w:tcPr>
            <w:tcW w:w="2778" w:type="dxa"/>
          </w:tcPr>
          <w:p w14:paraId="1CACA220" w14:textId="77777777" w:rsidR="006C305C" w:rsidRPr="00FA78C2" w:rsidRDefault="006C305C">
            <w:pPr>
              <w:rPr>
                <w:lang w:val="en-GB"/>
              </w:rPr>
            </w:pPr>
            <w:r w:rsidRPr="00FA78C2">
              <w:rPr>
                <w:lang w:val="en-GB"/>
              </w:rPr>
              <w:t>materialType</w:t>
            </w:r>
          </w:p>
        </w:tc>
        <w:tc>
          <w:tcPr>
            <w:tcW w:w="2568" w:type="dxa"/>
          </w:tcPr>
          <w:p w14:paraId="25D46AC9" w14:textId="1E42EA33" w:rsidR="006C305C" w:rsidRPr="00FA78C2" w:rsidRDefault="00245AF8">
            <w:pPr>
              <w:rPr>
                <w:lang w:val="en-GB"/>
              </w:rPr>
            </w:pPr>
            <w:r>
              <w:rPr>
                <w:lang w:val="en-GB"/>
              </w:rPr>
              <w:t>Renamed</w:t>
            </w:r>
          </w:p>
        </w:tc>
      </w:tr>
      <w:tr w:rsidR="006C305C" w:rsidRPr="00FA78C2" w14:paraId="60641370" w14:textId="77777777">
        <w:tc>
          <w:tcPr>
            <w:tcW w:w="3714" w:type="dxa"/>
          </w:tcPr>
          <w:p w14:paraId="61B01A14" w14:textId="1A6B9320" w:rsidR="006C305C" w:rsidRPr="00FA78C2" w:rsidRDefault="006C305C">
            <w:pPr>
              <w:rPr>
                <w:lang w:val="en-GB"/>
              </w:rPr>
            </w:pPr>
            <w:r w:rsidRPr="00FA78C2">
              <w:rPr>
                <w:lang w:val="en-GB"/>
              </w:rPr>
              <w:t>technischeSpecificaties</w:t>
            </w:r>
          </w:p>
        </w:tc>
        <w:tc>
          <w:tcPr>
            <w:tcW w:w="2778" w:type="dxa"/>
          </w:tcPr>
          <w:p w14:paraId="3BE55A9E" w14:textId="7776815B" w:rsidR="006C305C" w:rsidRPr="00FA78C2" w:rsidRDefault="006C305C">
            <w:pPr>
              <w:rPr>
                <w:lang w:val="en-GB"/>
              </w:rPr>
            </w:pPr>
            <w:r w:rsidRPr="00FA78C2">
              <w:rPr>
                <w:lang w:val="en-GB"/>
              </w:rPr>
              <w:t>technicalSpecifications</w:t>
            </w:r>
          </w:p>
        </w:tc>
        <w:tc>
          <w:tcPr>
            <w:tcW w:w="2568" w:type="dxa"/>
          </w:tcPr>
          <w:p w14:paraId="68D221B5" w14:textId="3930C2FB" w:rsidR="006C305C" w:rsidRPr="00FA78C2" w:rsidRDefault="00245AF8">
            <w:pPr>
              <w:rPr>
                <w:lang w:val="en-GB"/>
              </w:rPr>
            </w:pPr>
            <w:r>
              <w:rPr>
                <w:lang w:val="en-GB"/>
              </w:rPr>
              <w:t>Renamed</w:t>
            </w:r>
          </w:p>
        </w:tc>
      </w:tr>
      <w:tr w:rsidR="00C251BB" w:rsidRPr="00FA78C2" w14:paraId="3166E7BE"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4D5F24F7" w14:textId="496025D9" w:rsidR="00C251BB" w:rsidRPr="00FA78C2" w:rsidRDefault="009B7895">
            <w:pPr>
              <w:rPr>
                <w:lang w:val="en-GB"/>
              </w:rPr>
            </w:pPr>
            <w:r w:rsidRPr="00FA78C2">
              <w:rPr>
                <w:lang w:val="en-GB"/>
              </w:rPr>
              <w:t>dekking</w:t>
            </w:r>
          </w:p>
        </w:tc>
        <w:tc>
          <w:tcPr>
            <w:tcW w:w="2778" w:type="dxa"/>
          </w:tcPr>
          <w:p w14:paraId="5619F218" w14:textId="419DE83C" w:rsidR="00C251BB" w:rsidRPr="00FA78C2" w:rsidRDefault="009B7895">
            <w:pPr>
              <w:rPr>
                <w:lang w:val="en-GB"/>
              </w:rPr>
            </w:pPr>
            <w:r w:rsidRPr="00FA78C2">
              <w:rPr>
                <w:lang w:val="en-GB"/>
              </w:rPr>
              <w:t>coverageDetail</w:t>
            </w:r>
          </w:p>
        </w:tc>
        <w:tc>
          <w:tcPr>
            <w:tcW w:w="2568" w:type="dxa"/>
          </w:tcPr>
          <w:p w14:paraId="3C695ECE" w14:textId="72B7CC47" w:rsidR="00C251BB" w:rsidRPr="00FA78C2" w:rsidRDefault="00C4386E">
            <w:pPr>
              <w:rPr>
                <w:lang w:val="en-GB"/>
              </w:rPr>
            </w:pPr>
            <w:r>
              <w:rPr>
                <w:lang w:val="en-GB"/>
              </w:rPr>
              <w:t xml:space="preserve">See the </w:t>
            </w:r>
            <w:r>
              <w:rPr>
                <w:lang w:val="en-GB"/>
              </w:rPr>
              <w:fldChar w:fldCharType="begin"/>
            </w:r>
            <w:r>
              <w:rPr>
                <w:lang w:val="en-GB"/>
              </w:rPr>
              <w:instrText xml:space="preserve"> REF _Ref172279071 \h </w:instrText>
            </w:r>
            <w:r>
              <w:rPr>
                <w:lang w:val="en-GB"/>
              </w:rPr>
            </w:r>
            <w:r>
              <w:rPr>
                <w:lang w:val="en-GB"/>
              </w:rPr>
              <w:fldChar w:fldCharType="separate"/>
            </w:r>
            <w:r w:rsidR="00FA0A35" w:rsidRPr="00FA78C2">
              <w:rPr>
                <w:lang w:val="en-GB"/>
              </w:rPr>
              <w:t>coverageDetail</w:t>
            </w:r>
            <w:r>
              <w:rPr>
                <w:lang w:val="en-GB"/>
              </w:rPr>
              <w:fldChar w:fldCharType="end"/>
            </w:r>
            <w:r>
              <w:rPr>
                <w:lang w:val="en-GB"/>
              </w:rPr>
              <w:t xml:space="preserve"> section</w:t>
            </w:r>
          </w:p>
        </w:tc>
      </w:tr>
      <w:tr w:rsidR="00C251BB" w:rsidRPr="00415CCB" w14:paraId="5F0D8095" w14:textId="77777777">
        <w:tc>
          <w:tcPr>
            <w:tcW w:w="3714" w:type="dxa"/>
          </w:tcPr>
          <w:p w14:paraId="53D534DF" w14:textId="77777777" w:rsidR="00C251BB" w:rsidRPr="00FA78C2" w:rsidRDefault="00C251BB">
            <w:pPr>
              <w:rPr>
                <w:lang w:val="en-GB"/>
              </w:rPr>
            </w:pPr>
            <w:r w:rsidRPr="00FA78C2">
              <w:rPr>
                <w:lang w:val="en-GB"/>
              </w:rPr>
              <w:t>heeftExtraInformatie</w:t>
            </w:r>
          </w:p>
        </w:tc>
        <w:tc>
          <w:tcPr>
            <w:tcW w:w="2778" w:type="dxa"/>
          </w:tcPr>
          <w:p w14:paraId="355A287A" w14:textId="77777777" w:rsidR="00C251BB" w:rsidRPr="00FA78C2" w:rsidRDefault="00C251BB">
            <w:pPr>
              <w:rPr>
                <w:lang w:val="en-GB"/>
              </w:rPr>
            </w:pPr>
            <w:r w:rsidRPr="00FA78C2">
              <w:rPr>
                <w:lang w:val="en-GB"/>
              </w:rPr>
              <w:t>documentation or annotation</w:t>
            </w:r>
          </w:p>
        </w:tc>
        <w:tc>
          <w:tcPr>
            <w:tcW w:w="2568" w:type="dxa"/>
          </w:tcPr>
          <w:p w14:paraId="5ECFA583" w14:textId="03B438EF" w:rsidR="00C251BB" w:rsidRPr="00FA78C2" w:rsidRDefault="007D7418">
            <w:pPr>
              <w:rPr>
                <w:lang w:val="en-GB"/>
              </w:rPr>
            </w:pPr>
            <w:r w:rsidRPr="00FA78C2">
              <w:rPr>
                <w:lang w:val="en-GB"/>
              </w:rPr>
              <w:t xml:space="preserve">See the </w:t>
            </w:r>
            <w:r>
              <w:rPr>
                <w:lang w:val="en-GB"/>
              </w:rPr>
              <w:fldChar w:fldCharType="begin"/>
            </w:r>
            <w:r>
              <w:rPr>
                <w:lang w:val="en-GB"/>
              </w:rPr>
              <w:instrText xml:space="preserve"> REF _Ref172278970 \h </w:instrText>
            </w:r>
            <w:r>
              <w:rPr>
                <w:lang w:val="en-GB"/>
              </w:rPr>
            </w:r>
            <w:r>
              <w:rPr>
                <w:lang w:val="en-GB"/>
              </w:rPr>
              <w:fldChar w:fldCharType="separate"/>
            </w:r>
            <w:r w:rsidR="00FA0A35" w:rsidRPr="00FA78C2">
              <w:rPr>
                <w:lang w:val="en-GB"/>
              </w:rPr>
              <w:t>documentation and annotation</w:t>
            </w:r>
            <w:r>
              <w:rPr>
                <w:lang w:val="en-GB"/>
              </w:rPr>
              <w:fldChar w:fldCharType="end"/>
            </w:r>
            <w:r>
              <w:rPr>
                <w:lang w:val="en-GB"/>
              </w:rPr>
              <w:t xml:space="preserve"> </w:t>
            </w:r>
            <w:r w:rsidRPr="00FA78C2">
              <w:rPr>
                <w:lang w:val="en-GB"/>
              </w:rPr>
              <w:t>section in the Appurtenance chapter</w:t>
            </w:r>
          </w:p>
        </w:tc>
      </w:tr>
      <w:tr w:rsidR="00DD05B0" w:rsidRPr="0051531C" w14:paraId="37E2D22E"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3A367351" w14:textId="13A5F0E0" w:rsidR="00DD05B0" w:rsidRPr="00FA78C2" w:rsidRDefault="00DD05B0">
            <w:pPr>
              <w:rPr>
                <w:lang w:val="en-GB"/>
              </w:rPr>
            </w:pPr>
            <w:r>
              <w:rPr>
                <w:lang w:val="en-GB"/>
              </w:rPr>
              <w:lastRenderedPageBreak/>
              <w:t>/</w:t>
            </w:r>
          </w:p>
        </w:tc>
        <w:tc>
          <w:tcPr>
            <w:tcW w:w="2778" w:type="dxa"/>
          </w:tcPr>
          <w:p w14:paraId="55F2B281" w14:textId="02FE3931" w:rsidR="00DD05B0" w:rsidRPr="00FA78C2" w:rsidRDefault="00DD05B0">
            <w:pPr>
              <w:rPr>
                <w:lang w:val="en-GB"/>
              </w:rPr>
            </w:pPr>
            <w:r>
              <w:rPr>
                <w:lang w:val="en-GB"/>
              </w:rPr>
              <w:t>constructionTechnique</w:t>
            </w:r>
          </w:p>
        </w:tc>
        <w:tc>
          <w:tcPr>
            <w:tcW w:w="2568" w:type="dxa"/>
          </w:tcPr>
          <w:p w14:paraId="5AB6F506" w14:textId="6B8C87D5" w:rsidR="00DD05B0" w:rsidRPr="00FA78C2" w:rsidRDefault="00B3140D">
            <w:pPr>
              <w:rPr>
                <w:lang w:val="en-GB"/>
              </w:rPr>
            </w:pPr>
            <w:r>
              <w:rPr>
                <w:lang w:val="en-GB"/>
              </w:rPr>
              <w:t xml:space="preserve">See the </w:t>
            </w:r>
            <w:r>
              <w:rPr>
                <w:lang w:val="en-GB"/>
              </w:rPr>
              <w:fldChar w:fldCharType="begin"/>
            </w:r>
            <w:r>
              <w:rPr>
                <w:lang w:val="en-GB"/>
              </w:rPr>
              <w:instrText xml:space="preserve"> REF _Ref172291127 \h </w:instrText>
            </w:r>
            <w:r>
              <w:rPr>
                <w:lang w:val="en-GB"/>
              </w:rPr>
            </w:r>
            <w:r>
              <w:rPr>
                <w:lang w:val="en-GB"/>
              </w:rPr>
              <w:fldChar w:fldCharType="separate"/>
            </w:r>
            <w:r w:rsidR="00FA0A35">
              <w:rPr>
                <w:lang w:val="en-GB"/>
              </w:rPr>
              <w:t>constructionTechnique</w:t>
            </w:r>
            <w:r>
              <w:rPr>
                <w:lang w:val="en-GB"/>
              </w:rPr>
              <w:fldChar w:fldCharType="end"/>
            </w:r>
            <w:r>
              <w:rPr>
                <w:lang w:val="en-GB"/>
              </w:rPr>
              <w:t xml:space="preserve"> section</w:t>
            </w:r>
          </w:p>
        </w:tc>
      </w:tr>
      <w:tr w:rsidR="009B7895" w:rsidRPr="00415CCB" w14:paraId="316ADE75" w14:textId="77777777">
        <w:tc>
          <w:tcPr>
            <w:tcW w:w="3714" w:type="dxa"/>
          </w:tcPr>
          <w:p w14:paraId="2E3035DC" w14:textId="6BE4F229" w:rsidR="009B7895" w:rsidRPr="00FA78C2" w:rsidRDefault="009B7895">
            <w:pPr>
              <w:rPr>
                <w:lang w:val="en-GB"/>
              </w:rPr>
            </w:pPr>
            <w:r w:rsidRPr="00FA78C2">
              <w:rPr>
                <w:lang w:val="en-GB"/>
              </w:rPr>
              <w:t>/</w:t>
            </w:r>
          </w:p>
        </w:tc>
        <w:tc>
          <w:tcPr>
            <w:tcW w:w="2778" w:type="dxa"/>
          </w:tcPr>
          <w:p w14:paraId="0A8F014E" w14:textId="6C0C651A" w:rsidR="009B7895" w:rsidRPr="00FA78C2" w:rsidRDefault="009B7895">
            <w:pPr>
              <w:rPr>
                <w:lang w:val="en-GB"/>
              </w:rPr>
            </w:pPr>
            <w:r w:rsidRPr="00FA78C2">
              <w:rPr>
                <w:lang w:val="en-GB"/>
              </w:rPr>
              <w:t>pipeDiameterAccuracy</w:t>
            </w:r>
          </w:p>
        </w:tc>
        <w:tc>
          <w:tcPr>
            <w:tcW w:w="2568" w:type="dxa"/>
          </w:tcPr>
          <w:p w14:paraId="5A36426B" w14:textId="77777777" w:rsidR="009B7895" w:rsidRDefault="009B7895">
            <w:pPr>
              <w:rPr>
                <w:lang w:val="en-GB"/>
              </w:rPr>
            </w:pPr>
            <w:r w:rsidRPr="00FA78C2">
              <w:rPr>
                <w:lang w:val="en-GB"/>
              </w:rPr>
              <w:t>Added</w:t>
            </w:r>
          </w:p>
          <w:p w14:paraId="2B31D2A5" w14:textId="4214DAD1" w:rsidR="00E76036" w:rsidRPr="00FA78C2" w:rsidRDefault="00E76036">
            <w:pPr>
              <w:rPr>
                <w:lang w:val="en-GB"/>
              </w:rPr>
            </w:pPr>
            <w:r>
              <w:rPr>
                <w:lang w:val="en-GB"/>
              </w:rPr>
              <w:t xml:space="preserve">See the </w:t>
            </w:r>
            <w:r>
              <w:rPr>
                <w:lang w:val="en-GB"/>
              </w:rPr>
              <w:fldChar w:fldCharType="begin"/>
            </w:r>
            <w:r>
              <w:rPr>
                <w:lang w:val="en-GB"/>
              </w:rPr>
              <w:instrText xml:space="preserve"> REF _Ref172279086 \h </w:instrText>
            </w:r>
            <w:r>
              <w:rPr>
                <w:lang w:val="en-GB"/>
              </w:rPr>
            </w:r>
            <w:r>
              <w:rPr>
                <w:lang w:val="en-GB"/>
              </w:rPr>
              <w:fldChar w:fldCharType="separate"/>
            </w:r>
            <w:r w:rsidR="00FA0A35" w:rsidRPr="00FA78C2">
              <w:rPr>
                <w:lang w:val="en-GB"/>
              </w:rPr>
              <w:t>pipeDiameterAccuracy</w:t>
            </w:r>
            <w:r>
              <w:rPr>
                <w:lang w:val="en-GB"/>
              </w:rPr>
              <w:fldChar w:fldCharType="end"/>
            </w:r>
            <w:r>
              <w:rPr>
                <w:lang w:val="en-GB"/>
              </w:rPr>
              <w:t xml:space="preserve"> section</w:t>
            </w:r>
          </w:p>
        </w:tc>
      </w:tr>
    </w:tbl>
    <w:p w14:paraId="73BAEE11" w14:textId="3879267D" w:rsidR="00E83BE1" w:rsidRPr="00FA78C2" w:rsidRDefault="00310CDF" w:rsidP="00A2673F">
      <w:pPr>
        <w:pStyle w:val="Heading2"/>
        <w:rPr>
          <w:sz w:val="36"/>
          <w:szCs w:val="52"/>
          <w:lang w:val="en-GB"/>
        </w:rPr>
      </w:pPr>
      <w:bookmarkStart w:id="129" w:name="_Ref172279071"/>
      <w:bookmarkStart w:id="130" w:name="_Ref172279326"/>
      <w:bookmarkStart w:id="131" w:name="_Toc173155331"/>
      <w:r w:rsidRPr="00FA78C2">
        <w:rPr>
          <w:lang w:val="en-GB"/>
        </w:rPr>
        <w:t>c</w:t>
      </w:r>
      <w:r w:rsidR="00A2673F" w:rsidRPr="00FA78C2">
        <w:rPr>
          <w:lang w:val="en-GB"/>
        </w:rPr>
        <w:t>overageDetail</w:t>
      </w:r>
      <w:bookmarkEnd w:id="129"/>
      <w:bookmarkEnd w:id="130"/>
      <w:bookmarkEnd w:id="131"/>
    </w:p>
    <w:p w14:paraId="654BFEA1" w14:textId="5CBAB25B" w:rsidR="00E83BE1" w:rsidRPr="00FA78C2" w:rsidRDefault="00E83BE1" w:rsidP="00E83BE1">
      <w:pPr>
        <w:rPr>
          <w:lang w:val="en-GB"/>
        </w:rPr>
      </w:pPr>
      <w:r w:rsidRPr="00FA78C2">
        <w:rPr>
          <w:lang w:val="en-GB"/>
        </w:rPr>
        <w:t xml:space="preserve">The </w:t>
      </w:r>
      <w:r w:rsidRPr="00FA78C2">
        <w:rPr>
          <w:i/>
          <w:iCs/>
          <w:lang w:val="en-GB"/>
        </w:rPr>
        <w:t>coverageDetail</w:t>
      </w:r>
      <w:r w:rsidRPr="00FA78C2">
        <w:rPr>
          <w:lang w:val="en-GB"/>
        </w:rPr>
        <w:t xml:space="preserve"> element replaces the </w:t>
      </w:r>
      <w:r w:rsidRPr="00FA78C2">
        <w:rPr>
          <w:i/>
          <w:iCs/>
          <w:lang w:val="en-GB"/>
        </w:rPr>
        <w:t>dekking</w:t>
      </w:r>
      <w:r w:rsidRPr="00FA78C2">
        <w:rPr>
          <w:lang w:val="en-GB"/>
        </w:rPr>
        <w:t xml:space="preserve"> element from IMKL 2.3. Instead of referencing a </w:t>
      </w:r>
      <w:r w:rsidRPr="00FA78C2">
        <w:rPr>
          <w:i/>
          <w:iCs/>
          <w:lang w:val="en-GB"/>
        </w:rPr>
        <w:t>RelatieveDiepte</w:t>
      </w:r>
      <w:r w:rsidRPr="00FA78C2">
        <w:rPr>
          <w:lang w:val="en-GB"/>
        </w:rPr>
        <w:t xml:space="preserve"> or </w:t>
      </w:r>
      <w:r w:rsidRPr="00FA78C2">
        <w:rPr>
          <w:i/>
          <w:iCs/>
          <w:lang w:val="en-GB"/>
        </w:rPr>
        <w:t>TAWDiepte</w:t>
      </w:r>
      <w:r w:rsidRPr="00FA78C2">
        <w:rPr>
          <w:lang w:val="en-GB"/>
        </w:rPr>
        <w:t xml:space="preserve"> </w:t>
      </w:r>
      <w:r w:rsidR="00E706A8">
        <w:rPr>
          <w:lang w:val="en-GB"/>
        </w:rPr>
        <w:t>entity</w:t>
      </w:r>
      <w:r w:rsidRPr="00FA78C2">
        <w:rPr>
          <w:lang w:val="en-GB"/>
        </w:rPr>
        <w:t xml:space="preserve">, the </w:t>
      </w:r>
      <w:r w:rsidRPr="00FA78C2">
        <w:rPr>
          <w:i/>
          <w:iCs/>
          <w:lang w:val="en-GB"/>
        </w:rPr>
        <w:t>coverageDetail</w:t>
      </w:r>
      <w:r w:rsidRPr="00FA78C2">
        <w:rPr>
          <w:lang w:val="en-GB"/>
        </w:rPr>
        <w:t xml:space="preserve"> element should reference a </w:t>
      </w:r>
      <w:r w:rsidR="0027646D" w:rsidRPr="00723423">
        <w:rPr>
          <w:i/>
          <w:iCs/>
          <w:lang w:val="en-GB"/>
        </w:rPr>
        <w:t>CoverageDetail</w:t>
      </w:r>
      <w:r w:rsidRPr="00FA78C2">
        <w:rPr>
          <w:lang w:val="en-GB"/>
        </w:rPr>
        <w:t xml:space="preserve"> </w:t>
      </w:r>
      <w:r w:rsidR="00E706A8">
        <w:rPr>
          <w:lang w:val="en-GB"/>
        </w:rPr>
        <w:t>entity</w:t>
      </w:r>
      <w:r w:rsidRPr="00FA78C2">
        <w:rPr>
          <w:lang w:val="en-GB"/>
        </w:rPr>
        <w:t>.</w:t>
      </w:r>
    </w:p>
    <w:p w14:paraId="2F745B74" w14:textId="77777777" w:rsidR="00E83BE1" w:rsidRPr="00FA78C2" w:rsidRDefault="00E83BE1" w:rsidP="00E83BE1">
      <w:pPr>
        <w:rPr>
          <w:lang w:val="en-GB"/>
        </w:rPr>
      </w:pPr>
    </w:p>
    <w:p w14:paraId="1DE53960" w14:textId="080A7D8A" w:rsidR="00E83BE1" w:rsidRPr="00FA78C2" w:rsidRDefault="00723423" w:rsidP="00E83BE1">
      <w:pPr>
        <w:rPr>
          <w:lang w:val="en-GB"/>
        </w:rPr>
      </w:pPr>
      <w:r w:rsidRPr="00FA78C2">
        <w:rPr>
          <w:lang w:val="en-GB"/>
        </w:rPr>
        <w:t xml:space="preserve">For more information, refer to the </w:t>
      </w:r>
      <w:r>
        <w:rPr>
          <w:lang w:val="en-GB"/>
        </w:rPr>
        <w:fldChar w:fldCharType="begin"/>
      </w:r>
      <w:r>
        <w:rPr>
          <w:lang w:val="en-GB"/>
        </w:rPr>
        <w:instrText xml:space="preserve"> REF _Ref172278431 \h </w:instrText>
      </w:r>
      <w:r>
        <w:rPr>
          <w:lang w:val="en-GB"/>
        </w:rPr>
      </w:r>
      <w:r>
        <w:rPr>
          <w:lang w:val="en-GB"/>
        </w:rPr>
        <w:fldChar w:fldCharType="separate"/>
      </w:r>
      <w:r w:rsidR="00FA0A35" w:rsidRPr="00FA78C2">
        <w:rPr>
          <w:lang w:val="en-GB"/>
        </w:rPr>
        <w:t>DepthDetail and CoverageDetail</w:t>
      </w:r>
      <w:r>
        <w:rPr>
          <w:lang w:val="en-GB"/>
        </w:rPr>
        <w:fldChar w:fldCharType="end"/>
      </w:r>
      <w:r w:rsidRPr="00FA78C2">
        <w:rPr>
          <w:lang w:val="en-GB"/>
        </w:rPr>
        <w:t xml:space="preserve"> section of the documentation.</w:t>
      </w:r>
    </w:p>
    <w:p w14:paraId="409A5DF2" w14:textId="77777777" w:rsidR="00A241E7" w:rsidRPr="00FA78C2" w:rsidRDefault="00A241E7" w:rsidP="00E83BE1">
      <w:pPr>
        <w:rPr>
          <w:lang w:val="en-GB"/>
        </w:rPr>
      </w:pPr>
    </w:p>
    <w:p w14:paraId="580EB896" w14:textId="795DD59F" w:rsidR="00A241E7" w:rsidRPr="00415CCB" w:rsidRDefault="00A241E7" w:rsidP="00415CCB">
      <w:pPr>
        <w:jc w:val="center"/>
        <w:rPr>
          <w:u w:val="single"/>
          <w:lang w:val="en-GB"/>
        </w:rPr>
      </w:pPr>
      <w:r w:rsidRPr="00415CCB">
        <w:rPr>
          <w:u w:val="single"/>
          <w:lang w:val="en-GB"/>
        </w:rPr>
        <w:t>Example</w:t>
      </w:r>
      <w:r w:rsidR="00744938" w:rsidRPr="00415CCB">
        <w:rPr>
          <w:u w:val="single"/>
          <w:lang w:val="en-GB"/>
        </w:rPr>
        <w:t xml:space="preserve"> IMKL 3</w:t>
      </w:r>
      <w:r w:rsidRPr="00415CCB">
        <w:rPr>
          <w:u w:val="single"/>
          <w:lang w:val="en-GB"/>
        </w:rPr>
        <w:t>:</w:t>
      </w:r>
    </w:p>
    <w:tbl>
      <w:tblPr>
        <w:tblStyle w:val="TableGrid"/>
        <w:tblW w:w="0" w:type="auto"/>
        <w:tblLook w:val="04A0" w:firstRow="1" w:lastRow="0" w:firstColumn="1" w:lastColumn="0" w:noHBand="0" w:noVBand="1"/>
      </w:tblPr>
      <w:tblGrid>
        <w:gridCol w:w="9060"/>
      </w:tblGrid>
      <w:tr w:rsidR="00A241E7" w:rsidRPr="00415CCB" w14:paraId="278D8F1F" w14:textId="77777777" w:rsidTr="00A241E7">
        <w:tc>
          <w:tcPr>
            <w:tcW w:w="9060" w:type="dxa"/>
          </w:tcPr>
          <w:p w14:paraId="52948A61" w14:textId="2BC56D83" w:rsidR="00A241E7" w:rsidRPr="00FA78C2" w:rsidRDefault="00A241E7" w:rsidP="00A241E7">
            <w:pPr>
              <w:shd w:val="clear" w:color="auto" w:fill="FFFFFF"/>
              <w:spacing w:before="0" w:after="0" w:line="285" w:lineRule="atLeast"/>
              <w:rPr>
                <w:rFonts w:ascii="Consolas" w:eastAsia="Times New Roman" w:hAnsi="Consolas" w:cs="Times New Roman"/>
                <w:color w:val="000000"/>
                <w:sz w:val="21"/>
                <w:szCs w:val="21"/>
                <w:lang w:val="en-GB"/>
              </w:rPr>
            </w:pPr>
            <w:r w:rsidRPr="00A241E7">
              <w:rPr>
                <w:rFonts w:ascii="Consolas" w:eastAsia="Times New Roman" w:hAnsi="Consolas" w:cs="Times New Roman"/>
                <w:color w:val="800000"/>
                <w:sz w:val="18"/>
                <w:szCs w:val="18"/>
                <w:lang w:val="en-GB"/>
              </w:rPr>
              <w:t>&lt;imkl:coverageDetail</w:t>
            </w:r>
            <w:r w:rsidRPr="00A241E7">
              <w:rPr>
                <w:rFonts w:ascii="Consolas" w:eastAsia="Times New Roman" w:hAnsi="Consolas" w:cs="Times New Roman"/>
                <w:color w:val="000000"/>
                <w:sz w:val="18"/>
                <w:szCs w:val="18"/>
                <w:lang w:val="en-GB"/>
              </w:rPr>
              <w:t xml:space="preserve"> </w:t>
            </w:r>
            <w:r w:rsidRPr="00A241E7">
              <w:rPr>
                <w:rFonts w:ascii="Consolas" w:eastAsia="Times New Roman" w:hAnsi="Consolas" w:cs="Times New Roman"/>
                <w:color w:val="E50000"/>
                <w:sz w:val="18"/>
                <w:szCs w:val="18"/>
                <w:lang w:val="en-GB"/>
              </w:rPr>
              <w:t>xlink:href</w:t>
            </w:r>
            <w:r w:rsidRPr="00A241E7">
              <w:rPr>
                <w:rFonts w:ascii="Consolas" w:eastAsia="Times New Roman" w:hAnsi="Consolas" w:cs="Times New Roman"/>
                <w:color w:val="000000"/>
                <w:sz w:val="18"/>
                <w:szCs w:val="18"/>
                <w:lang w:val="en-GB"/>
              </w:rPr>
              <w:t>=</w:t>
            </w:r>
            <w:r w:rsidRPr="00A241E7">
              <w:rPr>
                <w:rFonts w:ascii="Consolas" w:eastAsia="Times New Roman" w:hAnsi="Consolas" w:cs="Times New Roman"/>
                <w:color w:val="0000FF"/>
                <w:sz w:val="18"/>
                <w:szCs w:val="18"/>
                <w:lang w:val="en-GB"/>
              </w:rPr>
              <w:t>"http://TODO/DepthDetail/sewercom-be:CD001"</w:t>
            </w:r>
            <w:r w:rsidRPr="00A241E7">
              <w:rPr>
                <w:rFonts w:ascii="Consolas" w:eastAsia="Times New Roman" w:hAnsi="Consolas" w:cs="Times New Roman"/>
                <w:color w:val="000000"/>
                <w:sz w:val="18"/>
                <w:szCs w:val="18"/>
                <w:lang w:val="en-GB"/>
              </w:rPr>
              <w:t xml:space="preserve"> </w:t>
            </w:r>
            <w:r w:rsidRPr="00A241E7">
              <w:rPr>
                <w:rFonts w:ascii="Consolas" w:eastAsia="Times New Roman" w:hAnsi="Consolas" w:cs="Times New Roman"/>
                <w:color w:val="800000"/>
                <w:sz w:val="18"/>
                <w:szCs w:val="18"/>
                <w:lang w:val="en-GB"/>
              </w:rPr>
              <w:t>/&gt;</w:t>
            </w:r>
          </w:p>
        </w:tc>
      </w:tr>
    </w:tbl>
    <w:p w14:paraId="65622D76" w14:textId="77777777" w:rsidR="00A241E7" w:rsidRPr="00FA78C2" w:rsidRDefault="00A241E7" w:rsidP="00E83BE1">
      <w:pPr>
        <w:rPr>
          <w:lang w:val="en-GB"/>
        </w:rPr>
      </w:pPr>
    </w:p>
    <w:p w14:paraId="2F82D50E" w14:textId="2C30DC80" w:rsidR="00310CDF" w:rsidRPr="00FA78C2" w:rsidRDefault="00310CDF" w:rsidP="00310CDF">
      <w:pPr>
        <w:pStyle w:val="Heading2"/>
        <w:rPr>
          <w:lang w:val="en-GB"/>
        </w:rPr>
      </w:pPr>
      <w:bookmarkStart w:id="132" w:name="_Ref172279086"/>
      <w:bookmarkStart w:id="133" w:name="_Ref172279344"/>
      <w:bookmarkStart w:id="134" w:name="_Toc173155332"/>
      <w:r w:rsidRPr="00FA78C2">
        <w:rPr>
          <w:lang w:val="en-GB"/>
        </w:rPr>
        <w:t>pipeDiameterAccuracy</w:t>
      </w:r>
      <w:bookmarkEnd w:id="132"/>
      <w:bookmarkEnd w:id="133"/>
      <w:bookmarkEnd w:id="134"/>
    </w:p>
    <w:p w14:paraId="67D14F2D" w14:textId="7738AB9F" w:rsidR="00A241E7" w:rsidRPr="00C10EA7" w:rsidRDefault="00A241E7" w:rsidP="00A241E7">
      <w:pPr>
        <w:rPr>
          <w:lang w:val="en-GB"/>
        </w:rPr>
      </w:pPr>
      <w:r w:rsidRPr="00FA78C2">
        <w:rPr>
          <w:lang w:val="en-GB"/>
        </w:rPr>
        <w:t xml:space="preserve">The </w:t>
      </w:r>
      <w:r w:rsidRPr="005D5624">
        <w:rPr>
          <w:i/>
          <w:iCs/>
          <w:lang w:val="en-GB"/>
        </w:rPr>
        <w:t>pipeDiameterAccuracy</w:t>
      </w:r>
      <w:r w:rsidRPr="00FA78C2">
        <w:rPr>
          <w:lang w:val="en-GB"/>
        </w:rPr>
        <w:t xml:space="preserve"> element </w:t>
      </w:r>
      <w:r w:rsidR="001909A7" w:rsidRPr="00FA78C2">
        <w:rPr>
          <w:lang w:val="en-GB"/>
        </w:rPr>
        <w:t>has been</w:t>
      </w:r>
      <w:r w:rsidRPr="00FA78C2">
        <w:rPr>
          <w:lang w:val="en-GB"/>
        </w:rPr>
        <w:t xml:space="preserve"> added to provide additional information on the accuracy of the </w:t>
      </w:r>
      <w:r w:rsidRPr="005D5624">
        <w:rPr>
          <w:i/>
          <w:iCs/>
          <w:lang w:val="en-GB"/>
        </w:rPr>
        <w:t>pipeDiameter</w:t>
      </w:r>
      <w:r w:rsidRPr="00FA78C2">
        <w:rPr>
          <w:lang w:val="en-GB"/>
        </w:rPr>
        <w:t>. Th</w:t>
      </w:r>
      <w:r w:rsidR="001909A7" w:rsidRPr="00FA78C2">
        <w:rPr>
          <w:lang w:val="en-GB"/>
        </w:rPr>
        <w:t xml:space="preserve">is element </w:t>
      </w:r>
      <w:r w:rsidRPr="00FA78C2">
        <w:rPr>
          <w:lang w:val="en-GB"/>
        </w:rPr>
        <w:t>is</w:t>
      </w:r>
      <w:r w:rsidR="001909A7" w:rsidRPr="00FA78C2">
        <w:rPr>
          <w:lang w:val="en-GB"/>
        </w:rPr>
        <w:t xml:space="preserve"> of type</w:t>
      </w:r>
      <w:r w:rsidRPr="00FA78C2">
        <w:rPr>
          <w:lang w:val="en-GB"/>
        </w:rPr>
        <w:t xml:space="preserve"> </w:t>
      </w:r>
      <w:r w:rsidRPr="005D5624">
        <w:rPr>
          <w:i/>
          <w:iCs/>
          <w:lang w:val="en-GB"/>
        </w:rPr>
        <w:t>MeasureType</w:t>
      </w:r>
      <w:r w:rsidR="001909A7" w:rsidRPr="00FA78C2">
        <w:rPr>
          <w:lang w:val="en-GB"/>
        </w:rPr>
        <w:t xml:space="preserve"> </w:t>
      </w:r>
      <w:r w:rsidR="005D5624">
        <w:rPr>
          <w:lang w:val="en-GB"/>
        </w:rPr>
        <w:t xml:space="preserve">and </w:t>
      </w:r>
      <w:r w:rsidR="001909A7" w:rsidRPr="00FA78C2">
        <w:rPr>
          <w:lang w:val="en-GB"/>
        </w:rPr>
        <w:t>accepts the following units</w:t>
      </w:r>
      <w:r w:rsidRPr="00FA78C2">
        <w:rPr>
          <w:lang w:val="en-GB"/>
        </w:rPr>
        <w:t>: mm, cm and m.</w:t>
      </w:r>
      <w:r w:rsidR="00C10EA7">
        <w:rPr>
          <w:lang w:val="en-GB"/>
        </w:rPr>
        <w:t xml:space="preserve"> The </w:t>
      </w:r>
      <w:r w:rsidR="00C10EA7">
        <w:rPr>
          <w:i/>
          <w:iCs/>
          <w:lang w:val="en-GB"/>
        </w:rPr>
        <w:t>pipeDiameterAccuracy</w:t>
      </w:r>
      <w:r w:rsidR="00C10EA7">
        <w:rPr>
          <w:lang w:val="en-GB"/>
        </w:rPr>
        <w:t xml:space="preserve"> element is optional.</w:t>
      </w:r>
    </w:p>
    <w:p w14:paraId="6A6CC997" w14:textId="77777777" w:rsidR="00A241E7" w:rsidRPr="00FA78C2" w:rsidRDefault="00A241E7" w:rsidP="00A241E7">
      <w:pPr>
        <w:rPr>
          <w:lang w:val="en-GB"/>
        </w:rPr>
      </w:pPr>
    </w:p>
    <w:p w14:paraId="15A476EC" w14:textId="79CA2FF9" w:rsidR="00A241E7" w:rsidRPr="00415CCB" w:rsidRDefault="00A241E7" w:rsidP="00415CCB">
      <w:pPr>
        <w:jc w:val="center"/>
        <w:rPr>
          <w:sz w:val="16"/>
          <w:szCs w:val="16"/>
          <w:u w:val="single"/>
          <w:lang w:val="en-GB"/>
        </w:rPr>
      </w:pPr>
      <w:r w:rsidRPr="00415CCB">
        <w:rPr>
          <w:u w:val="single"/>
          <w:lang w:val="en-GB"/>
        </w:rPr>
        <w:t>Example</w:t>
      </w:r>
      <w:r w:rsidR="00744938" w:rsidRPr="00415CCB">
        <w:rPr>
          <w:u w:val="single"/>
          <w:lang w:val="en-GB"/>
        </w:rPr>
        <w:t xml:space="preserve"> IMKL 3</w:t>
      </w:r>
      <w:r w:rsidRPr="00415CCB">
        <w:rPr>
          <w:u w:val="single"/>
          <w:lang w:val="en-GB"/>
        </w:rPr>
        <w:t>:</w:t>
      </w:r>
    </w:p>
    <w:tbl>
      <w:tblPr>
        <w:tblStyle w:val="TableGrid"/>
        <w:tblW w:w="0" w:type="auto"/>
        <w:tblLook w:val="04A0" w:firstRow="1" w:lastRow="0" w:firstColumn="1" w:lastColumn="0" w:noHBand="0" w:noVBand="1"/>
      </w:tblPr>
      <w:tblGrid>
        <w:gridCol w:w="9060"/>
      </w:tblGrid>
      <w:tr w:rsidR="00A241E7" w:rsidRPr="00415CCB" w14:paraId="0B37EB50" w14:textId="77777777" w:rsidTr="00A241E7">
        <w:tc>
          <w:tcPr>
            <w:tcW w:w="9060" w:type="dxa"/>
          </w:tcPr>
          <w:p w14:paraId="70D08980" w14:textId="66E425F1" w:rsidR="00A241E7" w:rsidRPr="00FA78C2" w:rsidRDefault="00A241E7" w:rsidP="00A241E7">
            <w:pPr>
              <w:shd w:val="clear" w:color="auto" w:fill="FFFFFF"/>
              <w:spacing w:before="0" w:after="0" w:line="285" w:lineRule="atLeast"/>
              <w:rPr>
                <w:rFonts w:ascii="Consolas" w:eastAsia="Times New Roman" w:hAnsi="Consolas" w:cs="Times New Roman"/>
                <w:color w:val="000000"/>
                <w:sz w:val="18"/>
                <w:szCs w:val="18"/>
                <w:lang w:val="en-GB"/>
              </w:rPr>
            </w:pPr>
            <w:r w:rsidRPr="00A241E7">
              <w:rPr>
                <w:rFonts w:ascii="Consolas" w:eastAsia="Times New Roman" w:hAnsi="Consolas" w:cs="Times New Roman"/>
                <w:color w:val="800000"/>
                <w:sz w:val="18"/>
                <w:szCs w:val="18"/>
                <w:lang w:val="en-GB"/>
              </w:rPr>
              <w:t>&lt;imkl:pipeDiameterAccuracy</w:t>
            </w:r>
            <w:r w:rsidRPr="00A241E7">
              <w:rPr>
                <w:rFonts w:ascii="Consolas" w:eastAsia="Times New Roman" w:hAnsi="Consolas" w:cs="Times New Roman"/>
                <w:color w:val="000000"/>
                <w:sz w:val="18"/>
                <w:szCs w:val="18"/>
                <w:lang w:val="en-GB"/>
              </w:rPr>
              <w:t xml:space="preserve"> </w:t>
            </w:r>
            <w:r w:rsidRPr="00A241E7">
              <w:rPr>
                <w:rFonts w:ascii="Consolas" w:eastAsia="Times New Roman" w:hAnsi="Consolas" w:cs="Times New Roman"/>
                <w:color w:val="E50000"/>
                <w:sz w:val="18"/>
                <w:szCs w:val="18"/>
                <w:lang w:val="en-GB"/>
              </w:rPr>
              <w:t>uom</w:t>
            </w:r>
            <w:r w:rsidRPr="00A241E7">
              <w:rPr>
                <w:rFonts w:ascii="Consolas" w:eastAsia="Times New Roman" w:hAnsi="Consolas" w:cs="Times New Roman"/>
                <w:color w:val="000000"/>
                <w:sz w:val="18"/>
                <w:szCs w:val="18"/>
                <w:lang w:val="en-GB"/>
              </w:rPr>
              <w:t>=</w:t>
            </w:r>
            <w:r w:rsidRPr="00A241E7">
              <w:rPr>
                <w:rFonts w:ascii="Consolas" w:eastAsia="Times New Roman" w:hAnsi="Consolas" w:cs="Times New Roman"/>
                <w:color w:val="0000FF"/>
                <w:sz w:val="18"/>
                <w:szCs w:val="18"/>
                <w:lang w:val="en-GB"/>
              </w:rPr>
              <w:t>"urn:ogc:def:uom:cm"</w:t>
            </w:r>
            <w:r w:rsidRPr="00A241E7">
              <w:rPr>
                <w:rFonts w:ascii="Consolas" w:eastAsia="Times New Roman" w:hAnsi="Consolas" w:cs="Times New Roman"/>
                <w:color w:val="800000"/>
                <w:sz w:val="18"/>
                <w:szCs w:val="18"/>
                <w:lang w:val="en-GB"/>
              </w:rPr>
              <w:t>&gt;</w:t>
            </w:r>
            <w:r w:rsidRPr="00A241E7">
              <w:rPr>
                <w:rFonts w:ascii="Consolas" w:eastAsia="Times New Roman" w:hAnsi="Consolas" w:cs="Times New Roman"/>
                <w:color w:val="000000"/>
                <w:sz w:val="18"/>
                <w:szCs w:val="18"/>
                <w:lang w:val="en-GB"/>
              </w:rPr>
              <w:t>10</w:t>
            </w:r>
            <w:r w:rsidRPr="00A241E7">
              <w:rPr>
                <w:rFonts w:ascii="Consolas" w:eastAsia="Times New Roman" w:hAnsi="Consolas" w:cs="Times New Roman"/>
                <w:color w:val="800000"/>
                <w:sz w:val="18"/>
                <w:szCs w:val="18"/>
                <w:lang w:val="en-GB"/>
              </w:rPr>
              <w:t>&lt;/imkl:pipeDiameterAccuracy&gt;</w:t>
            </w:r>
          </w:p>
        </w:tc>
      </w:tr>
    </w:tbl>
    <w:p w14:paraId="3F3EDDC7" w14:textId="77777777" w:rsidR="006952FD" w:rsidRPr="006952FD" w:rsidRDefault="006952FD" w:rsidP="00A2673F">
      <w:pPr>
        <w:pStyle w:val="Heading2"/>
        <w:rPr>
          <w:sz w:val="36"/>
          <w:szCs w:val="52"/>
          <w:lang w:val="en-GB"/>
        </w:rPr>
      </w:pPr>
      <w:bookmarkStart w:id="135" w:name="_Ref172291127"/>
      <w:bookmarkStart w:id="136" w:name="_Toc173155333"/>
      <w:r>
        <w:rPr>
          <w:lang w:val="en-GB"/>
        </w:rPr>
        <w:t>constructionTechnique</w:t>
      </w:r>
      <w:bookmarkEnd w:id="135"/>
      <w:bookmarkEnd w:id="136"/>
    </w:p>
    <w:p w14:paraId="75759A6A" w14:textId="77777777" w:rsidR="00E614C7" w:rsidRDefault="002B67C2" w:rsidP="006952FD">
      <w:pPr>
        <w:rPr>
          <w:lang w:val="en-GB"/>
        </w:rPr>
      </w:pPr>
      <w:r>
        <w:rPr>
          <w:lang w:val="en-GB"/>
        </w:rPr>
        <w:t xml:space="preserve">The </w:t>
      </w:r>
      <w:r>
        <w:rPr>
          <w:i/>
          <w:iCs/>
          <w:lang w:val="en-GB"/>
        </w:rPr>
        <w:t xml:space="preserve">constructionTechnique </w:t>
      </w:r>
      <w:r>
        <w:rPr>
          <w:lang w:val="en-GB"/>
        </w:rPr>
        <w:t xml:space="preserve">element </w:t>
      </w:r>
      <w:r w:rsidR="000159EC">
        <w:rPr>
          <w:lang w:val="en-GB"/>
        </w:rPr>
        <w:t>has been</w:t>
      </w:r>
      <w:r>
        <w:rPr>
          <w:lang w:val="en-GB"/>
        </w:rPr>
        <w:t xml:space="preserve"> added in IMKL 3. </w:t>
      </w:r>
      <w:r w:rsidR="000159EC">
        <w:rPr>
          <w:lang w:val="en-GB"/>
        </w:rPr>
        <w:t>This</w:t>
      </w:r>
      <w:r>
        <w:rPr>
          <w:lang w:val="en-GB"/>
        </w:rPr>
        <w:t xml:space="preserve"> element </w:t>
      </w:r>
      <w:r w:rsidR="000159EC">
        <w:rPr>
          <w:lang w:val="en-GB"/>
        </w:rPr>
        <w:t xml:space="preserve">allows providing </w:t>
      </w:r>
      <w:r>
        <w:rPr>
          <w:lang w:val="en-GB"/>
        </w:rPr>
        <w:t xml:space="preserve">additional information </w:t>
      </w:r>
      <w:r w:rsidR="000159EC">
        <w:rPr>
          <w:lang w:val="en-GB"/>
        </w:rPr>
        <w:t>regarding</w:t>
      </w:r>
      <w:r>
        <w:rPr>
          <w:lang w:val="en-GB"/>
        </w:rPr>
        <w:t xml:space="preserve"> the construction technique used during the construction or installation of a cable, pipe or duct. This element is </w:t>
      </w:r>
      <w:r w:rsidR="00414134">
        <w:rPr>
          <w:lang w:val="en-GB"/>
        </w:rPr>
        <w:t xml:space="preserve">optional, but it is recommended to include it if information about the construction technique is available. If no information is available this can be </w:t>
      </w:r>
      <w:r w:rsidR="00F03F48">
        <w:rPr>
          <w:lang w:val="en-GB"/>
        </w:rPr>
        <w:t>clarified</w:t>
      </w:r>
      <w:r w:rsidR="00414134">
        <w:rPr>
          <w:lang w:val="en-GB"/>
        </w:rPr>
        <w:t xml:space="preserve"> by adding the element with a</w:t>
      </w:r>
      <w:r>
        <w:rPr>
          <w:lang w:val="en-GB"/>
        </w:rPr>
        <w:t xml:space="preserve"> </w:t>
      </w:r>
      <w:r w:rsidRPr="000159EC">
        <w:rPr>
          <w:i/>
          <w:iCs/>
          <w:lang w:val="en-GB"/>
        </w:rPr>
        <w:t>nilReason</w:t>
      </w:r>
      <w:r>
        <w:rPr>
          <w:lang w:val="en-GB"/>
        </w:rPr>
        <w:t>.</w:t>
      </w:r>
    </w:p>
    <w:p w14:paraId="083545D4" w14:textId="77777777" w:rsidR="00E614C7" w:rsidRDefault="00E614C7" w:rsidP="006952FD">
      <w:pPr>
        <w:rPr>
          <w:lang w:val="en-GB"/>
        </w:rPr>
      </w:pPr>
    </w:p>
    <w:p w14:paraId="674D95E6" w14:textId="77777777" w:rsidR="0059672B" w:rsidRDefault="00E614C7" w:rsidP="006952FD">
      <w:pPr>
        <w:rPr>
          <w:lang w:val="en-GB"/>
        </w:rPr>
      </w:pPr>
      <w:r>
        <w:rPr>
          <w:lang w:val="en-GB"/>
        </w:rPr>
        <w:lastRenderedPageBreak/>
        <w:t xml:space="preserve">The </w:t>
      </w:r>
      <w:r w:rsidRPr="00E614C7">
        <w:rPr>
          <w:i/>
          <w:iCs/>
          <w:lang w:val="en-GB"/>
        </w:rPr>
        <w:t>constructionTechnique</w:t>
      </w:r>
      <w:r>
        <w:rPr>
          <w:lang w:val="en-GB"/>
        </w:rPr>
        <w:t xml:space="preserve"> should be a valid value from the </w:t>
      </w:r>
      <w:r w:rsidRPr="00E614C7">
        <w:rPr>
          <w:i/>
          <w:iCs/>
          <w:lang w:val="en-GB"/>
        </w:rPr>
        <w:t>ConstructionTechniqueCodelist</w:t>
      </w:r>
      <w:r>
        <w:rPr>
          <w:lang w:val="en-GB"/>
        </w:rPr>
        <w:t xml:space="preserve">. </w:t>
      </w:r>
      <w:r w:rsidR="0059672B">
        <w:rPr>
          <w:lang w:val="en-GB"/>
        </w:rPr>
        <w:t>The a</w:t>
      </w:r>
      <w:r>
        <w:rPr>
          <w:lang w:val="en-GB"/>
        </w:rPr>
        <w:t xml:space="preserve">llowed values are: </w:t>
      </w:r>
    </w:p>
    <w:p w14:paraId="7736EE3C" w14:textId="77777777" w:rsidR="0059672B" w:rsidRPr="0059672B" w:rsidRDefault="00E614C7" w:rsidP="0059672B">
      <w:pPr>
        <w:pStyle w:val="ListParagraph"/>
        <w:numPr>
          <w:ilvl w:val="0"/>
          <w:numId w:val="17"/>
        </w:numPr>
        <w:rPr>
          <w:lang w:val="en-GB"/>
        </w:rPr>
      </w:pPr>
      <w:r w:rsidRPr="0059672B">
        <w:rPr>
          <w:lang w:val="en-GB"/>
        </w:rPr>
        <w:t>openTrench</w:t>
      </w:r>
    </w:p>
    <w:p w14:paraId="496596CD" w14:textId="77777777" w:rsidR="0059672B" w:rsidRPr="0059672B" w:rsidRDefault="00E614C7" w:rsidP="0059672B">
      <w:pPr>
        <w:pStyle w:val="ListParagraph"/>
        <w:numPr>
          <w:ilvl w:val="0"/>
          <w:numId w:val="17"/>
        </w:numPr>
        <w:rPr>
          <w:lang w:val="en-GB"/>
        </w:rPr>
      </w:pPr>
      <w:r w:rsidRPr="0059672B">
        <w:rPr>
          <w:lang w:val="en-GB"/>
        </w:rPr>
        <w:t>directionalDrilling</w:t>
      </w:r>
    </w:p>
    <w:p w14:paraId="4E7A29AB" w14:textId="77777777" w:rsidR="0059672B" w:rsidRPr="0059672B" w:rsidRDefault="00E614C7" w:rsidP="0059672B">
      <w:pPr>
        <w:pStyle w:val="ListParagraph"/>
        <w:numPr>
          <w:ilvl w:val="0"/>
          <w:numId w:val="17"/>
        </w:numPr>
        <w:rPr>
          <w:lang w:val="en-GB"/>
        </w:rPr>
      </w:pPr>
      <w:r w:rsidRPr="0059672B">
        <w:rPr>
          <w:lang w:val="en-GB"/>
        </w:rPr>
        <w:t>culvert</w:t>
      </w:r>
    </w:p>
    <w:p w14:paraId="77989269" w14:textId="3F9D573E" w:rsidR="0019622D" w:rsidRPr="0059672B" w:rsidRDefault="00E614C7" w:rsidP="0059672B">
      <w:pPr>
        <w:pStyle w:val="ListParagraph"/>
        <w:numPr>
          <w:ilvl w:val="0"/>
          <w:numId w:val="17"/>
        </w:numPr>
        <w:rPr>
          <w:b/>
          <w:bCs/>
          <w:lang w:val="en-GB"/>
        </w:rPr>
      </w:pPr>
      <w:r w:rsidRPr="0059672B">
        <w:rPr>
          <w:lang w:val="en-GB"/>
        </w:rPr>
        <w:t>other</w:t>
      </w:r>
      <w:r w:rsidR="0019622D" w:rsidRPr="0059672B">
        <w:rPr>
          <w:b/>
          <w:bCs/>
          <w:lang w:val="en-GB"/>
        </w:rPr>
        <w:br w:type="page"/>
      </w:r>
    </w:p>
    <w:p w14:paraId="1B184963" w14:textId="76CFAF79" w:rsidR="00710886" w:rsidRPr="00FA78C2" w:rsidRDefault="00710886" w:rsidP="00710886">
      <w:pPr>
        <w:pStyle w:val="Heading1"/>
        <w:rPr>
          <w:lang w:val="en-GB"/>
        </w:rPr>
      </w:pPr>
      <w:bookmarkStart w:id="137" w:name="_Toc173155334"/>
      <w:r w:rsidRPr="00FA78C2">
        <w:rPr>
          <w:lang w:val="en-GB"/>
        </w:rPr>
        <w:lastRenderedPageBreak/>
        <w:t>Pipes</w:t>
      </w:r>
      <w:r w:rsidR="00591B18" w:rsidRPr="00FA78C2">
        <w:rPr>
          <w:lang w:val="en-GB"/>
        </w:rPr>
        <w:t xml:space="preserve"> and Ducts</w:t>
      </w:r>
      <w:bookmarkEnd w:id="137"/>
    </w:p>
    <w:p w14:paraId="581D80A5" w14:textId="3B094F0F" w:rsidR="000B34AB" w:rsidRPr="00FA78C2" w:rsidRDefault="000B34AB" w:rsidP="000B34AB">
      <w:pPr>
        <w:rPr>
          <w:lang w:val="en-GB"/>
        </w:rPr>
      </w:pPr>
      <w:r w:rsidRPr="00FA78C2">
        <w:rPr>
          <w:lang w:val="en-GB"/>
        </w:rPr>
        <w:t xml:space="preserve">The table below provides an overview of the elements within the </w:t>
      </w:r>
      <w:r w:rsidR="00AF0333" w:rsidRPr="00FA78C2">
        <w:rPr>
          <w:i/>
          <w:iCs/>
          <w:lang w:val="en-GB"/>
        </w:rPr>
        <w:t>Pipe</w:t>
      </w:r>
      <w:r w:rsidRPr="00FA78C2">
        <w:rPr>
          <w:lang w:val="en-GB"/>
        </w:rPr>
        <w:t xml:space="preserve"> </w:t>
      </w:r>
      <w:r w:rsidR="00591B18" w:rsidRPr="00FA78C2">
        <w:rPr>
          <w:lang w:val="en-GB"/>
        </w:rPr>
        <w:t xml:space="preserve">and </w:t>
      </w:r>
      <w:r w:rsidR="00591B18" w:rsidRPr="00FA78C2">
        <w:rPr>
          <w:i/>
          <w:iCs/>
          <w:lang w:val="en-GB"/>
        </w:rPr>
        <w:t xml:space="preserve">Duct </w:t>
      </w:r>
      <w:r w:rsidR="00E706A8">
        <w:rPr>
          <w:lang w:val="en-GB"/>
        </w:rPr>
        <w:t>entities</w:t>
      </w:r>
      <w:r w:rsidRPr="00FA78C2">
        <w:rPr>
          <w:lang w:val="en-GB"/>
        </w:rPr>
        <w:t xml:space="preserve"> that have changed in IMKL 3 compared to their corresponding </w:t>
      </w:r>
      <w:r w:rsidR="00E706A8">
        <w:rPr>
          <w:lang w:val="en-GB"/>
        </w:rPr>
        <w:t>entities</w:t>
      </w:r>
      <w:r w:rsidRPr="00FA78C2">
        <w:rPr>
          <w:lang w:val="en-GB"/>
        </w:rPr>
        <w:t xml:space="preserve"> in IMKL 2.3. The </w:t>
      </w:r>
      <w:r w:rsidR="00AF0333" w:rsidRPr="00FA78C2">
        <w:rPr>
          <w:lang w:val="en-GB"/>
        </w:rPr>
        <w:t>Pipe</w:t>
      </w:r>
      <w:r w:rsidRPr="00FA78C2">
        <w:rPr>
          <w:lang w:val="en-GB"/>
        </w:rPr>
        <w:t xml:space="preserve"> </w:t>
      </w:r>
      <w:r w:rsidR="00E706A8">
        <w:rPr>
          <w:lang w:val="en-GB"/>
        </w:rPr>
        <w:t>entities</w:t>
      </w:r>
      <w:r w:rsidRPr="00FA78C2">
        <w:rPr>
          <w:lang w:val="en-GB"/>
        </w:rPr>
        <w:t xml:space="preserve"> are: </w:t>
      </w:r>
      <w:r w:rsidR="00AF0333" w:rsidRPr="00BD27AB">
        <w:rPr>
          <w:i/>
          <w:iCs/>
          <w:lang w:val="en-GB"/>
        </w:rPr>
        <w:t>Pipe</w:t>
      </w:r>
      <w:r w:rsidR="00AF0333" w:rsidRPr="00FA78C2">
        <w:rPr>
          <w:lang w:val="en-GB"/>
        </w:rPr>
        <w:t xml:space="preserve">, </w:t>
      </w:r>
      <w:r w:rsidR="00AF0333" w:rsidRPr="00BD27AB">
        <w:rPr>
          <w:i/>
          <w:iCs/>
          <w:lang w:val="en-GB"/>
        </w:rPr>
        <w:t>OilGasChemicalsPipe</w:t>
      </w:r>
      <w:r w:rsidR="00AF0333" w:rsidRPr="00FA78C2">
        <w:rPr>
          <w:lang w:val="en-GB"/>
        </w:rPr>
        <w:t xml:space="preserve">, </w:t>
      </w:r>
      <w:r w:rsidR="00AF0333" w:rsidRPr="00BD27AB">
        <w:rPr>
          <w:i/>
          <w:iCs/>
          <w:lang w:val="en-GB"/>
        </w:rPr>
        <w:t>SewerPipe</w:t>
      </w:r>
      <w:r w:rsidR="00AF0333" w:rsidRPr="00FA78C2">
        <w:rPr>
          <w:lang w:val="en-GB"/>
        </w:rPr>
        <w:t xml:space="preserve">, </w:t>
      </w:r>
      <w:r w:rsidR="00AF0333" w:rsidRPr="00BD27AB">
        <w:rPr>
          <w:i/>
          <w:iCs/>
          <w:lang w:val="en-GB"/>
        </w:rPr>
        <w:t>WaterPipe</w:t>
      </w:r>
      <w:r w:rsidR="00AF0333" w:rsidRPr="00FA78C2">
        <w:rPr>
          <w:lang w:val="en-GB"/>
        </w:rPr>
        <w:t xml:space="preserve"> and </w:t>
      </w:r>
      <w:r w:rsidR="00AF0333" w:rsidRPr="00BD27AB">
        <w:rPr>
          <w:i/>
          <w:iCs/>
          <w:lang w:val="en-GB"/>
        </w:rPr>
        <w:t>ThermalPipe</w:t>
      </w:r>
    </w:p>
    <w:p w14:paraId="5FE7A8FB" w14:textId="77777777" w:rsidR="000B34AB" w:rsidRPr="00FA78C2" w:rsidRDefault="000B34AB" w:rsidP="000B34AB">
      <w:pPr>
        <w:rPr>
          <w:lang w:val="en-GB"/>
        </w:rPr>
      </w:pPr>
    </w:p>
    <w:tbl>
      <w:tblPr>
        <w:tblStyle w:val="PlainTable1"/>
        <w:tblW w:w="0" w:type="auto"/>
        <w:tblLook w:val="0400" w:firstRow="0" w:lastRow="0" w:firstColumn="0" w:lastColumn="0" w:noHBand="0" w:noVBand="1"/>
      </w:tblPr>
      <w:tblGrid>
        <w:gridCol w:w="3714"/>
        <w:gridCol w:w="2778"/>
        <w:gridCol w:w="2568"/>
      </w:tblGrid>
      <w:tr w:rsidR="000B34AB" w:rsidRPr="00FA78C2" w14:paraId="7B8C431A"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554A8983" w14:textId="77777777" w:rsidR="000B34AB" w:rsidRPr="00FA78C2" w:rsidRDefault="000B34AB">
            <w:pPr>
              <w:rPr>
                <w:b/>
                <w:bCs/>
                <w:lang w:val="en-GB"/>
              </w:rPr>
            </w:pPr>
            <w:r w:rsidRPr="00FA78C2">
              <w:rPr>
                <w:b/>
                <w:bCs/>
                <w:lang w:val="en-GB"/>
              </w:rPr>
              <w:t>IMKL 2.3</w:t>
            </w:r>
          </w:p>
        </w:tc>
        <w:tc>
          <w:tcPr>
            <w:tcW w:w="2778" w:type="dxa"/>
          </w:tcPr>
          <w:p w14:paraId="278A48BF" w14:textId="77777777" w:rsidR="000B34AB" w:rsidRPr="00FA78C2" w:rsidRDefault="000B34AB">
            <w:pPr>
              <w:rPr>
                <w:b/>
                <w:bCs/>
                <w:lang w:val="en-GB"/>
              </w:rPr>
            </w:pPr>
            <w:r w:rsidRPr="00FA78C2">
              <w:rPr>
                <w:b/>
                <w:bCs/>
                <w:lang w:val="en-GB"/>
              </w:rPr>
              <w:t>IMKL 3</w:t>
            </w:r>
          </w:p>
        </w:tc>
        <w:tc>
          <w:tcPr>
            <w:tcW w:w="2568" w:type="dxa"/>
          </w:tcPr>
          <w:p w14:paraId="7F159F46" w14:textId="77777777" w:rsidR="000B34AB" w:rsidRPr="00FA78C2" w:rsidRDefault="000B34AB">
            <w:pPr>
              <w:rPr>
                <w:b/>
                <w:bCs/>
                <w:lang w:val="en-GB"/>
              </w:rPr>
            </w:pPr>
            <w:r w:rsidRPr="00FA78C2">
              <w:rPr>
                <w:b/>
                <w:bCs/>
                <w:lang w:val="en-GB"/>
              </w:rPr>
              <w:t>Description</w:t>
            </w:r>
          </w:p>
        </w:tc>
      </w:tr>
      <w:tr w:rsidR="000B34AB" w:rsidRPr="00FA78C2" w14:paraId="4A186E2C" w14:textId="77777777">
        <w:tc>
          <w:tcPr>
            <w:tcW w:w="3714" w:type="dxa"/>
          </w:tcPr>
          <w:p w14:paraId="4EF73441" w14:textId="77777777" w:rsidR="000B34AB" w:rsidRPr="00FA78C2" w:rsidRDefault="000B34AB">
            <w:pPr>
              <w:rPr>
                <w:lang w:val="en-GB"/>
              </w:rPr>
            </w:pPr>
            <w:r w:rsidRPr="00FA78C2">
              <w:rPr>
                <w:lang w:val="en-GB"/>
              </w:rPr>
              <w:t>omschrijving</w:t>
            </w:r>
          </w:p>
        </w:tc>
        <w:tc>
          <w:tcPr>
            <w:tcW w:w="2778" w:type="dxa"/>
          </w:tcPr>
          <w:p w14:paraId="7C9C8C88" w14:textId="77777777" w:rsidR="000B34AB" w:rsidRPr="00FA78C2" w:rsidRDefault="000B34AB">
            <w:pPr>
              <w:rPr>
                <w:lang w:val="en-GB"/>
              </w:rPr>
            </w:pPr>
            <w:r w:rsidRPr="00FA78C2">
              <w:rPr>
                <w:lang w:val="en-GB"/>
              </w:rPr>
              <w:t>description</w:t>
            </w:r>
          </w:p>
        </w:tc>
        <w:tc>
          <w:tcPr>
            <w:tcW w:w="2568" w:type="dxa"/>
          </w:tcPr>
          <w:p w14:paraId="1CC84554" w14:textId="1BF462DC" w:rsidR="000B34AB" w:rsidRPr="00FA78C2" w:rsidRDefault="00245AF8">
            <w:pPr>
              <w:rPr>
                <w:lang w:val="en-GB"/>
              </w:rPr>
            </w:pPr>
            <w:r>
              <w:rPr>
                <w:lang w:val="en-GB"/>
              </w:rPr>
              <w:t>Renamed</w:t>
            </w:r>
          </w:p>
        </w:tc>
      </w:tr>
      <w:tr w:rsidR="000B34AB" w:rsidRPr="00FA78C2" w14:paraId="3A6A2887"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264772D7" w14:textId="77777777" w:rsidR="000B34AB" w:rsidRPr="00FA78C2" w:rsidRDefault="000B34AB">
            <w:pPr>
              <w:rPr>
                <w:lang w:val="en-GB"/>
              </w:rPr>
            </w:pPr>
            <w:r w:rsidRPr="00FA78C2">
              <w:rPr>
                <w:lang w:val="en-GB"/>
              </w:rPr>
              <w:t>taal</w:t>
            </w:r>
          </w:p>
        </w:tc>
        <w:tc>
          <w:tcPr>
            <w:tcW w:w="2778" w:type="dxa"/>
          </w:tcPr>
          <w:p w14:paraId="1E0D6851" w14:textId="77777777" w:rsidR="000B34AB" w:rsidRPr="00FA78C2" w:rsidRDefault="000B34AB">
            <w:pPr>
              <w:rPr>
                <w:lang w:val="en-GB"/>
              </w:rPr>
            </w:pPr>
            <w:r w:rsidRPr="00FA78C2">
              <w:rPr>
                <w:lang w:val="en-GB"/>
              </w:rPr>
              <w:t>/</w:t>
            </w:r>
          </w:p>
        </w:tc>
        <w:tc>
          <w:tcPr>
            <w:tcW w:w="2568" w:type="dxa"/>
          </w:tcPr>
          <w:p w14:paraId="0367A679" w14:textId="77777777" w:rsidR="000B34AB" w:rsidRPr="00FA78C2" w:rsidRDefault="000B34AB">
            <w:pPr>
              <w:rPr>
                <w:lang w:val="en-GB"/>
              </w:rPr>
            </w:pPr>
            <w:r w:rsidRPr="00FA78C2">
              <w:rPr>
                <w:lang w:val="en-GB"/>
              </w:rPr>
              <w:t>Removed</w:t>
            </w:r>
          </w:p>
        </w:tc>
      </w:tr>
      <w:tr w:rsidR="000B34AB" w:rsidRPr="00415CCB" w14:paraId="55561A69" w14:textId="77777777">
        <w:tc>
          <w:tcPr>
            <w:tcW w:w="3714" w:type="dxa"/>
          </w:tcPr>
          <w:p w14:paraId="15A1A234" w14:textId="77777777" w:rsidR="000B34AB" w:rsidRPr="00FA78C2" w:rsidRDefault="000B34AB">
            <w:pPr>
              <w:rPr>
                <w:lang w:val="en-GB"/>
              </w:rPr>
            </w:pPr>
            <w:r w:rsidRPr="00FA78C2">
              <w:rPr>
                <w:lang w:val="en-GB"/>
              </w:rPr>
              <w:t>liggingNauwkeurigheid</w:t>
            </w:r>
          </w:p>
        </w:tc>
        <w:tc>
          <w:tcPr>
            <w:tcW w:w="2778" w:type="dxa"/>
          </w:tcPr>
          <w:p w14:paraId="74D87297" w14:textId="77777777" w:rsidR="000B34AB" w:rsidRPr="00FA78C2" w:rsidRDefault="000B34AB">
            <w:pPr>
              <w:rPr>
                <w:lang w:val="en-GB"/>
              </w:rPr>
            </w:pPr>
            <w:r w:rsidRPr="00FA78C2">
              <w:rPr>
                <w:lang w:val="en-GB"/>
              </w:rPr>
              <w:t>geometrySurvey</w:t>
            </w:r>
          </w:p>
        </w:tc>
        <w:tc>
          <w:tcPr>
            <w:tcW w:w="2568" w:type="dxa"/>
          </w:tcPr>
          <w:p w14:paraId="2EB0F28F" w14:textId="1474E761" w:rsidR="000B34AB" w:rsidRPr="00FA78C2" w:rsidRDefault="005E3112">
            <w:pPr>
              <w:rPr>
                <w:lang w:val="en-GB"/>
              </w:rPr>
            </w:pPr>
            <w:r w:rsidRPr="00FA78C2">
              <w:rPr>
                <w:lang w:val="en-GB"/>
              </w:rPr>
              <w:t xml:space="preserve">See the </w:t>
            </w:r>
            <w:r>
              <w:rPr>
                <w:lang w:val="en-GB"/>
              </w:rPr>
              <w:fldChar w:fldCharType="begin"/>
            </w:r>
            <w:r>
              <w:rPr>
                <w:lang w:val="en-GB"/>
              </w:rPr>
              <w:instrText xml:space="preserve"> REF _Ref172278942 \h </w:instrText>
            </w:r>
            <w:r>
              <w:rPr>
                <w:lang w:val="en-GB"/>
              </w:rPr>
            </w:r>
            <w:r>
              <w:rPr>
                <w:lang w:val="en-GB"/>
              </w:rPr>
              <w:fldChar w:fldCharType="separate"/>
            </w:r>
            <w:r w:rsidR="00FA0A35" w:rsidRPr="00FA78C2">
              <w:rPr>
                <w:lang w:val="en-GB"/>
              </w:rPr>
              <w:t>geometrySurvey</w:t>
            </w:r>
            <w:r>
              <w:rPr>
                <w:lang w:val="en-GB"/>
              </w:rPr>
              <w:fldChar w:fldCharType="end"/>
            </w:r>
            <w:r w:rsidRPr="00FA78C2">
              <w:rPr>
                <w:lang w:val="en-GB"/>
              </w:rPr>
              <w:t xml:space="preserve"> section in the Appurtenance chapter.</w:t>
            </w:r>
          </w:p>
        </w:tc>
      </w:tr>
      <w:tr w:rsidR="000B34AB" w:rsidRPr="00415CCB" w14:paraId="73F4BF7B"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63400C67" w14:textId="77777777" w:rsidR="000B34AB" w:rsidRPr="00FA78C2" w:rsidRDefault="000B34AB">
            <w:pPr>
              <w:rPr>
                <w:lang w:val="en-GB"/>
              </w:rPr>
            </w:pPr>
            <w:r w:rsidRPr="00FA78C2">
              <w:rPr>
                <w:lang w:val="en-GB"/>
              </w:rPr>
              <w:t>isRisicovol</w:t>
            </w:r>
          </w:p>
        </w:tc>
        <w:tc>
          <w:tcPr>
            <w:tcW w:w="2778" w:type="dxa"/>
          </w:tcPr>
          <w:p w14:paraId="2B28B897" w14:textId="68CD59B1" w:rsidR="000B34AB" w:rsidRPr="00FA78C2" w:rsidRDefault="00901C80">
            <w:pPr>
              <w:rPr>
                <w:lang w:val="en-GB"/>
              </w:rPr>
            </w:pPr>
            <w:r>
              <w:rPr>
                <w:lang w:val="en-GB"/>
              </w:rPr>
              <w:t>/</w:t>
            </w:r>
          </w:p>
        </w:tc>
        <w:tc>
          <w:tcPr>
            <w:tcW w:w="2568" w:type="dxa"/>
          </w:tcPr>
          <w:p w14:paraId="543E4548" w14:textId="088EF485" w:rsidR="000B34AB" w:rsidRPr="00FA78C2" w:rsidRDefault="00901C80">
            <w:pPr>
              <w:rPr>
                <w:lang w:val="en-GB"/>
              </w:rPr>
            </w:pPr>
            <w:r>
              <w:rPr>
                <w:lang w:val="en-GB"/>
              </w:rPr>
              <w:t>Removed</w:t>
            </w:r>
            <w:r>
              <w:rPr>
                <w:lang w:val="en-GB"/>
              </w:rPr>
              <w:br/>
              <w:t xml:space="preserve">See the </w:t>
            </w:r>
            <w:r>
              <w:rPr>
                <w:lang w:val="en-GB"/>
              </w:rPr>
              <w:fldChar w:fldCharType="begin"/>
            </w:r>
            <w:r>
              <w:rPr>
                <w:lang w:val="en-GB"/>
              </w:rPr>
              <w:instrText xml:space="preserve"> REF _Ref172813078 \h </w:instrText>
            </w:r>
            <w:r>
              <w:rPr>
                <w:lang w:val="en-GB"/>
              </w:rPr>
            </w:r>
            <w:r>
              <w:rPr>
                <w:lang w:val="en-GB"/>
              </w:rPr>
              <w:fldChar w:fldCharType="separate"/>
            </w:r>
            <w:r w:rsidR="00FA0A35">
              <w:rPr>
                <w:lang w:val="en-GB"/>
              </w:rPr>
              <w:t>elevatedRisk</w:t>
            </w:r>
            <w:r>
              <w:rPr>
                <w:lang w:val="en-GB"/>
              </w:rPr>
              <w:fldChar w:fldCharType="end"/>
            </w:r>
            <w:r>
              <w:rPr>
                <w:lang w:val="en-GB"/>
              </w:rPr>
              <w:t xml:space="preserve"> section in the Appurtenance chapter.</w:t>
            </w:r>
          </w:p>
        </w:tc>
      </w:tr>
      <w:tr w:rsidR="00901C80" w:rsidRPr="00415CCB" w14:paraId="0A0AFBE7" w14:textId="77777777">
        <w:tc>
          <w:tcPr>
            <w:tcW w:w="3714" w:type="dxa"/>
          </w:tcPr>
          <w:p w14:paraId="76F4A1FB" w14:textId="28F6DA75" w:rsidR="00901C80" w:rsidRPr="00FA78C2" w:rsidRDefault="00901C80">
            <w:pPr>
              <w:rPr>
                <w:lang w:val="en-GB"/>
              </w:rPr>
            </w:pPr>
            <w:r>
              <w:rPr>
                <w:lang w:val="en-GB"/>
              </w:rPr>
              <w:t>/</w:t>
            </w:r>
          </w:p>
        </w:tc>
        <w:tc>
          <w:tcPr>
            <w:tcW w:w="2778" w:type="dxa"/>
          </w:tcPr>
          <w:p w14:paraId="21F7239B" w14:textId="16F9FDAF" w:rsidR="00901C80" w:rsidRPr="00FA78C2" w:rsidRDefault="00901C80">
            <w:pPr>
              <w:rPr>
                <w:highlight w:val="yellow"/>
                <w:lang w:val="en-GB"/>
              </w:rPr>
            </w:pPr>
            <w:r w:rsidRPr="00901C80">
              <w:rPr>
                <w:lang w:val="en-GB"/>
              </w:rPr>
              <w:t>elevatedRisk</w:t>
            </w:r>
          </w:p>
        </w:tc>
        <w:tc>
          <w:tcPr>
            <w:tcW w:w="2568" w:type="dxa"/>
          </w:tcPr>
          <w:p w14:paraId="211DA9E2" w14:textId="68F83B5D" w:rsidR="00901C80" w:rsidRPr="00FA78C2" w:rsidRDefault="00901C80">
            <w:pPr>
              <w:rPr>
                <w:lang w:val="en-GB"/>
              </w:rPr>
            </w:pPr>
            <w:r>
              <w:rPr>
                <w:lang w:val="en-GB"/>
              </w:rPr>
              <w:t xml:space="preserve">See the </w:t>
            </w:r>
            <w:r>
              <w:rPr>
                <w:lang w:val="en-GB"/>
              </w:rPr>
              <w:fldChar w:fldCharType="begin"/>
            </w:r>
            <w:r>
              <w:rPr>
                <w:lang w:val="en-GB"/>
              </w:rPr>
              <w:instrText xml:space="preserve"> REF _Ref172813078 \h </w:instrText>
            </w:r>
            <w:r>
              <w:rPr>
                <w:lang w:val="en-GB"/>
              </w:rPr>
            </w:r>
            <w:r>
              <w:rPr>
                <w:lang w:val="en-GB"/>
              </w:rPr>
              <w:fldChar w:fldCharType="separate"/>
            </w:r>
            <w:r w:rsidR="00FA0A35">
              <w:rPr>
                <w:lang w:val="en-GB"/>
              </w:rPr>
              <w:t>elevatedRisk</w:t>
            </w:r>
            <w:r>
              <w:rPr>
                <w:lang w:val="en-GB"/>
              </w:rPr>
              <w:fldChar w:fldCharType="end"/>
            </w:r>
            <w:r>
              <w:rPr>
                <w:lang w:val="en-GB"/>
              </w:rPr>
              <w:t xml:space="preserve"> section in the Appurtenance chapter.</w:t>
            </w:r>
          </w:p>
        </w:tc>
      </w:tr>
      <w:tr w:rsidR="000B34AB" w:rsidRPr="00415CCB" w14:paraId="43D14752"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0F62DA35" w14:textId="77777777" w:rsidR="000B34AB" w:rsidRPr="00FA78C2" w:rsidRDefault="000B34AB">
            <w:pPr>
              <w:rPr>
                <w:lang w:val="en-GB"/>
              </w:rPr>
            </w:pPr>
            <w:r w:rsidRPr="00FA78C2">
              <w:rPr>
                <w:lang w:val="en-GB"/>
              </w:rPr>
              <w:t>isBovengrondsZichtbaar</w:t>
            </w:r>
          </w:p>
        </w:tc>
        <w:tc>
          <w:tcPr>
            <w:tcW w:w="2778" w:type="dxa"/>
          </w:tcPr>
          <w:p w14:paraId="5E59D4EE" w14:textId="77777777" w:rsidR="000B34AB" w:rsidRPr="00FA78C2" w:rsidRDefault="000B34AB">
            <w:pPr>
              <w:rPr>
                <w:lang w:val="en-GB"/>
              </w:rPr>
            </w:pPr>
            <w:r w:rsidRPr="00FA78C2">
              <w:rPr>
                <w:lang w:val="en-GB"/>
              </w:rPr>
              <w:t>visibility</w:t>
            </w:r>
          </w:p>
        </w:tc>
        <w:tc>
          <w:tcPr>
            <w:tcW w:w="2568" w:type="dxa"/>
          </w:tcPr>
          <w:p w14:paraId="374A98B6" w14:textId="55B0EBE3" w:rsidR="000B34AB" w:rsidRPr="00FA78C2" w:rsidRDefault="004E447C">
            <w:pPr>
              <w:rPr>
                <w:lang w:val="en-GB"/>
              </w:rPr>
            </w:pPr>
            <w:r>
              <w:rPr>
                <w:lang w:val="en-GB"/>
              </w:rPr>
              <w:t xml:space="preserve">See the </w:t>
            </w:r>
            <w:r>
              <w:rPr>
                <w:rFonts w:eastAsiaTheme="majorEastAsia" w:cstheme="majorBidi"/>
                <w:b/>
                <w:bCs/>
                <w:color w:val="1E0040" w:themeColor="text1"/>
                <w:sz w:val="32"/>
                <w:szCs w:val="32"/>
                <w:lang w:val="en-GB"/>
              </w:rPr>
              <w:fldChar w:fldCharType="begin"/>
            </w:r>
            <w:r>
              <w:rPr>
                <w:lang w:val="en-GB"/>
              </w:rPr>
              <w:instrText xml:space="preserve"> REF _Ref172902267 \h </w:instrText>
            </w:r>
            <w:r>
              <w:rPr>
                <w:rFonts w:eastAsiaTheme="majorEastAsia" w:cstheme="majorBidi"/>
                <w:b/>
                <w:bCs/>
                <w:color w:val="1E0040" w:themeColor="text1"/>
                <w:sz w:val="32"/>
                <w:szCs w:val="32"/>
                <w:lang w:val="en-GB"/>
              </w:rPr>
            </w:r>
            <w:r>
              <w:rPr>
                <w:rFonts w:eastAsiaTheme="majorEastAsia" w:cstheme="majorBidi"/>
                <w:b/>
                <w:bCs/>
                <w:color w:val="1E0040" w:themeColor="text1"/>
                <w:sz w:val="32"/>
                <w:szCs w:val="32"/>
                <w:lang w:val="en-GB"/>
              </w:rPr>
              <w:fldChar w:fldCharType="separate"/>
            </w:r>
            <w:r w:rsidR="00FA0A35" w:rsidRPr="00FA78C2">
              <w:rPr>
                <w:lang w:val="en-GB"/>
              </w:rPr>
              <w:t>visibility</w:t>
            </w:r>
            <w:r>
              <w:rPr>
                <w:rFonts w:eastAsiaTheme="majorEastAsia" w:cstheme="majorBidi"/>
                <w:b/>
                <w:bCs/>
                <w:color w:val="1E0040" w:themeColor="text1"/>
                <w:sz w:val="32"/>
                <w:szCs w:val="32"/>
                <w:lang w:val="en-GB"/>
              </w:rPr>
              <w:fldChar w:fldCharType="end"/>
            </w:r>
            <w:r>
              <w:rPr>
                <w:lang w:val="en-GB"/>
              </w:rPr>
              <w:t xml:space="preserve"> </w:t>
            </w:r>
            <w:r w:rsidRPr="00FA78C2">
              <w:rPr>
                <w:lang w:val="en-GB"/>
              </w:rPr>
              <w:t>section in the Appurtenance chapter.</w:t>
            </w:r>
          </w:p>
        </w:tc>
      </w:tr>
      <w:tr w:rsidR="000B34AB" w:rsidRPr="00415CCB" w14:paraId="6A45ECF3" w14:textId="77777777">
        <w:tc>
          <w:tcPr>
            <w:tcW w:w="3714" w:type="dxa"/>
          </w:tcPr>
          <w:p w14:paraId="4EAA0063" w14:textId="77777777" w:rsidR="000B34AB" w:rsidRPr="00FA78C2" w:rsidRDefault="000B34AB">
            <w:pPr>
              <w:rPr>
                <w:lang w:val="en-GB"/>
              </w:rPr>
            </w:pPr>
            <w:r w:rsidRPr="00FA78C2">
              <w:rPr>
                <w:lang w:val="en-GB"/>
              </w:rPr>
              <w:t>kleur</w:t>
            </w:r>
          </w:p>
        </w:tc>
        <w:tc>
          <w:tcPr>
            <w:tcW w:w="2778" w:type="dxa"/>
          </w:tcPr>
          <w:p w14:paraId="6ADDA982" w14:textId="77777777" w:rsidR="000B34AB" w:rsidRPr="00FA78C2" w:rsidRDefault="000B34AB">
            <w:pPr>
              <w:rPr>
                <w:lang w:val="en-GB"/>
              </w:rPr>
            </w:pPr>
            <w:r w:rsidRPr="00FA78C2">
              <w:rPr>
                <w:lang w:val="en-GB"/>
              </w:rPr>
              <w:t>appearance</w:t>
            </w:r>
          </w:p>
        </w:tc>
        <w:tc>
          <w:tcPr>
            <w:tcW w:w="2568" w:type="dxa"/>
          </w:tcPr>
          <w:p w14:paraId="54BCCE5F" w14:textId="65FDA5F9" w:rsidR="000B34AB" w:rsidRPr="00FA78C2" w:rsidRDefault="005E3112">
            <w:pPr>
              <w:rPr>
                <w:lang w:val="en-GB"/>
              </w:rPr>
            </w:pPr>
            <w:r w:rsidRPr="00FA78C2">
              <w:rPr>
                <w:lang w:val="en-GB"/>
              </w:rPr>
              <w:t xml:space="preserve">See the </w:t>
            </w:r>
            <w:r>
              <w:rPr>
                <w:lang w:val="en-GB"/>
              </w:rPr>
              <w:fldChar w:fldCharType="begin"/>
            </w:r>
            <w:r>
              <w:rPr>
                <w:lang w:val="en-GB"/>
              </w:rPr>
              <w:instrText xml:space="preserve"> REF _Ref172278958 \h </w:instrText>
            </w:r>
            <w:r>
              <w:rPr>
                <w:lang w:val="en-GB"/>
              </w:rPr>
            </w:r>
            <w:r>
              <w:rPr>
                <w:lang w:val="en-GB"/>
              </w:rPr>
              <w:fldChar w:fldCharType="separate"/>
            </w:r>
            <w:r w:rsidR="00FA0A35" w:rsidRPr="00FA78C2">
              <w:rPr>
                <w:lang w:val="en-GB"/>
              </w:rPr>
              <w:t>appearance</w:t>
            </w:r>
            <w:r>
              <w:rPr>
                <w:lang w:val="en-GB"/>
              </w:rPr>
              <w:fldChar w:fldCharType="end"/>
            </w:r>
            <w:r>
              <w:rPr>
                <w:lang w:val="en-GB"/>
              </w:rPr>
              <w:t xml:space="preserve"> </w:t>
            </w:r>
            <w:r w:rsidRPr="00FA78C2">
              <w:rPr>
                <w:lang w:val="en-GB"/>
              </w:rPr>
              <w:t>section in the Appurtenance chapter</w:t>
            </w:r>
          </w:p>
        </w:tc>
      </w:tr>
      <w:tr w:rsidR="000B34AB" w:rsidRPr="00FA78C2" w14:paraId="62C93520"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17A00956" w14:textId="77777777" w:rsidR="000B34AB" w:rsidRPr="00FA78C2" w:rsidRDefault="000B34AB">
            <w:pPr>
              <w:rPr>
                <w:lang w:val="en-GB"/>
              </w:rPr>
            </w:pPr>
            <w:r w:rsidRPr="00FA78C2">
              <w:rPr>
                <w:lang w:val="en-GB"/>
              </w:rPr>
              <w:t>materiaalType</w:t>
            </w:r>
          </w:p>
        </w:tc>
        <w:tc>
          <w:tcPr>
            <w:tcW w:w="2778" w:type="dxa"/>
          </w:tcPr>
          <w:p w14:paraId="7192E0A9" w14:textId="77777777" w:rsidR="000B34AB" w:rsidRPr="00FA78C2" w:rsidRDefault="000B34AB">
            <w:pPr>
              <w:rPr>
                <w:lang w:val="en-GB"/>
              </w:rPr>
            </w:pPr>
            <w:r w:rsidRPr="00FA78C2">
              <w:rPr>
                <w:lang w:val="en-GB"/>
              </w:rPr>
              <w:t>materialType</w:t>
            </w:r>
          </w:p>
        </w:tc>
        <w:tc>
          <w:tcPr>
            <w:tcW w:w="2568" w:type="dxa"/>
          </w:tcPr>
          <w:p w14:paraId="2AC1AAFB" w14:textId="3ECBF1AD" w:rsidR="000B34AB" w:rsidRPr="00FA78C2" w:rsidRDefault="00245AF8">
            <w:pPr>
              <w:rPr>
                <w:lang w:val="en-GB"/>
              </w:rPr>
            </w:pPr>
            <w:r>
              <w:rPr>
                <w:lang w:val="en-GB"/>
              </w:rPr>
              <w:t>Renamed</w:t>
            </w:r>
          </w:p>
        </w:tc>
      </w:tr>
      <w:tr w:rsidR="000B34AB" w:rsidRPr="00FA78C2" w14:paraId="17A18769" w14:textId="77777777">
        <w:tc>
          <w:tcPr>
            <w:tcW w:w="3714" w:type="dxa"/>
          </w:tcPr>
          <w:p w14:paraId="5C07F393" w14:textId="77777777" w:rsidR="000B34AB" w:rsidRPr="00FA78C2" w:rsidRDefault="000B34AB">
            <w:pPr>
              <w:rPr>
                <w:lang w:val="en-GB"/>
              </w:rPr>
            </w:pPr>
            <w:r w:rsidRPr="00FA78C2">
              <w:rPr>
                <w:lang w:val="en-GB"/>
              </w:rPr>
              <w:t>technischeSpecificaties</w:t>
            </w:r>
          </w:p>
        </w:tc>
        <w:tc>
          <w:tcPr>
            <w:tcW w:w="2778" w:type="dxa"/>
          </w:tcPr>
          <w:p w14:paraId="38183E45" w14:textId="77777777" w:rsidR="000B34AB" w:rsidRPr="00FA78C2" w:rsidRDefault="000B34AB">
            <w:pPr>
              <w:rPr>
                <w:lang w:val="en-GB"/>
              </w:rPr>
            </w:pPr>
            <w:r w:rsidRPr="00FA78C2">
              <w:rPr>
                <w:lang w:val="en-GB"/>
              </w:rPr>
              <w:t>technicalSpecifications</w:t>
            </w:r>
          </w:p>
        </w:tc>
        <w:tc>
          <w:tcPr>
            <w:tcW w:w="2568" w:type="dxa"/>
          </w:tcPr>
          <w:p w14:paraId="1519BE2D" w14:textId="6746DD43" w:rsidR="000B34AB" w:rsidRPr="00FA78C2" w:rsidRDefault="00245AF8">
            <w:pPr>
              <w:rPr>
                <w:lang w:val="en-GB"/>
              </w:rPr>
            </w:pPr>
            <w:r>
              <w:rPr>
                <w:lang w:val="en-GB"/>
              </w:rPr>
              <w:t>Renamed</w:t>
            </w:r>
          </w:p>
        </w:tc>
      </w:tr>
      <w:tr w:rsidR="000B34AB" w:rsidRPr="00415CCB" w14:paraId="70EC03B5"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2AD4906D" w14:textId="77777777" w:rsidR="000B34AB" w:rsidRPr="00FA78C2" w:rsidRDefault="000B34AB">
            <w:pPr>
              <w:rPr>
                <w:lang w:val="en-GB"/>
              </w:rPr>
            </w:pPr>
            <w:r w:rsidRPr="00FA78C2">
              <w:rPr>
                <w:lang w:val="en-GB"/>
              </w:rPr>
              <w:t>dekking</w:t>
            </w:r>
          </w:p>
        </w:tc>
        <w:tc>
          <w:tcPr>
            <w:tcW w:w="2778" w:type="dxa"/>
          </w:tcPr>
          <w:p w14:paraId="37B571CD" w14:textId="77777777" w:rsidR="000B34AB" w:rsidRPr="00FA78C2" w:rsidRDefault="000B34AB">
            <w:pPr>
              <w:rPr>
                <w:lang w:val="en-GB"/>
              </w:rPr>
            </w:pPr>
            <w:r w:rsidRPr="00FA78C2">
              <w:rPr>
                <w:lang w:val="en-GB"/>
              </w:rPr>
              <w:t>coverageDetail</w:t>
            </w:r>
          </w:p>
        </w:tc>
        <w:tc>
          <w:tcPr>
            <w:tcW w:w="2568" w:type="dxa"/>
          </w:tcPr>
          <w:p w14:paraId="46DB94E6" w14:textId="5FC671F2" w:rsidR="000B34AB" w:rsidRPr="00FA78C2" w:rsidRDefault="001050EA">
            <w:pPr>
              <w:rPr>
                <w:lang w:val="en-GB"/>
              </w:rPr>
            </w:pPr>
            <w:r w:rsidRPr="00FA78C2">
              <w:rPr>
                <w:lang w:val="en-GB"/>
              </w:rPr>
              <w:t xml:space="preserve">See the </w:t>
            </w:r>
            <w:r w:rsidR="00E2641F">
              <w:rPr>
                <w:lang w:val="en-GB"/>
              </w:rPr>
              <w:fldChar w:fldCharType="begin"/>
            </w:r>
            <w:r w:rsidR="00E2641F">
              <w:rPr>
                <w:lang w:val="en-GB"/>
              </w:rPr>
              <w:instrText xml:space="preserve"> REF _Ref172279326 \h </w:instrText>
            </w:r>
            <w:r w:rsidR="00E2641F">
              <w:rPr>
                <w:lang w:val="en-GB"/>
              </w:rPr>
            </w:r>
            <w:r w:rsidR="00E2641F">
              <w:rPr>
                <w:lang w:val="en-GB"/>
              </w:rPr>
              <w:fldChar w:fldCharType="separate"/>
            </w:r>
            <w:r w:rsidR="00FA0A35" w:rsidRPr="00FA78C2">
              <w:rPr>
                <w:lang w:val="en-GB"/>
              </w:rPr>
              <w:t>coverageDetail</w:t>
            </w:r>
            <w:r w:rsidR="00E2641F">
              <w:rPr>
                <w:lang w:val="en-GB"/>
              </w:rPr>
              <w:fldChar w:fldCharType="end"/>
            </w:r>
            <w:r w:rsidR="00E2641F">
              <w:rPr>
                <w:lang w:val="en-GB"/>
              </w:rPr>
              <w:t xml:space="preserve"> </w:t>
            </w:r>
            <w:r w:rsidRPr="00FA78C2">
              <w:rPr>
                <w:lang w:val="en-GB"/>
              </w:rPr>
              <w:t>section in the Cables chapter.</w:t>
            </w:r>
          </w:p>
        </w:tc>
      </w:tr>
      <w:tr w:rsidR="000B34AB" w:rsidRPr="00415CCB" w14:paraId="6513B1DA" w14:textId="77777777">
        <w:tc>
          <w:tcPr>
            <w:tcW w:w="3714" w:type="dxa"/>
          </w:tcPr>
          <w:p w14:paraId="295733E3" w14:textId="77777777" w:rsidR="000B34AB" w:rsidRPr="00FA78C2" w:rsidRDefault="000B34AB">
            <w:pPr>
              <w:rPr>
                <w:lang w:val="en-GB"/>
              </w:rPr>
            </w:pPr>
            <w:r w:rsidRPr="00FA78C2">
              <w:rPr>
                <w:lang w:val="en-GB"/>
              </w:rPr>
              <w:t>heeftExtraInformatie</w:t>
            </w:r>
          </w:p>
        </w:tc>
        <w:tc>
          <w:tcPr>
            <w:tcW w:w="2778" w:type="dxa"/>
          </w:tcPr>
          <w:p w14:paraId="116E4C22" w14:textId="77777777" w:rsidR="000B34AB" w:rsidRPr="00FA78C2" w:rsidRDefault="000B34AB">
            <w:pPr>
              <w:rPr>
                <w:lang w:val="en-GB"/>
              </w:rPr>
            </w:pPr>
            <w:r w:rsidRPr="00FA78C2">
              <w:rPr>
                <w:lang w:val="en-GB"/>
              </w:rPr>
              <w:t>documentation or annotation</w:t>
            </w:r>
          </w:p>
        </w:tc>
        <w:tc>
          <w:tcPr>
            <w:tcW w:w="2568" w:type="dxa"/>
          </w:tcPr>
          <w:p w14:paraId="4F6B5E76" w14:textId="7E5B411C" w:rsidR="000B34AB" w:rsidRPr="00FA78C2" w:rsidRDefault="00E2641F">
            <w:pPr>
              <w:rPr>
                <w:lang w:val="en-GB"/>
              </w:rPr>
            </w:pPr>
            <w:r w:rsidRPr="00FA78C2">
              <w:rPr>
                <w:lang w:val="en-GB"/>
              </w:rPr>
              <w:t xml:space="preserve">See the </w:t>
            </w:r>
            <w:r>
              <w:rPr>
                <w:lang w:val="en-GB"/>
              </w:rPr>
              <w:fldChar w:fldCharType="begin"/>
            </w:r>
            <w:r>
              <w:rPr>
                <w:lang w:val="en-GB"/>
              </w:rPr>
              <w:instrText xml:space="preserve"> REF _Ref172278970 \h </w:instrText>
            </w:r>
            <w:r>
              <w:rPr>
                <w:lang w:val="en-GB"/>
              </w:rPr>
            </w:r>
            <w:r>
              <w:rPr>
                <w:lang w:val="en-GB"/>
              </w:rPr>
              <w:fldChar w:fldCharType="separate"/>
            </w:r>
            <w:r w:rsidR="00FA0A35" w:rsidRPr="00FA78C2">
              <w:rPr>
                <w:lang w:val="en-GB"/>
              </w:rPr>
              <w:t>documentation and annotation</w:t>
            </w:r>
            <w:r>
              <w:rPr>
                <w:lang w:val="en-GB"/>
              </w:rPr>
              <w:fldChar w:fldCharType="end"/>
            </w:r>
            <w:r>
              <w:rPr>
                <w:lang w:val="en-GB"/>
              </w:rPr>
              <w:t xml:space="preserve"> </w:t>
            </w:r>
            <w:r w:rsidRPr="00FA78C2">
              <w:rPr>
                <w:lang w:val="en-GB"/>
              </w:rPr>
              <w:t>section in the Appurtenance chapter</w:t>
            </w:r>
          </w:p>
        </w:tc>
      </w:tr>
      <w:tr w:rsidR="000B34AB" w:rsidRPr="00401857" w14:paraId="503418F7"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3F9AE1FF" w14:textId="77777777" w:rsidR="000B34AB" w:rsidRPr="00FA78C2" w:rsidRDefault="000B34AB">
            <w:pPr>
              <w:rPr>
                <w:lang w:val="en-GB"/>
              </w:rPr>
            </w:pPr>
            <w:r w:rsidRPr="00FA78C2">
              <w:rPr>
                <w:lang w:val="en-GB"/>
              </w:rPr>
              <w:t>/</w:t>
            </w:r>
          </w:p>
        </w:tc>
        <w:tc>
          <w:tcPr>
            <w:tcW w:w="2778" w:type="dxa"/>
          </w:tcPr>
          <w:p w14:paraId="33DCB965" w14:textId="77777777" w:rsidR="000B34AB" w:rsidRPr="00FA78C2" w:rsidRDefault="000B34AB">
            <w:pPr>
              <w:rPr>
                <w:lang w:val="en-GB"/>
              </w:rPr>
            </w:pPr>
            <w:r w:rsidRPr="00FA78C2">
              <w:rPr>
                <w:lang w:val="en-GB"/>
              </w:rPr>
              <w:t>pipeDiameterAccuracy</w:t>
            </w:r>
          </w:p>
        </w:tc>
        <w:tc>
          <w:tcPr>
            <w:tcW w:w="2568" w:type="dxa"/>
          </w:tcPr>
          <w:p w14:paraId="35C135A7" w14:textId="61120D0E" w:rsidR="000B34AB" w:rsidRPr="00FA78C2" w:rsidRDefault="001050EA">
            <w:pPr>
              <w:rPr>
                <w:lang w:val="en-GB"/>
              </w:rPr>
            </w:pPr>
            <w:r w:rsidRPr="00FA78C2">
              <w:rPr>
                <w:lang w:val="en-GB"/>
              </w:rPr>
              <w:t xml:space="preserve">See the </w:t>
            </w:r>
            <w:r w:rsidR="00401857">
              <w:rPr>
                <w:lang w:val="en-GB"/>
              </w:rPr>
              <w:fldChar w:fldCharType="begin"/>
            </w:r>
            <w:r w:rsidR="00401857">
              <w:rPr>
                <w:lang w:val="en-GB"/>
              </w:rPr>
              <w:instrText xml:space="preserve"> REF _Ref172279344 \h </w:instrText>
            </w:r>
            <w:r w:rsidR="00401857">
              <w:rPr>
                <w:lang w:val="en-GB"/>
              </w:rPr>
            </w:r>
            <w:r w:rsidR="00401857">
              <w:rPr>
                <w:lang w:val="en-GB"/>
              </w:rPr>
              <w:fldChar w:fldCharType="separate"/>
            </w:r>
            <w:r w:rsidR="00FA0A35" w:rsidRPr="00FA78C2">
              <w:rPr>
                <w:lang w:val="en-GB"/>
              </w:rPr>
              <w:t>pipeDiameterAccuracy</w:t>
            </w:r>
            <w:r w:rsidR="00401857">
              <w:rPr>
                <w:lang w:val="en-GB"/>
              </w:rPr>
              <w:fldChar w:fldCharType="end"/>
            </w:r>
            <w:r w:rsidR="00401857">
              <w:rPr>
                <w:lang w:val="en-GB"/>
              </w:rPr>
              <w:t xml:space="preserve"> </w:t>
            </w:r>
            <w:r w:rsidRPr="00FA78C2">
              <w:rPr>
                <w:lang w:val="en-GB"/>
              </w:rPr>
              <w:t>section in the Cables chapter.</w:t>
            </w:r>
            <w:r w:rsidR="00591B18" w:rsidRPr="00FA78C2">
              <w:rPr>
                <w:lang w:val="en-GB"/>
              </w:rPr>
              <w:br/>
            </w:r>
            <w:r w:rsidR="00591B18" w:rsidRPr="00401857">
              <w:rPr>
                <w:b/>
                <w:bCs/>
                <w:lang w:val="en-GB"/>
              </w:rPr>
              <w:t>Only applicable for Pipes.</w:t>
            </w:r>
          </w:p>
        </w:tc>
      </w:tr>
      <w:tr w:rsidR="00591B18" w:rsidRPr="00415CCB" w14:paraId="5502CF9D" w14:textId="77777777">
        <w:tc>
          <w:tcPr>
            <w:tcW w:w="3714" w:type="dxa"/>
          </w:tcPr>
          <w:p w14:paraId="60A87586" w14:textId="67E39BBD" w:rsidR="00591B18" w:rsidRPr="00FA78C2" w:rsidRDefault="00591B18">
            <w:pPr>
              <w:rPr>
                <w:lang w:val="en-GB"/>
              </w:rPr>
            </w:pPr>
            <w:r w:rsidRPr="00FA78C2">
              <w:rPr>
                <w:lang w:val="en-GB"/>
              </w:rPr>
              <w:lastRenderedPageBreak/>
              <w:t>/</w:t>
            </w:r>
          </w:p>
        </w:tc>
        <w:tc>
          <w:tcPr>
            <w:tcW w:w="2778" w:type="dxa"/>
          </w:tcPr>
          <w:p w14:paraId="39B1736A" w14:textId="04127F76" w:rsidR="00591B18" w:rsidRPr="00FA78C2" w:rsidRDefault="00591B18">
            <w:pPr>
              <w:rPr>
                <w:lang w:val="en-GB"/>
              </w:rPr>
            </w:pPr>
            <w:r w:rsidRPr="00FA78C2">
              <w:rPr>
                <w:lang w:val="en-GB"/>
              </w:rPr>
              <w:t>ductWidthAccuracy</w:t>
            </w:r>
          </w:p>
        </w:tc>
        <w:tc>
          <w:tcPr>
            <w:tcW w:w="2568" w:type="dxa"/>
          </w:tcPr>
          <w:p w14:paraId="67A58C43" w14:textId="07FE4255" w:rsidR="00591B18" w:rsidRPr="00FA78C2" w:rsidRDefault="00591B18">
            <w:pPr>
              <w:rPr>
                <w:lang w:val="en-GB"/>
              </w:rPr>
            </w:pPr>
            <w:r w:rsidRPr="00FA78C2">
              <w:rPr>
                <w:lang w:val="en-GB"/>
              </w:rPr>
              <w:t xml:space="preserve">Similar to </w:t>
            </w:r>
            <w:r w:rsidRPr="0096130A">
              <w:rPr>
                <w:lang w:val="en-GB"/>
              </w:rPr>
              <w:t>pipeDiameterAccuracy</w:t>
            </w:r>
            <w:r w:rsidRPr="00FA78C2">
              <w:rPr>
                <w:lang w:val="en-GB"/>
              </w:rPr>
              <w:t xml:space="preserve">. </w:t>
            </w:r>
            <w:r w:rsidRPr="00401857">
              <w:rPr>
                <w:b/>
                <w:bCs/>
                <w:lang w:val="en-GB"/>
              </w:rPr>
              <w:t>Only applicable for Ducts.</w:t>
            </w:r>
          </w:p>
        </w:tc>
      </w:tr>
      <w:tr w:rsidR="00C52CF0" w:rsidRPr="00415CCB" w14:paraId="6B63BEAE"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3C4B0523" w14:textId="77777777" w:rsidR="00C52CF0" w:rsidRPr="00FA78C2" w:rsidRDefault="00C52CF0">
            <w:pPr>
              <w:rPr>
                <w:lang w:val="en-GB"/>
              </w:rPr>
            </w:pPr>
            <w:r>
              <w:rPr>
                <w:lang w:val="en-GB"/>
              </w:rPr>
              <w:t>/</w:t>
            </w:r>
          </w:p>
        </w:tc>
        <w:tc>
          <w:tcPr>
            <w:tcW w:w="2778" w:type="dxa"/>
          </w:tcPr>
          <w:p w14:paraId="2510F23F" w14:textId="77777777" w:rsidR="00C52CF0" w:rsidRPr="00FA78C2" w:rsidRDefault="00C52CF0">
            <w:pPr>
              <w:rPr>
                <w:lang w:val="en-GB"/>
              </w:rPr>
            </w:pPr>
            <w:r>
              <w:rPr>
                <w:lang w:val="en-GB"/>
              </w:rPr>
              <w:t>constructionTechnique</w:t>
            </w:r>
          </w:p>
        </w:tc>
        <w:tc>
          <w:tcPr>
            <w:tcW w:w="2568" w:type="dxa"/>
          </w:tcPr>
          <w:p w14:paraId="162A2F42" w14:textId="07F14697" w:rsidR="00C52CF0" w:rsidRPr="00FA78C2" w:rsidRDefault="00C52CF0">
            <w:pPr>
              <w:rPr>
                <w:lang w:val="en-GB"/>
              </w:rPr>
            </w:pPr>
            <w:r>
              <w:rPr>
                <w:lang w:val="en-GB"/>
              </w:rPr>
              <w:t xml:space="preserve">See the </w:t>
            </w:r>
            <w:r>
              <w:rPr>
                <w:lang w:val="en-GB"/>
              </w:rPr>
              <w:fldChar w:fldCharType="begin"/>
            </w:r>
            <w:r>
              <w:rPr>
                <w:lang w:val="en-GB"/>
              </w:rPr>
              <w:instrText xml:space="preserve"> REF _Ref172291127 \h </w:instrText>
            </w:r>
            <w:r>
              <w:rPr>
                <w:lang w:val="en-GB"/>
              </w:rPr>
            </w:r>
            <w:r>
              <w:rPr>
                <w:lang w:val="en-GB"/>
              </w:rPr>
              <w:fldChar w:fldCharType="separate"/>
            </w:r>
            <w:r w:rsidR="00FA0A35">
              <w:rPr>
                <w:lang w:val="en-GB"/>
              </w:rPr>
              <w:t>constructionTechnique</w:t>
            </w:r>
            <w:r>
              <w:rPr>
                <w:lang w:val="en-GB"/>
              </w:rPr>
              <w:fldChar w:fldCharType="end"/>
            </w:r>
            <w:r>
              <w:rPr>
                <w:lang w:val="en-GB"/>
              </w:rPr>
              <w:t xml:space="preserve"> section in the Cables chapter</w:t>
            </w:r>
          </w:p>
        </w:tc>
      </w:tr>
      <w:tr w:rsidR="0003524B" w:rsidRPr="00FA78C2" w14:paraId="50B4B488" w14:textId="77777777">
        <w:tc>
          <w:tcPr>
            <w:tcW w:w="3714" w:type="dxa"/>
          </w:tcPr>
          <w:p w14:paraId="59E30CF7" w14:textId="0902C1AA" w:rsidR="0003524B" w:rsidRPr="00FA78C2" w:rsidRDefault="0003524B">
            <w:pPr>
              <w:rPr>
                <w:lang w:val="en-GB"/>
              </w:rPr>
            </w:pPr>
            <w:r w:rsidRPr="00FA78C2">
              <w:rPr>
                <w:lang w:val="en-GB"/>
              </w:rPr>
              <w:t>subThema</w:t>
            </w:r>
          </w:p>
        </w:tc>
        <w:tc>
          <w:tcPr>
            <w:tcW w:w="2778" w:type="dxa"/>
          </w:tcPr>
          <w:p w14:paraId="76753DC3" w14:textId="77C1E793" w:rsidR="0003524B" w:rsidRPr="00FA78C2" w:rsidRDefault="0003524B">
            <w:pPr>
              <w:rPr>
                <w:lang w:val="en-GB"/>
              </w:rPr>
            </w:pPr>
            <w:r w:rsidRPr="00FA78C2">
              <w:rPr>
                <w:lang w:val="en-GB"/>
              </w:rPr>
              <w:t>subtheme</w:t>
            </w:r>
          </w:p>
        </w:tc>
        <w:tc>
          <w:tcPr>
            <w:tcW w:w="2568" w:type="dxa"/>
          </w:tcPr>
          <w:p w14:paraId="0ACF6079" w14:textId="27F416BD" w:rsidR="0003524B" w:rsidRPr="00FA78C2" w:rsidRDefault="00245AF8">
            <w:pPr>
              <w:rPr>
                <w:lang w:val="en-GB"/>
              </w:rPr>
            </w:pPr>
            <w:r>
              <w:rPr>
                <w:lang w:val="en-GB"/>
              </w:rPr>
              <w:t>Renamed</w:t>
            </w:r>
          </w:p>
        </w:tc>
      </w:tr>
      <w:tr w:rsidR="0003524B" w:rsidRPr="00415CCB" w14:paraId="677CA5D0" w14:textId="77777777">
        <w:trPr>
          <w:cnfStyle w:val="000000100000" w:firstRow="0" w:lastRow="0" w:firstColumn="0" w:lastColumn="0" w:oddVBand="0" w:evenVBand="0" w:oddHBand="1" w:evenHBand="0" w:firstRowFirstColumn="0" w:firstRowLastColumn="0" w:lastRowFirstColumn="0" w:lastRowLastColumn="0"/>
        </w:trPr>
        <w:tc>
          <w:tcPr>
            <w:tcW w:w="3714" w:type="dxa"/>
          </w:tcPr>
          <w:p w14:paraId="0E84DDEB" w14:textId="27922A50" w:rsidR="0003524B" w:rsidRPr="00FA78C2" w:rsidRDefault="0003524B">
            <w:pPr>
              <w:rPr>
                <w:lang w:val="en-GB"/>
              </w:rPr>
            </w:pPr>
            <w:r w:rsidRPr="00FA78C2">
              <w:rPr>
                <w:lang w:val="en-GB"/>
              </w:rPr>
              <w:t>temperatuur</w:t>
            </w:r>
          </w:p>
        </w:tc>
        <w:tc>
          <w:tcPr>
            <w:tcW w:w="2778" w:type="dxa"/>
          </w:tcPr>
          <w:p w14:paraId="1A422F5B" w14:textId="27A53D5F" w:rsidR="0003524B" w:rsidRPr="00FA78C2" w:rsidRDefault="0003524B">
            <w:pPr>
              <w:rPr>
                <w:lang w:val="en-GB"/>
              </w:rPr>
            </w:pPr>
            <w:r w:rsidRPr="00FA78C2">
              <w:rPr>
                <w:lang w:val="en-GB"/>
              </w:rPr>
              <w:t>temperature</w:t>
            </w:r>
          </w:p>
        </w:tc>
        <w:tc>
          <w:tcPr>
            <w:tcW w:w="2568" w:type="dxa"/>
          </w:tcPr>
          <w:p w14:paraId="781F6543" w14:textId="12244650" w:rsidR="0003524B" w:rsidRPr="00FA78C2" w:rsidRDefault="00245AF8">
            <w:pPr>
              <w:rPr>
                <w:lang w:val="en-GB"/>
              </w:rPr>
            </w:pPr>
            <w:r>
              <w:rPr>
                <w:lang w:val="en-GB"/>
              </w:rPr>
              <w:t>Renamed</w:t>
            </w:r>
            <w:r w:rsidR="0003524B" w:rsidRPr="00FA78C2">
              <w:rPr>
                <w:lang w:val="en-GB"/>
              </w:rPr>
              <w:t xml:space="preserve">. </w:t>
            </w:r>
            <w:r w:rsidR="0003524B" w:rsidRPr="00401857">
              <w:rPr>
                <w:b/>
                <w:bCs/>
                <w:lang w:val="en-GB"/>
              </w:rPr>
              <w:t>Only applicable for ThermalPipe</w:t>
            </w:r>
          </w:p>
        </w:tc>
      </w:tr>
    </w:tbl>
    <w:p w14:paraId="491EFF8B" w14:textId="77777777" w:rsidR="00710886" w:rsidRDefault="00710886" w:rsidP="00710886">
      <w:pPr>
        <w:rPr>
          <w:lang w:val="en-GB"/>
        </w:rPr>
      </w:pPr>
    </w:p>
    <w:p w14:paraId="0B8E591A" w14:textId="77777777" w:rsidR="000E5F09" w:rsidRDefault="000E5F09">
      <w:pPr>
        <w:spacing w:before="0" w:after="200" w:line="276" w:lineRule="auto"/>
        <w:rPr>
          <w:rFonts w:eastAsiaTheme="majorEastAsia" w:cstheme="majorBidi"/>
          <w:b/>
          <w:bCs/>
          <w:color w:val="1E0040" w:themeColor="text1"/>
          <w:sz w:val="36"/>
          <w:szCs w:val="52"/>
          <w:lang w:val="en-GB"/>
        </w:rPr>
      </w:pPr>
      <w:bookmarkStart w:id="138" w:name="_Ref172273891"/>
      <w:bookmarkStart w:id="139" w:name="_Ref172273904"/>
      <w:r>
        <w:rPr>
          <w:lang w:val="en-GB"/>
        </w:rPr>
        <w:br w:type="page"/>
      </w:r>
    </w:p>
    <w:p w14:paraId="7C99CC41" w14:textId="318D0F3D" w:rsidR="0035221D" w:rsidRDefault="0035221D" w:rsidP="0035221D">
      <w:pPr>
        <w:pStyle w:val="Heading1"/>
        <w:rPr>
          <w:lang w:val="en-GB"/>
        </w:rPr>
      </w:pPr>
      <w:bookmarkStart w:id="140" w:name="_Ref172797396"/>
      <w:bookmarkStart w:id="141" w:name="_Toc173155335"/>
      <w:r>
        <w:rPr>
          <w:lang w:val="en-GB"/>
        </w:rPr>
        <w:lastRenderedPageBreak/>
        <w:t>Entity-Relationship Diagrams</w:t>
      </w:r>
      <w:bookmarkEnd w:id="138"/>
      <w:bookmarkEnd w:id="139"/>
      <w:bookmarkEnd w:id="140"/>
      <w:bookmarkEnd w:id="141"/>
    </w:p>
    <w:p w14:paraId="4C5AAF61" w14:textId="0F932E5A" w:rsidR="005979F6" w:rsidRDefault="005979F6" w:rsidP="005979F6">
      <w:pPr>
        <w:pStyle w:val="Heading2"/>
        <w:rPr>
          <w:lang w:val="en-GB"/>
        </w:rPr>
      </w:pPr>
      <w:bookmarkStart w:id="142" w:name="_Toc173155336"/>
      <w:r>
        <w:rPr>
          <w:lang w:val="en-GB"/>
        </w:rPr>
        <w:t>Overview</w:t>
      </w:r>
      <w:bookmarkEnd w:id="142"/>
    </w:p>
    <w:p w14:paraId="5168E06D" w14:textId="55CF9CDE" w:rsidR="005979F6" w:rsidRPr="00633D48" w:rsidRDefault="005979F6" w:rsidP="005979F6">
      <w:pPr>
        <w:rPr>
          <w:lang w:val="en-GB"/>
        </w:rPr>
      </w:pPr>
      <w:r w:rsidRPr="005979F6">
        <w:rPr>
          <w:lang w:val="en-GB"/>
        </w:rPr>
        <w:t xml:space="preserve">This chapter presents the Entity-Relationship Diagrams (ERDs) for the IMKL 3 specification. To enhance readability, the diagrams are divided into multiple </w:t>
      </w:r>
      <w:r>
        <w:rPr>
          <w:lang w:val="en-GB"/>
        </w:rPr>
        <w:t>diagrams</w:t>
      </w:r>
      <w:r w:rsidRPr="005979F6">
        <w:rPr>
          <w:lang w:val="en-GB"/>
        </w:rPr>
        <w:t xml:space="preserve">, each concentrating on a specific </w:t>
      </w:r>
      <w:r w:rsidR="00FB2428">
        <w:rPr>
          <w:lang w:val="en-GB"/>
        </w:rPr>
        <w:t>entity</w:t>
      </w:r>
      <w:r w:rsidRPr="005979F6">
        <w:rPr>
          <w:lang w:val="en-GB"/>
        </w:rPr>
        <w:t xml:space="preserve">. Each diagram includes only the </w:t>
      </w:r>
      <w:r w:rsidR="00E706A8">
        <w:rPr>
          <w:lang w:val="en-GB"/>
        </w:rPr>
        <w:t>entities</w:t>
      </w:r>
      <w:r w:rsidRPr="005979F6">
        <w:rPr>
          <w:lang w:val="en-GB"/>
        </w:rPr>
        <w:t xml:space="preserve"> and relationships </w:t>
      </w:r>
      <w:r>
        <w:rPr>
          <w:lang w:val="en-GB"/>
        </w:rPr>
        <w:t>relevant</w:t>
      </w:r>
      <w:r w:rsidRPr="005979F6">
        <w:rPr>
          <w:lang w:val="en-GB"/>
        </w:rPr>
        <w:t xml:space="preserve"> to the </w:t>
      </w:r>
      <w:r w:rsidR="000C0E63">
        <w:rPr>
          <w:lang w:val="en-GB"/>
        </w:rPr>
        <w:t>entity</w:t>
      </w:r>
      <w:r w:rsidRPr="005979F6">
        <w:rPr>
          <w:lang w:val="en-GB"/>
        </w:rPr>
        <w:t xml:space="preserve"> in focus.</w:t>
      </w:r>
      <w:r w:rsidR="00633D48" w:rsidRPr="00633D48">
        <w:rPr>
          <w:lang w:val="en-GB"/>
        </w:rPr>
        <w:t xml:space="preserve"> The order of the attributes in the diagrams represents the sequence in which the elements should appear in the XML.</w:t>
      </w:r>
    </w:p>
    <w:p w14:paraId="6E4DCDBF" w14:textId="25949D72" w:rsidR="000F4CCF" w:rsidRPr="000F4CCF" w:rsidRDefault="000F4CCF" w:rsidP="005979F6">
      <w:pPr>
        <w:pStyle w:val="Heading2"/>
        <w:rPr>
          <w:lang w:val="en-GB"/>
        </w:rPr>
      </w:pPr>
      <w:bookmarkStart w:id="143" w:name="_Toc173155337"/>
      <w:r>
        <w:rPr>
          <w:lang w:val="en-GB"/>
        </w:rPr>
        <w:lastRenderedPageBreak/>
        <w:t>UtilityNetwork</w:t>
      </w:r>
      <w:bookmarkEnd w:id="143"/>
    </w:p>
    <w:p w14:paraId="7F6F1BF3" w14:textId="0EB3EEFC" w:rsidR="0035221D" w:rsidRDefault="000F4CCF" w:rsidP="00633D48">
      <w:pPr>
        <w:jc w:val="center"/>
        <w:rPr>
          <w:lang w:val="en-GB"/>
        </w:rPr>
      </w:pPr>
      <w:r>
        <w:rPr>
          <w:noProof/>
          <w:lang w:val="en-GB"/>
        </w:rPr>
        <w:drawing>
          <wp:inline distT="0" distB="0" distL="0" distR="0" wp14:anchorId="2D639D51" wp14:editId="470CFA4C">
            <wp:extent cx="6034733" cy="6071733"/>
            <wp:effectExtent l="0" t="0" r="4445" b="5715"/>
            <wp:docPr id="18909759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75993" name="Picture 4"/>
                    <pic:cNvPicPr>
                      <a:picLocks noChangeAspect="1" noChangeArrowheads="1"/>
                    </pic:cNvPicPr>
                  </pic:nvPicPr>
                  <pic:blipFill>
                    <a:blip r:embed="rId25"/>
                    <a:stretch>
                      <a:fillRect/>
                    </a:stretch>
                  </pic:blipFill>
                  <pic:spPr bwMode="auto">
                    <a:xfrm>
                      <a:off x="0" y="0"/>
                      <a:ext cx="6034733" cy="6071733"/>
                    </a:xfrm>
                    <a:prstGeom prst="rect">
                      <a:avLst/>
                    </a:prstGeom>
                    <a:noFill/>
                    <a:ln>
                      <a:noFill/>
                    </a:ln>
                  </pic:spPr>
                </pic:pic>
              </a:graphicData>
            </a:graphic>
          </wp:inline>
        </w:drawing>
      </w:r>
    </w:p>
    <w:p w14:paraId="6C46D941" w14:textId="399AFAC1" w:rsidR="00CE6080" w:rsidRDefault="00CE6080" w:rsidP="007127B5">
      <w:pPr>
        <w:pStyle w:val="Heading2"/>
        <w:rPr>
          <w:lang w:val="en-GB"/>
        </w:rPr>
      </w:pPr>
      <w:bookmarkStart w:id="144" w:name="_Toc173155338"/>
      <w:r>
        <w:rPr>
          <w:lang w:val="en-GB"/>
        </w:rPr>
        <w:lastRenderedPageBreak/>
        <w:t>ActivityComplex</w:t>
      </w:r>
      <w:bookmarkEnd w:id="144"/>
    </w:p>
    <w:p w14:paraId="57524385" w14:textId="055873D0" w:rsidR="00CE6080" w:rsidRPr="00CE6080" w:rsidRDefault="003A022F" w:rsidP="00CE6080">
      <w:pPr>
        <w:rPr>
          <w:lang w:val="en-GB"/>
        </w:rPr>
      </w:pPr>
      <w:r>
        <w:rPr>
          <w:noProof/>
          <w:lang w:val="en-GB"/>
        </w:rPr>
        <w:drawing>
          <wp:inline distT="0" distB="0" distL="0" distR="0" wp14:anchorId="2D5FAC7C" wp14:editId="6D99688C">
            <wp:extent cx="5759450" cy="4713605"/>
            <wp:effectExtent l="0" t="0" r="0" b="0"/>
            <wp:docPr id="90869428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4289" name="Picture 4" descr="A screenshot of a computer&#10;&#10;Description automatically generated"/>
                    <pic:cNvPicPr/>
                  </pic:nvPicPr>
                  <pic:blipFill>
                    <a:blip r:embed="rId26"/>
                    <a:stretch>
                      <a:fillRect/>
                    </a:stretch>
                  </pic:blipFill>
                  <pic:spPr>
                    <a:xfrm>
                      <a:off x="0" y="0"/>
                      <a:ext cx="5759450" cy="4713605"/>
                    </a:xfrm>
                    <a:prstGeom prst="rect">
                      <a:avLst/>
                    </a:prstGeom>
                  </pic:spPr>
                </pic:pic>
              </a:graphicData>
            </a:graphic>
          </wp:inline>
        </w:drawing>
      </w:r>
    </w:p>
    <w:p w14:paraId="1A3DEAED" w14:textId="318F94A9" w:rsidR="005E6F61" w:rsidRDefault="007127B5" w:rsidP="007127B5">
      <w:pPr>
        <w:pStyle w:val="Heading2"/>
        <w:rPr>
          <w:lang w:val="en-GB"/>
        </w:rPr>
      </w:pPr>
      <w:bookmarkStart w:id="145" w:name="_Toc173155339"/>
      <w:r>
        <w:rPr>
          <w:lang w:val="en-GB"/>
        </w:rPr>
        <w:lastRenderedPageBreak/>
        <w:t>Appurtenance</w:t>
      </w:r>
      <w:bookmarkEnd w:id="145"/>
    </w:p>
    <w:p w14:paraId="26110955" w14:textId="51AAA85B" w:rsidR="007127B5" w:rsidRDefault="007127B5" w:rsidP="00633D48">
      <w:pPr>
        <w:jc w:val="center"/>
        <w:rPr>
          <w:lang w:val="en-GB"/>
        </w:rPr>
      </w:pPr>
      <w:r>
        <w:rPr>
          <w:noProof/>
          <w:lang w:val="en-GB"/>
        </w:rPr>
        <w:drawing>
          <wp:inline distT="0" distB="0" distL="0" distR="0" wp14:anchorId="7C957788" wp14:editId="07B1B167">
            <wp:extent cx="5755640" cy="4492125"/>
            <wp:effectExtent l="0" t="0" r="0" b="3810"/>
            <wp:docPr id="281657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57843" name="Picture 5"/>
                    <pic:cNvPicPr>
                      <a:picLocks noChangeAspect="1" noChangeArrowheads="1"/>
                    </pic:cNvPicPr>
                  </pic:nvPicPr>
                  <pic:blipFill>
                    <a:blip r:embed="rId27"/>
                    <a:stretch>
                      <a:fillRect/>
                    </a:stretch>
                  </pic:blipFill>
                  <pic:spPr bwMode="auto">
                    <a:xfrm>
                      <a:off x="0" y="0"/>
                      <a:ext cx="5755640" cy="4492125"/>
                    </a:xfrm>
                    <a:prstGeom prst="rect">
                      <a:avLst/>
                    </a:prstGeom>
                    <a:noFill/>
                    <a:ln>
                      <a:noFill/>
                    </a:ln>
                  </pic:spPr>
                </pic:pic>
              </a:graphicData>
            </a:graphic>
          </wp:inline>
        </w:drawing>
      </w:r>
    </w:p>
    <w:p w14:paraId="5B300FB4" w14:textId="1DD1EBFB" w:rsidR="007127B5" w:rsidRDefault="007127B5" w:rsidP="007127B5">
      <w:pPr>
        <w:pStyle w:val="Heading2"/>
        <w:rPr>
          <w:lang w:val="en-GB"/>
        </w:rPr>
      </w:pPr>
      <w:bookmarkStart w:id="146" w:name="_Toc173155340"/>
      <w:r>
        <w:rPr>
          <w:lang w:val="en-GB"/>
        </w:rPr>
        <w:lastRenderedPageBreak/>
        <w:t>Connection</w:t>
      </w:r>
      <w:bookmarkEnd w:id="146"/>
    </w:p>
    <w:p w14:paraId="2F44450F" w14:textId="4A7D80CC" w:rsidR="007127B5" w:rsidRDefault="007127B5" w:rsidP="00633D48">
      <w:pPr>
        <w:jc w:val="center"/>
        <w:rPr>
          <w:lang w:val="en-GB"/>
        </w:rPr>
      </w:pPr>
      <w:r>
        <w:rPr>
          <w:noProof/>
          <w:lang w:val="en-GB"/>
        </w:rPr>
        <w:drawing>
          <wp:inline distT="0" distB="0" distL="0" distR="0" wp14:anchorId="2FBAD675" wp14:editId="635A4C66">
            <wp:extent cx="5750328" cy="4521200"/>
            <wp:effectExtent l="0" t="0" r="3175" b="0"/>
            <wp:docPr id="1047713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1390" name="Picture 6"/>
                    <pic:cNvPicPr>
                      <a:picLocks noChangeAspect="1" noChangeArrowheads="1"/>
                    </pic:cNvPicPr>
                  </pic:nvPicPr>
                  <pic:blipFill>
                    <a:blip r:embed="rId28"/>
                    <a:stretch>
                      <a:fillRect/>
                    </a:stretch>
                  </pic:blipFill>
                  <pic:spPr bwMode="auto">
                    <a:xfrm>
                      <a:off x="0" y="0"/>
                      <a:ext cx="5750328" cy="4521200"/>
                    </a:xfrm>
                    <a:prstGeom prst="rect">
                      <a:avLst/>
                    </a:prstGeom>
                    <a:noFill/>
                    <a:ln>
                      <a:noFill/>
                    </a:ln>
                  </pic:spPr>
                </pic:pic>
              </a:graphicData>
            </a:graphic>
          </wp:inline>
        </w:drawing>
      </w:r>
    </w:p>
    <w:p w14:paraId="7590E4CD" w14:textId="369DDE74" w:rsidR="007127B5" w:rsidRDefault="007127B5" w:rsidP="007127B5">
      <w:pPr>
        <w:pStyle w:val="Heading2"/>
        <w:rPr>
          <w:lang w:val="en-GB"/>
        </w:rPr>
      </w:pPr>
      <w:bookmarkStart w:id="147" w:name="_Toc173155341"/>
      <w:r>
        <w:rPr>
          <w:lang w:val="en-GB"/>
        </w:rPr>
        <w:lastRenderedPageBreak/>
        <w:t>Tower</w:t>
      </w:r>
      <w:bookmarkEnd w:id="147"/>
    </w:p>
    <w:p w14:paraId="4053FCBC" w14:textId="711394FB" w:rsidR="007127B5" w:rsidRPr="007127B5" w:rsidRDefault="007127B5" w:rsidP="00633D48">
      <w:pPr>
        <w:jc w:val="center"/>
        <w:rPr>
          <w:lang w:val="en-GB"/>
        </w:rPr>
      </w:pPr>
      <w:r>
        <w:rPr>
          <w:noProof/>
          <w:lang w:val="en-GB"/>
        </w:rPr>
        <w:drawing>
          <wp:inline distT="0" distB="0" distL="0" distR="0" wp14:anchorId="1747557A" wp14:editId="2FDD05D2">
            <wp:extent cx="5665649" cy="6838315"/>
            <wp:effectExtent l="0" t="0" r="0" b="635"/>
            <wp:docPr id="1849075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548" name="Picture 7"/>
                    <pic:cNvPicPr>
                      <a:picLocks noChangeAspect="1" noChangeArrowheads="1"/>
                    </pic:cNvPicPr>
                  </pic:nvPicPr>
                  <pic:blipFill>
                    <a:blip r:embed="rId29"/>
                    <a:stretch>
                      <a:fillRect/>
                    </a:stretch>
                  </pic:blipFill>
                  <pic:spPr bwMode="auto">
                    <a:xfrm>
                      <a:off x="0" y="0"/>
                      <a:ext cx="5665649" cy="6838315"/>
                    </a:xfrm>
                    <a:prstGeom prst="rect">
                      <a:avLst/>
                    </a:prstGeom>
                    <a:noFill/>
                    <a:ln>
                      <a:noFill/>
                    </a:ln>
                  </pic:spPr>
                </pic:pic>
              </a:graphicData>
            </a:graphic>
          </wp:inline>
        </w:drawing>
      </w:r>
    </w:p>
    <w:p w14:paraId="7FC3EEA4" w14:textId="14C05520" w:rsidR="007127B5" w:rsidRDefault="007127B5" w:rsidP="007127B5">
      <w:pPr>
        <w:pStyle w:val="Heading2"/>
        <w:rPr>
          <w:lang w:val="en-GB"/>
        </w:rPr>
      </w:pPr>
      <w:bookmarkStart w:id="148" w:name="_Toc173155342"/>
      <w:r>
        <w:rPr>
          <w:lang w:val="en-GB"/>
        </w:rPr>
        <w:lastRenderedPageBreak/>
        <w:t>Pole</w:t>
      </w:r>
      <w:bookmarkEnd w:id="148"/>
    </w:p>
    <w:p w14:paraId="79E011BF" w14:textId="6B2F74BB" w:rsidR="005979F6" w:rsidRDefault="005979F6" w:rsidP="00633D48">
      <w:pPr>
        <w:jc w:val="center"/>
        <w:rPr>
          <w:lang w:val="en-GB"/>
        </w:rPr>
      </w:pPr>
      <w:r>
        <w:rPr>
          <w:noProof/>
          <w:lang w:val="en-GB"/>
        </w:rPr>
        <w:drawing>
          <wp:inline distT="0" distB="0" distL="0" distR="0" wp14:anchorId="7E6A382E" wp14:editId="0CE5D17B">
            <wp:extent cx="5665408" cy="6838024"/>
            <wp:effectExtent l="0" t="0" r="0" b="1270"/>
            <wp:docPr id="121773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541" name="Picture 8"/>
                    <pic:cNvPicPr>
                      <a:picLocks noChangeAspect="1" noChangeArrowheads="1"/>
                    </pic:cNvPicPr>
                  </pic:nvPicPr>
                  <pic:blipFill>
                    <a:blip r:embed="rId30"/>
                    <a:stretch>
                      <a:fillRect/>
                    </a:stretch>
                  </pic:blipFill>
                  <pic:spPr bwMode="auto">
                    <a:xfrm>
                      <a:off x="0" y="0"/>
                      <a:ext cx="5665408" cy="6838024"/>
                    </a:xfrm>
                    <a:prstGeom prst="rect">
                      <a:avLst/>
                    </a:prstGeom>
                    <a:noFill/>
                    <a:ln>
                      <a:noFill/>
                    </a:ln>
                  </pic:spPr>
                </pic:pic>
              </a:graphicData>
            </a:graphic>
          </wp:inline>
        </w:drawing>
      </w:r>
    </w:p>
    <w:p w14:paraId="6C09E5E0" w14:textId="78844D9D" w:rsidR="005979F6" w:rsidRDefault="005979F6" w:rsidP="005979F6">
      <w:pPr>
        <w:pStyle w:val="Heading2"/>
        <w:rPr>
          <w:lang w:val="en-GB"/>
        </w:rPr>
      </w:pPr>
      <w:bookmarkStart w:id="149" w:name="_Toc173155343"/>
      <w:r>
        <w:rPr>
          <w:lang w:val="en-GB"/>
        </w:rPr>
        <w:lastRenderedPageBreak/>
        <w:t>Manhole</w:t>
      </w:r>
      <w:bookmarkEnd w:id="149"/>
    </w:p>
    <w:p w14:paraId="206C94F3" w14:textId="5A043A90" w:rsidR="005979F6" w:rsidRPr="005979F6" w:rsidRDefault="005979F6" w:rsidP="00633D48">
      <w:pPr>
        <w:jc w:val="center"/>
        <w:rPr>
          <w:lang w:val="en-GB"/>
        </w:rPr>
      </w:pPr>
      <w:r>
        <w:rPr>
          <w:noProof/>
          <w:lang w:val="en-GB"/>
        </w:rPr>
        <w:drawing>
          <wp:inline distT="0" distB="0" distL="0" distR="0" wp14:anchorId="7C3E0840" wp14:editId="50C1B755">
            <wp:extent cx="5665649" cy="6838315"/>
            <wp:effectExtent l="0" t="0" r="0" b="635"/>
            <wp:docPr id="8591099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09944" name="Picture 9"/>
                    <pic:cNvPicPr>
                      <a:picLocks noChangeAspect="1" noChangeArrowheads="1"/>
                    </pic:cNvPicPr>
                  </pic:nvPicPr>
                  <pic:blipFill>
                    <a:blip r:embed="rId31"/>
                    <a:stretch>
                      <a:fillRect/>
                    </a:stretch>
                  </pic:blipFill>
                  <pic:spPr bwMode="auto">
                    <a:xfrm>
                      <a:off x="0" y="0"/>
                      <a:ext cx="5665649" cy="6838315"/>
                    </a:xfrm>
                    <a:prstGeom prst="rect">
                      <a:avLst/>
                    </a:prstGeom>
                    <a:noFill/>
                    <a:ln>
                      <a:noFill/>
                    </a:ln>
                  </pic:spPr>
                </pic:pic>
              </a:graphicData>
            </a:graphic>
          </wp:inline>
        </w:drawing>
      </w:r>
    </w:p>
    <w:p w14:paraId="4C9274BC" w14:textId="46E8CCE9" w:rsidR="005979F6" w:rsidRDefault="005979F6" w:rsidP="005979F6">
      <w:pPr>
        <w:pStyle w:val="Heading2"/>
        <w:rPr>
          <w:lang w:val="en-GB"/>
        </w:rPr>
      </w:pPr>
      <w:bookmarkStart w:id="150" w:name="_Toc173155344"/>
      <w:r>
        <w:rPr>
          <w:lang w:val="en-GB"/>
        </w:rPr>
        <w:lastRenderedPageBreak/>
        <w:t>Cabinet</w:t>
      </w:r>
      <w:bookmarkEnd w:id="150"/>
    </w:p>
    <w:p w14:paraId="42D8DE6E" w14:textId="574A554C" w:rsidR="005979F6" w:rsidRDefault="005979F6" w:rsidP="00633D48">
      <w:pPr>
        <w:jc w:val="center"/>
        <w:rPr>
          <w:lang w:val="en-GB"/>
        </w:rPr>
      </w:pPr>
      <w:r>
        <w:rPr>
          <w:noProof/>
          <w:lang w:val="en-GB"/>
        </w:rPr>
        <w:drawing>
          <wp:inline distT="0" distB="0" distL="0" distR="0" wp14:anchorId="59B731DB" wp14:editId="3402BBFE">
            <wp:extent cx="5665649" cy="6838315"/>
            <wp:effectExtent l="0" t="0" r="0" b="635"/>
            <wp:docPr id="21241799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9992" name="Picture 10"/>
                    <pic:cNvPicPr>
                      <a:picLocks noChangeAspect="1" noChangeArrowheads="1"/>
                    </pic:cNvPicPr>
                  </pic:nvPicPr>
                  <pic:blipFill>
                    <a:blip r:embed="rId32"/>
                    <a:stretch>
                      <a:fillRect/>
                    </a:stretch>
                  </pic:blipFill>
                  <pic:spPr bwMode="auto">
                    <a:xfrm>
                      <a:off x="0" y="0"/>
                      <a:ext cx="5665649" cy="6838315"/>
                    </a:xfrm>
                    <a:prstGeom prst="rect">
                      <a:avLst/>
                    </a:prstGeom>
                    <a:noFill/>
                    <a:ln>
                      <a:noFill/>
                    </a:ln>
                  </pic:spPr>
                </pic:pic>
              </a:graphicData>
            </a:graphic>
          </wp:inline>
        </w:drawing>
      </w:r>
    </w:p>
    <w:p w14:paraId="26063E97" w14:textId="378A7F81" w:rsidR="005979F6" w:rsidRPr="005979F6" w:rsidRDefault="005979F6" w:rsidP="005979F6">
      <w:pPr>
        <w:pStyle w:val="Heading2"/>
        <w:rPr>
          <w:lang w:val="en-GB"/>
        </w:rPr>
      </w:pPr>
      <w:bookmarkStart w:id="151" w:name="_Toc173155345"/>
      <w:r>
        <w:rPr>
          <w:lang w:val="en-GB"/>
        </w:rPr>
        <w:lastRenderedPageBreak/>
        <w:t>ElectricityCable</w:t>
      </w:r>
      <w:bookmarkEnd w:id="151"/>
    </w:p>
    <w:p w14:paraId="2FCF8331" w14:textId="6F785816" w:rsidR="005979F6" w:rsidRDefault="005979F6" w:rsidP="00633D48">
      <w:pPr>
        <w:jc w:val="center"/>
        <w:rPr>
          <w:lang w:val="en-GB"/>
        </w:rPr>
      </w:pPr>
      <w:r>
        <w:rPr>
          <w:noProof/>
          <w:lang w:val="en-GB"/>
        </w:rPr>
        <w:drawing>
          <wp:inline distT="0" distB="0" distL="0" distR="0" wp14:anchorId="0D126611" wp14:editId="4DB2A907">
            <wp:extent cx="5749924" cy="5479975"/>
            <wp:effectExtent l="0" t="0" r="3810" b="6985"/>
            <wp:docPr id="858573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73461" name="Picture 11"/>
                    <pic:cNvPicPr>
                      <a:picLocks noChangeAspect="1" noChangeArrowheads="1"/>
                    </pic:cNvPicPr>
                  </pic:nvPicPr>
                  <pic:blipFill>
                    <a:blip r:embed="rId33"/>
                    <a:stretch>
                      <a:fillRect/>
                    </a:stretch>
                  </pic:blipFill>
                  <pic:spPr bwMode="auto">
                    <a:xfrm>
                      <a:off x="0" y="0"/>
                      <a:ext cx="5749924" cy="5479975"/>
                    </a:xfrm>
                    <a:prstGeom prst="rect">
                      <a:avLst/>
                    </a:prstGeom>
                    <a:noFill/>
                    <a:ln>
                      <a:noFill/>
                    </a:ln>
                  </pic:spPr>
                </pic:pic>
              </a:graphicData>
            </a:graphic>
          </wp:inline>
        </w:drawing>
      </w:r>
    </w:p>
    <w:p w14:paraId="5EAF2716" w14:textId="482866EC" w:rsidR="005979F6" w:rsidRDefault="005979F6" w:rsidP="005979F6">
      <w:pPr>
        <w:pStyle w:val="Heading2"/>
        <w:rPr>
          <w:lang w:val="en-GB"/>
        </w:rPr>
      </w:pPr>
      <w:bookmarkStart w:id="152" w:name="_Toc173155346"/>
      <w:r>
        <w:rPr>
          <w:lang w:val="en-GB"/>
        </w:rPr>
        <w:lastRenderedPageBreak/>
        <w:t>TelecommunicationsCable</w:t>
      </w:r>
      <w:bookmarkEnd w:id="152"/>
    </w:p>
    <w:p w14:paraId="12ABCFAF" w14:textId="41238E8B" w:rsidR="005979F6" w:rsidRPr="005979F6" w:rsidRDefault="005979F6" w:rsidP="00633D48">
      <w:pPr>
        <w:jc w:val="center"/>
        <w:rPr>
          <w:lang w:val="en-GB"/>
        </w:rPr>
      </w:pPr>
      <w:r>
        <w:rPr>
          <w:noProof/>
          <w:lang w:val="en-GB"/>
        </w:rPr>
        <w:drawing>
          <wp:inline distT="0" distB="0" distL="0" distR="0" wp14:anchorId="261884F0" wp14:editId="67D2B2BA">
            <wp:extent cx="5749924" cy="5479975"/>
            <wp:effectExtent l="0" t="0" r="3810" b="6985"/>
            <wp:docPr id="7615594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59489" name="Picture 20"/>
                    <pic:cNvPicPr>
                      <a:picLocks noChangeAspect="1" noChangeArrowheads="1"/>
                    </pic:cNvPicPr>
                  </pic:nvPicPr>
                  <pic:blipFill>
                    <a:blip r:embed="rId34"/>
                    <a:stretch>
                      <a:fillRect/>
                    </a:stretch>
                  </pic:blipFill>
                  <pic:spPr bwMode="auto">
                    <a:xfrm>
                      <a:off x="0" y="0"/>
                      <a:ext cx="5749924" cy="5479975"/>
                    </a:xfrm>
                    <a:prstGeom prst="rect">
                      <a:avLst/>
                    </a:prstGeom>
                    <a:noFill/>
                    <a:ln>
                      <a:noFill/>
                    </a:ln>
                  </pic:spPr>
                </pic:pic>
              </a:graphicData>
            </a:graphic>
          </wp:inline>
        </w:drawing>
      </w:r>
    </w:p>
    <w:p w14:paraId="3BC80831" w14:textId="3EF711BC" w:rsidR="005979F6" w:rsidRDefault="005979F6" w:rsidP="005979F6">
      <w:pPr>
        <w:pStyle w:val="Heading2"/>
        <w:rPr>
          <w:lang w:val="en-GB"/>
        </w:rPr>
      </w:pPr>
      <w:bookmarkStart w:id="153" w:name="_Toc173155347"/>
      <w:r>
        <w:rPr>
          <w:lang w:val="en-GB"/>
        </w:rPr>
        <w:lastRenderedPageBreak/>
        <w:t>Pipe</w:t>
      </w:r>
      <w:bookmarkEnd w:id="153"/>
    </w:p>
    <w:p w14:paraId="738BE63F" w14:textId="1C30BF75" w:rsidR="005979F6" w:rsidRPr="005979F6" w:rsidRDefault="005979F6" w:rsidP="00633D48">
      <w:pPr>
        <w:jc w:val="center"/>
        <w:rPr>
          <w:lang w:val="en-GB"/>
        </w:rPr>
      </w:pPr>
      <w:r>
        <w:rPr>
          <w:noProof/>
          <w:lang w:val="en-GB"/>
        </w:rPr>
        <w:drawing>
          <wp:inline distT="0" distB="0" distL="0" distR="0" wp14:anchorId="609A63DF" wp14:editId="7F9E77B2">
            <wp:extent cx="5749924" cy="5479975"/>
            <wp:effectExtent l="0" t="0" r="3810" b="6985"/>
            <wp:docPr id="14984875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7516" name="Picture 19"/>
                    <pic:cNvPicPr>
                      <a:picLocks noChangeAspect="1" noChangeArrowheads="1"/>
                    </pic:cNvPicPr>
                  </pic:nvPicPr>
                  <pic:blipFill>
                    <a:blip r:embed="rId35"/>
                    <a:stretch>
                      <a:fillRect/>
                    </a:stretch>
                  </pic:blipFill>
                  <pic:spPr bwMode="auto">
                    <a:xfrm>
                      <a:off x="0" y="0"/>
                      <a:ext cx="5749924" cy="5479975"/>
                    </a:xfrm>
                    <a:prstGeom prst="rect">
                      <a:avLst/>
                    </a:prstGeom>
                    <a:noFill/>
                    <a:ln>
                      <a:noFill/>
                    </a:ln>
                  </pic:spPr>
                </pic:pic>
              </a:graphicData>
            </a:graphic>
          </wp:inline>
        </w:drawing>
      </w:r>
    </w:p>
    <w:p w14:paraId="16BCD382" w14:textId="002F782D" w:rsidR="005979F6" w:rsidRDefault="005979F6" w:rsidP="005979F6">
      <w:pPr>
        <w:pStyle w:val="Heading2"/>
        <w:rPr>
          <w:lang w:val="en-GB"/>
        </w:rPr>
      </w:pPr>
      <w:bookmarkStart w:id="154" w:name="_Toc173155348"/>
      <w:r>
        <w:rPr>
          <w:lang w:val="en-GB"/>
        </w:rPr>
        <w:lastRenderedPageBreak/>
        <w:t>OilGasChemicalsPipe</w:t>
      </w:r>
      <w:bookmarkEnd w:id="154"/>
    </w:p>
    <w:p w14:paraId="3137CFBF" w14:textId="65945E1E" w:rsidR="005979F6" w:rsidRPr="005979F6" w:rsidRDefault="005979F6" w:rsidP="00633D48">
      <w:pPr>
        <w:jc w:val="center"/>
        <w:rPr>
          <w:lang w:val="en-GB"/>
        </w:rPr>
      </w:pPr>
      <w:r>
        <w:rPr>
          <w:noProof/>
          <w:lang w:val="en-GB"/>
        </w:rPr>
        <w:drawing>
          <wp:inline distT="0" distB="0" distL="0" distR="0" wp14:anchorId="478B736A" wp14:editId="7D128D13">
            <wp:extent cx="5749924" cy="5479975"/>
            <wp:effectExtent l="0" t="0" r="3810" b="6985"/>
            <wp:docPr id="7793876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7609" name="Picture 18"/>
                    <pic:cNvPicPr>
                      <a:picLocks noChangeAspect="1" noChangeArrowheads="1"/>
                    </pic:cNvPicPr>
                  </pic:nvPicPr>
                  <pic:blipFill>
                    <a:blip r:embed="rId36"/>
                    <a:stretch>
                      <a:fillRect/>
                    </a:stretch>
                  </pic:blipFill>
                  <pic:spPr bwMode="auto">
                    <a:xfrm>
                      <a:off x="0" y="0"/>
                      <a:ext cx="5749924" cy="5479975"/>
                    </a:xfrm>
                    <a:prstGeom prst="rect">
                      <a:avLst/>
                    </a:prstGeom>
                    <a:noFill/>
                    <a:ln>
                      <a:noFill/>
                    </a:ln>
                  </pic:spPr>
                </pic:pic>
              </a:graphicData>
            </a:graphic>
          </wp:inline>
        </w:drawing>
      </w:r>
    </w:p>
    <w:p w14:paraId="0BAC232B" w14:textId="368B049A" w:rsidR="005979F6" w:rsidRDefault="005979F6" w:rsidP="005979F6">
      <w:pPr>
        <w:pStyle w:val="Heading2"/>
        <w:rPr>
          <w:lang w:val="en-GB"/>
        </w:rPr>
      </w:pPr>
      <w:bookmarkStart w:id="155" w:name="_Toc173155349"/>
      <w:r>
        <w:rPr>
          <w:lang w:val="en-GB"/>
        </w:rPr>
        <w:lastRenderedPageBreak/>
        <w:t>SewerPipe</w:t>
      </w:r>
      <w:bookmarkEnd w:id="155"/>
    </w:p>
    <w:p w14:paraId="542F9107" w14:textId="6F45C7C8" w:rsidR="005979F6" w:rsidRPr="005979F6" w:rsidRDefault="005979F6" w:rsidP="00633D48">
      <w:pPr>
        <w:jc w:val="center"/>
        <w:rPr>
          <w:lang w:val="en-GB"/>
        </w:rPr>
      </w:pPr>
      <w:r>
        <w:rPr>
          <w:noProof/>
          <w:lang w:val="en-GB"/>
        </w:rPr>
        <w:drawing>
          <wp:inline distT="0" distB="0" distL="0" distR="0" wp14:anchorId="7EAB5A38" wp14:editId="0EDDD5BD">
            <wp:extent cx="5749924" cy="5479975"/>
            <wp:effectExtent l="0" t="0" r="3810" b="6985"/>
            <wp:docPr id="13560180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8099" name="Picture 17"/>
                    <pic:cNvPicPr>
                      <a:picLocks noChangeAspect="1" noChangeArrowheads="1"/>
                    </pic:cNvPicPr>
                  </pic:nvPicPr>
                  <pic:blipFill>
                    <a:blip r:embed="rId37"/>
                    <a:stretch>
                      <a:fillRect/>
                    </a:stretch>
                  </pic:blipFill>
                  <pic:spPr bwMode="auto">
                    <a:xfrm>
                      <a:off x="0" y="0"/>
                      <a:ext cx="5749924" cy="5479975"/>
                    </a:xfrm>
                    <a:prstGeom prst="rect">
                      <a:avLst/>
                    </a:prstGeom>
                    <a:noFill/>
                    <a:ln>
                      <a:noFill/>
                    </a:ln>
                  </pic:spPr>
                </pic:pic>
              </a:graphicData>
            </a:graphic>
          </wp:inline>
        </w:drawing>
      </w:r>
    </w:p>
    <w:p w14:paraId="3A66D163" w14:textId="48A950EC" w:rsidR="005979F6" w:rsidRDefault="005979F6" w:rsidP="005979F6">
      <w:pPr>
        <w:pStyle w:val="Heading2"/>
        <w:rPr>
          <w:lang w:val="en-GB"/>
        </w:rPr>
      </w:pPr>
      <w:bookmarkStart w:id="156" w:name="_Toc173155350"/>
      <w:r>
        <w:rPr>
          <w:lang w:val="en-GB"/>
        </w:rPr>
        <w:lastRenderedPageBreak/>
        <w:t>WaterPipe</w:t>
      </w:r>
      <w:bookmarkEnd w:id="156"/>
    </w:p>
    <w:p w14:paraId="5B6E9383" w14:textId="12948623" w:rsidR="005979F6" w:rsidRPr="005979F6" w:rsidRDefault="005979F6" w:rsidP="00633D48">
      <w:pPr>
        <w:jc w:val="center"/>
        <w:rPr>
          <w:lang w:val="en-GB"/>
        </w:rPr>
      </w:pPr>
      <w:r>
        <w:rPr>
          <w:noProof/>
          <w:lang w:val="en-GB"/>
        </w:rPr>
        <w:drawing>
          <wp:inline distT="0" distB="0" distL="0" distR="0" wp14:anchorId="377D6DBD" wp14:editId="577977F3">
            <wp:extent cx="5749924" cy="5479975"/>
            <wp:effectExtent l="0" t="0" r="3810" b="6985"/>
            <wp:docPr id="8024564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6432" name="Picture 16"/>
                    <pic:cNvPicPr>
                      <a:picLocks noChangeAspect="1" noChangeArrowheads="1"/>
                    </pic:cNvPicPr>
                  </pic:nvPicPr>
                  <pic:blipFill>
                    <a:blip r:embed="rId38"/>
                    <a:stretch>
                      <a:fillRect/>
                    </a:stretch>
                  </pic:blipFill>
                  <pic:spPr bwMode="auto">
                    <a:xfrm>
                      <a:off x="0" y="0"/>
                      <a:ext cx="5749924" cy="5479975"/>
                    </a:xfrm>
                    <a:prstGeom prst="rect">
                      <a:avLst/>
                    </a:prstGeom>
                    <a:noFill/>
                    <a:ln>
                      <a:noFill/>
                    </a:ln>
                  </pic:spPr>
                </pic:pic>
              </a:graphicData>
            </a:graphic>
          </wp:inline>
        </w:drawing>
      </w:r>
    </w:p>
    <w:p w14:paraId="611B60B6" w14:textId="7D915979" w:rsidR="005979F6" w:rsidRDefault="005979F6" w:rsidP="005979F6">
      <w:pPr>
        <w:pStyle w:val="Heading2"/>
        <w:rPr>
          <w:lang w:val="en-GB"/>
        </w:rPr>
      </w:pPr>
      <w:bookmarkStart w:id="157" w:name="_Toc173155351"/>
      <w:r>
        <w:rPr>
          <w:lang w:val="en-GB"/>
        </w:rPr>
        <w:lastRenderedPageBreak/>
        <w:t>ThermalPipe</w:t>
      </w:r>
      <w:bookmarkEnd w:id="157"/>
    </w:p>
    <w:p w14:paraId="69F5CC80" w14:textId="4C3F1E1E" w:rsidR="005979F6" w:rsidRPr="005979F6" w:rsidRDefault="005979F6" w:rsidP="00633D48">
      <w:pPr>
        <w:jc w:val="center"/>
        <w:rPr>
          <w:lang w:val="en-GB"/>
        </w:rPr>
      </w:pPr>
      <w:r>
        <w:rPr>
          <w:noProof/>
          <w:lang w:val="en-GB"/>
        </w:rPr>
        <w:drawing>
          <wp:inline distT="0" distB="0" distL="0" distR="0" wp14:anchorId="4F2A59ED" wp14:editId="6FC9F942">
            <wp:extent cx="5749924" cy="5479974"/>
            <wp:effectExtent l="0" t="0" r="3810" b="6985"/>
            <wp:docPr id="15998979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97969" name="Picture 15"/>
                    <pic:cNvPicPr>
                      <a:picLocks noChangeAspect="1" noChangeArrowheads="1"/>
                    </pic:cNvPicPr>
                  </pic:nvPicPr>
                  <pic:blipFill>
                    <a:blip r:embed="rId39"/>
                    <a:stretch>
                      <a:fillRect/>
                    </a:stretch>
                  </pic:blipFill>
                  <pic:spPr bwMode="auto">
                    <a:xfrm>
                      <a:off x="0" y="0"/>
                      <a:ext cx="5749924" cy="5479974"/>
                    </a:xfrm>
                    <a:prstGeom prst="rect">
                      <a:avLst/>
                    </a:prstGeom>
                    <a:noFill/>
                    <a:ln>
                      <a:noFill/>
                    </a:ln>
                  </pic:spPr>
                </pic:pic>
              </a:graphicData>
            </a:graphic>
          </wp:inline>
        </w:drawing>
      </w:r>
    </w:p>
    <w:p w14:paraId="60567C3F" w14:textId="04B7F9B0" w:rsidR="005979F6" w:rsidRDefault="005979F6" w:rsidP="005979F6">
      <w:pPr>
        <w:pStyle w:val="Heading2"/>
        <w:rPr>
          <w:lang w:val="en-GB"/>
        </w:rPr>
      </w:pPr>
      <w:bookmarkStart w:id="158" w:name="_Toc173155352"/>
      <w:r>
        <w:rPr>
          <w:lang w:val="en-GB"/>
        </w:rPr>
        <w:lastRenderedPageBreak/>
        <w:t>Duct</w:t>
      </w:r>
      <w:bookmarkEnd w:id="158"/>
    </w:p>
    <w:p w14:paraId="59424F23" w14:textId="29F21FBE" w:rsidR="005979F6" w:rsidRPr="005979F6" w:rsidRDefault="005979F6" w:rsidP="00633D48">
      <w:pPr>
        <w:jc w:val="center"/>
        <w:rPr>
          <w:lang w:val="en-GB"/>
        </w:rPr>
      </w:pPr>
      <w:r>
        <w:rPr>
          <w:noProof/>
          <w:lang w:val="en-GB"/>
        </w:rPr>
        <w:drawing>
          <wp:inline distT="0" distB="0" distL="0" distR="0" wp14:anchorId="736B0951" wp14:editId="75EA03D2">
            <wp:extent cx="5749924" cy="5479975"/>
            <wp:effectExtent l="0" t="0" r="3810" b="6985"/>
            <wp:docPr id="16611437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43717" name="Picture 14"/>
                    <pic:cNvPicPr>
                      <a:picLocks noChangeAspect="1" noChangeArrowheads="1"/>
                    </pic:cNvPicPr>
                  </pic:nvPicPr>
                  <pic:blipFill>
                    <a:blip r:embed="rId40"/>
                    <a:stretch>
                      <a:fillRect/>
                    </a:stretch>
                  </pic:blipFill>
                  <pic:spPr bwMode="auto">
                    <a:xfrm>
                      <a:off x="0" y="0"/>
                      <a:ext cx="5749924" cy="5479975"/>
                    </a:xfrm>
                    <a:prstGeom prst="rect">
                      <a:avLst/>
                    </a:prstGeom>
                    <a:noFill/>
                    <a:ln>
                      <a:noFill/>
                    </a:ln>
                  </pic:spPr>
                </pic:pic>
              </a:graphicData>
            </a:graphic>
          </wp:inline>
        </w:drawing>
      </w:r>
    </w:p>
    <w:p w14:paraId="308A6F11" w14:textId="7B855510" w:rsidR="00A97D82" w:rsidRDefault="00A97D82" w:rsidP="005979F6">
      <w:pPr>
        <w:pStyle w:val="Heading2"/>
        <w:rPr>
          <w:lang w:val="en-GB"/>
        </w:rPr>
      </w:pPr>
      <w:bookmarkStart w:id="159" w:name="_Toc173155353"/>
      <w:r>
        <w:rPr>
          <w:lang w:val="en-GB"/>
        </w:rPr>
        <w:lastRenderedPageBreak/>
        <w:t>Document, ExtraPlan and Annotation</w:t>
      </w:r>
      <w:bookmarkEnd w:id="159"/>
    </w:p>
    <w:p w14:paraId="0B9F7FCB" w14:textId="0150A903" w:rsidR="00A97D82" w:rsidRPr="00A97D82" w:rsidRDefault="00EF350A" w:rsidP="00A97D82">
      <w:pPr>
        <w:rPr>
          <w:lang w:val="en-GB"/>
        </w:rPr>
      </w:pPr>
      <w:r>
        <w:rPr>
          <w:noProof/>
          <w:lang w:val="en-GB"/>
        </w:rPr>
        <w:drawing>
          <wp:inline distT="0" distB="0" distL="0" distR="0" wp14:anchorId="0E7075EA" wp14:editId="34026EC4">
            <wp:extent cx="5759450" cy="3141345"/>
            <wp:effectExtent l="0" t="0" r="0" b="1905"/>
            <wp:docPr id="245207518" name="Picture 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07518" name="Picture 4" descr="A close-up of a document&#10;&#10;Description automatically generated"/>
                    <pic:cNvPicPr/>
                  </pic:nvPicPr>
                  <pic:blipFill>
                    <a:blip r:embed="rId41"/>
                    <a:stretch>
                      <a:fillRect/>
                    </a:stretch>
                  </pic:blipFill>
                  <pic:spPr>
                    <a:xfrm>
                      <a:off x="0" y="0"/>
                      <a:ext cx="5759450" cy="3141345"/>
                    </a:xfrm>
                    <a:prstGeom prst="rect">
                      <a:avLst/>
                    </a:prstGeom>
                  </pic:spPr>
                </pic:pic>
              </a:graphicData>
            </a:graphic>
          </wp:inline>
        </w:drawing>
      </w:r>
    </w:p>
    <w:p w14:paraId="16115D88" w14:textId="3E2F1D79" w:rsidR="005979F6" w:rsidRDefault="005979F6" w:rsidP="005979F6">
      <w:pPr>
        <w:pStyle w:val="Heading2"/>
        <w:rPr>
          <w:lang w:val="en-GB"/>
        </w:rPr>
      </w:pPr>
      <w:bookmarkStart w:id="160" w:name="_Toc173155354"/>
      <w:r>
        <w:rPr>
          <w:lang w:val="en-GB"/>
        </w:rPr>
        <w:t>TopographicalElement</w:t>
      </w:r>
      <w:bookmarkEnd w:id="160"/>
    </w:p>
    <w:p w14:paraId="0BFCB1BF" w14:textId="55EEC2E0" w:rsidR="005979F6" w:rsidRPr="005979F6" w:rsidRDefault="005979F6" w:rsidP="00633D48">
      <w:pPr>
        <w:jc w:val="center"/>
        <w:rPr>
          <w:lang w:val="en-GB"/>
        </w:rPr>
      </w:pPr>
      <w:r>
        <w:rPr>
          <w:noProof/>
          <w:lang w:val="en-GB"/>
        </w:rPr>
        <w:drawing>
          <wp:inline distT="0" distB="0" distL="0" distR="0" wp14:anchorId="321AA01E" wp14:editId="3EDC3EE2">
            <wp:extent cx="2436751" cy="1571447"/>
            <wp:effectExtent l="0" t="0" r="1905" b="0"/>
            <wp:docPr id="14328470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48017" cy="1578712"/>
                    </a:xfrm>
                    <a:prstGeom prst="rect">
                      <a:avLst/>
                    </a:prstGeom>
                    <a:noFill/>
                    <a:ln>
                      <a:noFill/>
                    </a:ln>
                  </pic:spPr>
                </pic:pic>
              </a:graphicData>
            </a:graphic>
          </wp:inline>
        </w:drawing>
      </w:r>
    </w:p>
    <w:p w14:paraId="566A59C6" w14:textId="727B8A7F" w:rsidR="005979F6" w:rsidRDefault="005979F6" w:rsidP="005979F6">
      <w:pPr>
        <w:pStyle w:val="Heading2"/>
        <w:rPr>
          <w:lang w:val="en-GB"/>
        </w:rPr>
      </w:pPr>
      <w:bookmarkStart w:id="161" w:name="_Toc173155355"/>
      <w:r>
        <w:rPr>
          <w:lang w:val="en-GB"/>
        </w:rPr>
        <w:lastRenderedPageBreak/>
        <w:t>Types</w:t>
      </w:r>
      <w:bookmarkEnd w:id="161"/>
    </w:p>
    <w:p w14:paraId="576F0BD4" w14:textId="59022975" w:rsidR="005979F6" w:rsidRPr="005979F6" w:rsidRDefault="005979F6" w:rsidP="00633D48">
      <w:pPr>
        <w:jc w:val="center"/>
        <w:rPr>
          <w:lang w:val="en-GB"/>
        </w:rPr>
      </w:pPr>
      <w:r>
        <w:rPr>
          <w:noProof/>
          <w:lang w:val="en-GB"/>
        </w:rPr>
        <w:drawing>
          <wp:inline distT="0" distB="0" distL="0" distR="0" wp14:anchorId="25784559" wp14:editId="6CB56DEB">
            <wp:extent cx="4746143" cy="2858996"/>
            <wp:effectExtent l="0" t="0" r="0" b="0"/>
            <wp:docPr id="1040735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7288" cy="2865710"/>
                    </a:xfrm>
                    <a:prstGeom prst="rect">
                      <a:avLst/>
                    </a:prstGeom>
                    <a:noFill/>
                    <a:ln>
                      <a:noFill/>
                    </a:ln>
                  </pic:spPr>
                </pic:pic>
              </a:graphicData>
            </a:graphic>
          </wp:inline>
        </w:drawing>
      </w:r>
    </w:p>
    <w:sectPr w:rsidR="005979F6" w:rsidRPr="005979F6" w:rsidSect="00D575BA">
      <w:headerReference w:type="first" r:id="rId44"/>
      <w:footerReference w:type="first" r:id="rId45"/>
      <w:type w:val="oddPage"/>
      <w:pgSz w:w="11906" w:h="16838" w:code="9"/>
      <w:pgMar w:top="2268" w:right="1418" w:bottom="2552" w:left="1418" w:header="851" w:footer="851"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E9C17F" w14:textId="77777777" w:rsidR="00BB3094" w:rsidRDefault="00BB3094" w:rsidP="008332E8">
      <w:r>
        <w:separator/>
      </w:r>
    </w:p>
    <w:p w14:paraId="79B108A3" w14:textId="77777777" w:rsidR="00BB3094" w:rsidRDefault="00BB3094" w:rsidP="008332E8"/>
    <w:p w14:paraId="17A55DD0" w14:textId="77777777" w:rsidR="00BB3094" w:rsidRDefault="00BB3094" w:rsidP="008332E8"/>
  </w:endnote>
  <w:endnote w:type="continuationSeparator" w:id="0">
    <w:p w14:paraId="075AD084" w14:textId="77777777" w:rsidR="00BB3094" w:rsidRDefault="00BB3094" w:rsidP="008332E8">
      <w:r>
        <w:continuationSeparator/>
      </w:r>
    </w:p>
    <w:p w14:paraId="41FDFF4A" w14:textId="77777777" w:rsidR="00BB3094" w:rsidRDefault="00BB3094" w:rsidP="008332E8"/>
    <w:p w14:paraId="4837A195" w14:textId="77777777" w:rsidR="00BB3094" w:rsidRDefault="00BB3094" w:rsidP="008332E8"/>
  </w:endnote>
  <w:endnote w:type="continuationNotice" w:id="1">
    <w:p w14:paraId="1670A3E7" w14:textId="77777777" w:rsidR="00BB3094" w:rsidRDefault="00BB3094">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landers Art Serif Medium">
    <w:altName w:val="Arial"/>
    <w:panose1 w:val="00000000000000000000"/>
    <w:charset w:val="00"/>
    <w:family w:val="modern"/>
    <w:notTrueType/>
    <w:pitch w:val="variable"/>
    <w:sig w:usb0="00000001" w:usb1="00000000" w:usb2="00000000" w:usb3="00000000" w:csb0="00000093" w:csb1="00000000"/>
  </w:font>
  <w:font w:name="Flanders Art Serif">
    <w:altName w:val="Arial"/>
    <w:panose1 w:val="00000000000000000000"/>
    <w:charset w:val="00"/>
    <w:family w:val="modern"/>
    <w:notTrueType/>
    <w:pitch w:val="variable"/>
    <w:sig w:usb0="00000007" w:usb1="00000000" w:usb2="00000000" w:usb3="00000000" w:csb0="00000093" w:csb1="00000000"/>
  </w:font>
  <w:font w:name="Rubik">
    <w:altName w:val="Arial"/>
    <w:charset w:val="00"/>
    <w:family w:val="auto"/>
    <w:pitch w:val="variable"/>
    <w:sig w:usb0="A0000A6F" w:usb1="4000205B" w:usb2="00000000" w:usb3="00000000" w:csb0="000000B7" w:csb1="00000000"/>
  </w:font>
  <w:font w:name="Rubik Black">
    <w:charset w:val="00"/>
    <w:family w:val="auto"/>
    <w:pitch w:val="variable"/>
    <w:sig w:usb0="A0000A6F" w:usb1="4000205B" w:usb2="00000000" w:usb3="00000000" w:csb0="000000B7"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ubik SemiBold">
    <w:altName w:val="Arial"/>
    <w:charset w:val="00"/>
    <w:family w:val="auto"/>
    <w:pitch w:val="variable"/>
    <w:sig w:usb0="A0000A6F" w:usb1="4000205B" w:usb2="00000000" w:usb3="00000000" w:csb0="000000B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F4C63" w14:textId="2C54D1F6" w:rsidR="00DF18F2" w:rsidRPr="00EB1AD8" w:rsidRDefault="003858C9" w:rsidP="008332E8">
    <w:pPr>
      <w:pStyle w:val="Footer"/>
      <w:rPr>
        <w:lang w:val="en-GB"/>
      </w:rPr>
    </w:pPr>
    <w:r w:rsidRPr="00A0763A">
      <w:fldChar w:fldCharType="begin"/>
    </w:r>
    <w:r w:rsidR="00CE19A1" w:rsidRPr="00EB1AD8">
      <w:rPr>
        <w:lang w:val="en-GB"/>
      </w:rPr>
      <w:instrText xml:space="preserve"> PAGE   \* MERGEFORMAT </w:instrText>
    </w:r>
    <w:r w:rsidRPr="00A0763A">
      <w:fldChar w:fldCharType="separate"/>
    </w:r>
    <w:r w:rsidR="008E23C2" w:rsidRPr="00EB1AD8">
      <w:rPr>
        <w:lang w:val="en-GB"/>
      </w:rPr>
      <w:t>2</w:t>
    </w:r>
    <w:r w:rsidRPr="00A0763A">
      <w:fldChar w:fldCharType="end"/>
    </w:r>
    <w:r w:rsidR="00BA6C31" w:rsidRPr="00EB1AD8">
      <w:rPr>
        <w:lang w:val="en-GB"/>
      </w:rPr>
      <w:t xml:space="preserve"> </w:t>
    </w:r>
    <w:r w:rsidR="00DA6D46" w:rsidRPr="00EB1AD8">
      <w:rPr>
        <w:b/>
        <w:color w:val="FFCC8E" w:themeColor="accent1"/>
        <w:lang w:val="en-GB"/>
      </w:rPr>
      <w:t>|</w:t>
    </w:r>
    <w:r w:rsidR="00BA6C31" w:rsidRPr="00EB1AD8">
      <w:rPr>
        <w:lang w:val="en-GB"/>
      </w:rPr>
      <w:t xml:space="preserve"> </w:t>
    </w:r>
    <w:r>
      <w:fldChar w:fldCharType="begin"/>
    </w:r>
    <w:r w:rsidRPr="00EB1AD8">
      <w:rPr>
        <w:lang w:val="en-GB"/>
      </w:rPr>
      <w:instrText xml:space="preserve"> NUMPAGES   \* MERGEFORMAT </w:instrText>
    </w:r>
    <w:r>
      <w:fldChar w:fldCharType="separate"/>
    </w:r>
    <w:r w:rsidR="008E23C2" w:rsidRPr="00EB1AD8">
      <w:rPr>
        <w:lang w:val="en-GB"/>
      </w:rPr>
      <w:t>9</w:t>
    </w:r>
    <w:r>
      <w:fldChar w:fldCharType="end"/>
    </w:r>
    <w:r w:rsidR="002A0485" w:rsidRPr="00EB1AD8">
      <w:rPr>
        <w:lang w:val="en-GB"/>
      </w:rPr>
      <w:tab/>
    </w:r>
    <w:r w:rsidR="00DF18F2" w:rsidRPr="00A0763A">
      <w:fldChar w:fldCharType="begin"/>
    </w:r>
    <w:r w:rsidR="00DF18F2" w:rsidRPr="00A0763A">
      <w:instrText xml:space="preserve"> DATE  \@ "d.MM.yy"  \* MERGEFORMAT </w:instrText>
    </w:r>
    <w:r w:rsidR="00DF18F2" w:rsidRPr="00A0763A">
      <w:fldChar w:fldCharType="separate"/>
    </w:r>
    <w:r w:rsidR="00FA0A35">
      <w:t>29.07.24</w:t>
    </w:r>
    <w:r w:rsidR="00DF18F2" w:rsidRPr="00A0763A">
      <w:fldChar w:fldCharType="end"/>
    </w:r>
    <w:r w:rsidR="00BA6C31" w:rsidRPr="00EB1AD8">
      <w:rPr>
        <w:lang w:val="en-GB"/>
      </w:rPr>
      <w:t xml:space="preserve"> </w:t>
    </w:r>
    <w:r w:rsidR="00DA6D46" w:rsidRPr="00EB1AD8">
      <w:rPr>
        <w:b/>
        <w:color w:val="FFCC8E" w:themeColor="accent1"/>
        <w:lang w:val="en-GB"/>
      </w:rPr>
      <w:t>|</w:t>
    </w:r>
    <w:r w:rsidR="00BA6C31" w:rsidRPr="00EB1AD8">
      <w:rPr>
        <w:lang w:val="en-GB"/>
      </w:rPr>
      <w:t xml:space="preserve"> </w:t>
    </w:r>
    <w:r>
      <w:fldChar w:fldCharType="begin"/>
    </w:r>
    <w:r w:rsidRPr="00EB1AD8">
      <w:rPr>
        <w:lang w:val="en-GB"/>
      </w:rPr>
      <w:instrText xml:space="preserve"> DOCPROPERTY  Title  \* MERGEFORMAT </w:instrText>
    </w:r>
    <w:r>
      <w:fldChar w:fldCharType="separate"/>
    </w:r>
    <w:r w:rsidR="00FA0A35">
      <w:rPr>
        <w:lang w:val="en-GB"/>
      </w:rPr>
      <w:t>IMKL 2.3 to IMKL 3 Migration Guide</w:t>
    </w:r>
    <w:r>
      <w:fldChar w:fldCharType="end"/>
    </w:r>
  </w:p>
  <w:p w14:paraId="56A1E0A8" w14:textId="77777777" w:rsidR="00A0763A" w:rsidRPr="00EB1AD8" w:rsidRDefault="00A0763A" w:rsidP="008332E8">
    <w:pPr>
      <w:pStyle w:val="Footer"/>
      <w:rPr>
        <w:lang w:val="en-G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358C2" w14:textId="2E98D1BA" w:rsidR="003679F1" w:rsidRPr="00074677" w:rsidRDefault="003C5E3C" w:rsidP="008332E8">
    <w:pPr>
      <w:pStyle w:val="Footer"/>
      <w:rPr>
        <w:lang w:val="en-GB"/>
      </w:rPr>
    </w:pPr>
    <w:r>
      <w:fldChar w:fldCharType="begin"/>
    </w:r>
    <w:r w:rsidRPr="00074677">
      <w:rPr>
        <w:lang w:val="en-GB"/>
      </w:rPr>
      <w:instrText xml:space="preserve"> DOCPROPERTY  Title  \* MERGEFORMAT </w:instrText>
    </w:r>
    <w:r>
      <w:fldChar w:fldCharType="separate"/>
    </w:r>
    <w:r w:rsidR="00FA0A35">
      <w:rPr>
        <w:lang w:val="en-GB"/>
      </w:rPr>
      <w:t>IMKL 2.3 to IMKL 3 Migration Guide</w:t>
    </w:r>
    <w:r>
      <w:fldChar w:fldCharType="end"/>
    </w:r>
    <w:r w:rsidR="00BA6C31" w:rsidRPr="00074677">
      <w:rPr>
        <w:lang w:val="en-GB"/>
      </w:rPr>
      <w:t xml:space="preserve"> </w:t>
    </w:r>
    <w:r w:rsidR="00DA6D46" w:rsidRPr="00074677">
      <w:rPr>
        <w:b/>
        <w:color w:val="FFCC8E" w:themeColor="accent1"/>
        <w:lang w:val="en-GB"/>
      </w:rPr>
      <w:t>|</w:t>
    </w:r>
    <w:r w:rsidR="00BA6C31" w:rsidRPr="00074677">
      <w:rPr>
        <w:lang w:val="en-GB"/>
      </w:rPr>
      <w:t xml:space="preserve"> </w:t>
    </w:r>
    <w:r w:rsidR="003679F1">
      <w:fldChar w:fldCharType="begin"/>
    </w:r>
    <w:r w:rsidR="003679F1">
      <w:instrText xml:space="preserve"> DATE  \@ "d.MM.yy"  \* MERGEFORMAT </w:instrText>
    </w:r>
    <w:r w:rsidR="003679F1">
      <w:fldChar w:fldCharType="separate"/>
    </w:r>
    <w:r w:rsidR="00FA0A35">
      <w:t>29.07.24</w:t>
    </w:r>
    <w:r w:rsidR="003679F1">
      <w:fldChar w:fldCharType="end"/>
    </w:r>
    <w:r w:rsidR="003679F1" w:rsidRPr="00074677">
      <w:rPr>
        <w:lang w:val="en-GB"/>
      </w:rPr>
      <w:tab/>
    </w:r>
    <w:r w:rsidR="003679F1">
      <w:fldChar w:fldCharType="begin"/>
    </w:r>
    <w:r w:rsidR="003679F1" w:rsidRPr="00074677">
      <w:rPr>
        <w:lang w:val="en-GB"/>
      </w:rPr>
      <w:instrText xml:space="preserve"> PAGE   \* MERGEFORMAT </w:instrText>
    </w:r>
    <w:r w:rsidR="003679F1">
      <w:fldChar w:fldCharType="separate"/>
    </w:r>
    <w:r w:rsidR="008E23C2" w:rsidRPr="00074677">
      <w:rPr>
        <w:lang w:val="en-GB"/>
      </w:rPr>
      <w:t>3</w:t>
    </w:r>
    <w:r w:rsidR="003679F1">
      <w:fldChar w:fldCharType="end"/>
    </w:r>
    <w:r w:rsidR="00BA6C31" w:rsidRPr="00074677">
      <w:rPr>
        <w:lang w:val="en-GB"/>
      </w:rPr>
      <w:t xml:space="preserve"> </w:t>
    </w:r>
    <w:r w:rsidR="00DA6D46" w:rsidRPr="00074677">
      <w:rPr>
        <w:b/>
        <w:color w:val="FFCC8E" w:themeColor="accent1"/>
        <w:lang w:val="en-GB"/>
      </w:rPr>
      <w:t>|</w:t>
    </w:r>
    <w:r w:rsidR="007D7346" w:rsidRPr="00074677">
      <w:rPr>
        <w:lang w:val="en-GB"/>
      </w:rPr>
      <w:t xml:space="preserve"> </w:t>
    </w:r>
    <w:r>
      <w:fldChar w:fldCharType="begin"/>
    </w:r>
    <w:r w:rsidRPr="00074677">
      <w:rPr>
        <w:lang w:val="en-GB"/>
      </w:rPr>
      <w:instrText xml:space="preserve"> NUMPAGES   \* MERGEFORMAT </w:instrText>
    </w:r>
    <w:r>
      <w:fldChar w:fldCharType="separate"/>
    </w:r>
    <w:r w:rsidR="008E23C2" w:rsidRPr="00074677">
      <w:rPr>
        <w:lang w:val="en-GB"/>
      </w:rPr>
      <w:t>9</w:t>
    </w:r>
    <w:r>
      <w:fldChar w:fldCharType="end"/>
    </w:r>
  </w:p>
  <w:p w14:paraId="6DF1062E" w14:textId="77777777" w:rsidR="006A7C85" w:rsidRPr="00074677" w:rsidRDefault="006A7C85" w:rsidP="008332E8">
    <w:pPr>
      <w:pStyle w:val="Footer"/>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A48B5" w14:textId="5A0F53B9" w:rsidR="00674118" w:rsidRPr="003A7A5D" w:rsidRDefault="0023303F" w:rsidP="008332E8">
    <w:pPr>
      <w:pStyle w:val="Footer"/>
    </w:pPr>
    <w:r>
      <mc:AlternateContent>
        <mc:Choice Requires="wps">
          <w:drawing>
            <wp:anchor distT="0" distB="0" distL="114300" distR="114300" simplePos="0" relativeHeight="251658243" behindDoc="1" locked="1" layoutInCell="1" allowOverlap="1" wp14:anchorId="190BD76C" wp14:editId="77200537">
              <wp:simplePos x="0" y="0"/>
              <wp:positionH relativeFrom="page">
                <wp:posOffset>0</wp:posOffset>
              </wp:positionH>
              <wp:positionV relativeFrom="page">
                <wp:posOffset>0</wp:posOffset>
              </wp:positionV>
              <wp:extent cx="7560000" cy="9061200"/>
              <wp:effectExtent l="0" t="0" r="3175" b="6985"/>
              <wp:wrapNone/>
              <wp:docPr id="16" name="Tekstvak 16"/>
              <wp:cNvGraphicFramePr/>
              <a:graphic xmlns:a="http://schemas.openxmlformats.org/drawingml/2006/main">
                <a:graphicData uri="http://schemas.microsoft.com/office/word/2010/wordprocessingShape">
                  <wps:wsp>
                    <wps:cNvSpPr txBox="1"/>
                    <wps:spPr>
                      <a:xfrm>
                        <a:off x="0" y="0"/>
                        <a:ext cx="7560000" cy="9061200"/>
                      </a:xfrm>
                      <a:prstGeom prst="rect">
                        <a:avLst/>
                      </a:prstGeom>
                      <a:solidFill>
                        <a:schemeClr val="accent1"/>
                      </a:solidFill>
                      <a:ln w="6350">
                        <a:noFill/>
                      </a:ln>
                    </wps:spPr>
                    <wps:txbx>
                      <w:txbxContent>
                        <w:p w14:paraId="274D42FB" w14:textId="77777777" w:rsidR="0023303F" w:rsidRDefault="0023303F" w:rsidP="002330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0BD76C" id="_x0000_t202" coordsize="21600,21600" o:spt="202" path="m,l,21600r21600,l21600,xe">
              <v:stroke joinstyle="miter"/>
              <v:path gradientshapeok="t" o:connecttype="rect"/>
            </v:shapetype>
            <v:shape id="Tekstvak 16" o:spid="_x0000_s1030" type="#_x0000_t202" style="position:absolute;margin-left:0;margin-top:0;width:595.3pt;height:713.5pt;z-index:-251658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" fillcolor="#ffcc8e [3204]" stroked="f" strokeweight=".5pt">
              <v:textbox>
                <w:txbxContent>
                  <w:p w14:paraId="274D42FB" w14:textId="77777777" w:rsidR="0023303F" w:rsidRDefault="0023303F" w:rsidP="0023303F"/>
                </w:txbxContent>
              </v:textbox>
              <w10:wrap anchorx="page" anchory="page"/>
              <w10:anchorlock/>
            </v:shape>
          </w:pict>
        </mc:Fallback>
      </mc:AlternateContent>
    </w:r>
    <w:r w:rsidR="003A7A5D" w:rsidRPr="003A7A5D">
      <w:t xml:space="preserve"> </w:t>
    </w:r>
    <w:r w:rsidR="003A7A5D" w:rsidRPr="003A7A5D">
      <w:drawing>
        <wp:anchor distT="0" distB="0" distL="114300" distR="114300" simplePos="0" relativeHeight="251658240" behindDoc="0" locked="1" layoutInCell="1" allowOverlap="1" wp14:anchorId="03BB03D2" wp14:editId="79C0BBFD">
          <wp:simplePos x="0" y="0"/>
          <wp:positionH relativeFrom="margin">
            <wp:posOffset>-540385</wp:posOffset>
          </wp:positionH>
          <wp:positionV relativeFrom="page">
            <wp:posOffset>9883140</wp:posOffset>
          </wp:positionV>
          <wp:extent cx="1137600" cy="288000"/>
          <wp:effectExtent l="0" t="0" r="5715" b="0"/>
          <wp:wrapNone/>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stretch>
                    <a:fillRect/>
                  </a:stretch>
                </pic:blipFill>
                <pic:spPr>
                  <a:xfrm>
                    <a:off x="0" y="0"/>
                    <a:ext cx="1137600" cy="288000"/>
                  </a:xfrm>
                  <a:prstGeom prst="rect">
                    <a:avLst/>
                  </a:prstGeom>
                </pic:spPr>
              </pic:pic>
            </a:graphicData>
          </a:graphic>
          <wp14:sizeRelH relativeFrom="margin">
            <wp14:pctWidth>0</wp14:pctWidth>
          </wp14:sizeRelH>
          <wp14:sizeRelV relativeFrom="margin">
            <wp14:pctHeight>0</wp14:pctHeight>
          </wp14:sizeRelV>
        </wp:anchor>
      </w:drawing>
    </w:r>
    <w:r w:rsidR="00DF18F2" w:rsidRPr="003A7A5D">
      <w:tab/>
    </w:r>
    <w:r w:rsidR="000D0DE8" w:rsidRPr="003A7A5D">
      <w:t>www.</w:t>
    </w:r>
    <w:r w:rsidR="00C35854" w:rsidRPr="003A7A5D">
      <w:t>authumi</w:t>
    </w:r>
    <w:r w:rsidR="000D0DE8" w:rsidRPr="003A7A5D">
      <w:t>.</w:t>
    </w:r>
    <w:r w:rsidR="003A7A5D" w:rsidRPr="003A7A5D">
      <w:t>eu</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1DD36" w14:textId="77777777" w:rsidR="00AD5A63" w:rsidRPr="00EB1AD8" w:rsidRDefault="00AD5A63" w:rsidP="008332E8">
    <w:pPr>
      <w:pStyle w:val="Footer"/>
      <w:rPr>
        <w:lang w:val="en-GB"/>
      </w:rPr>
    </w:pPr>
    <w:r w:rsidRPr="00EB1AD8">
      <w:rPr>
        <w:rStyle w:val="StreepjesZwart"/>
        <w:lang w:val="en-GB"/>
      </w:rPr>
      <w:t>////////////////////////////////////////////////////////////////////////////////////////////////////////////////////////////////////////////////</w:t>
    </w:r>
  </w:p>
  <w:p w14:paraId="2D104193" w14:textId="77777777" w:rsidR="00AD5A63" w:rsidRPr="00EB1AD8" w:rsidRDefault="00AD5A63" w:rsidP="008332E8">
    <w:pPr>
      <w:pStyle w:val="Footer"/>
      <w:rPr>
        <w:lang w:val="en-GB"/>
      </w:rPr>
    </w:pPr>
  </w:p>
  <w:p w14:paraId="63B07FE3" w14:textId="149BC9ED" w:rsidR="00AD5A63" w:rsidRPr="00EB1AD8" w:rsidRDefault="003C5E3C" w:rsidP="008332E8">
    <w:pPr>
      <w:pStyle w:val="Footer"/>
      <w:rPr>
        <w:lang w:val="en-GB"/>
      </w:rPr>
    </w:pPr>
    <w:r>
      <w:fldChar w:fldCharType="begin"/>
    </w:r>
    <w:r w:rsidRPr="00EB1AD8">
      <w:rPr>
        <w:lang w:val="en-GB"/>
      </w:rPr>
      <w:instrText xml:space="preserve"> DOCPROPERTY  Title  \* MERGEFORMAT </w:instrText>
    </w:r>
    <w:r>
      <w:fldChar w:fldCharType="separate"/>
    </w:r>
    <w:r w:rsidR="00FA0A35">
      <w:rPr>
        <w:lang w:val="en-GB"/>
      </w:rPr>
      <w:t>IMKL 2.3 to IMKL 3 Migration Guide</w:t>
    </w:r>
    <w:r>
      <w:fldChar w:fldCharType="end"/>
    </w:r>
    <w:r w:rsidR="00AD5A63" w:rsidRPr="00EB1AD8">
      <w:rPr>
        <w:lang w:val="en-GB"/>
      </w:rPr>
      <w:t xml:space="preserve"> </w:t>
    </w:r>
    <w:r w:rsidR="00AD5A63" w:rsidRPr="00EB1AD8">
      <w:rPr>
        <w:rStyle w:val="StreepjesZwart"/>
        <w:lang w:val="en-GB"/>
      </w:rPr>
      <w:t>///</w:t>
    </w:r>
    <w:r w:rsidR="00AD5A63" w:rsidRPr="00EB1AD8">
      <w:rPr>
        <w:lang w:val="en-GB"/>
      </w:rPr>
      <w:t xml:space="preserve"> </w:t>
    </w:r>
    <w:r w:rsidR="00AD5A63">
      <w:fldChar w:fldCharType="begin"/>
    </w:r>
    <w:r w:rsidR="00AD5A63">
      <w:instrText xml:space="preserve"> DATE  \@ "d.MM.yy"  \* MERGEFORMAT </w:instrText>
    </w:r>
    <w:r w:rsidR="00AD5A63">
      <w:fldChar w:fldCharType="separate"/>
    </w:r>
    <w:r w:rsidR="00FA0A35">
      <w:t>29.07.24</w:t>
    </w:r>
    <w:r w:rsidR="00AD5A63">
      <w:fldChar w:fldCharType="end"/>
    </w:r>
    <w:r w:rsidR="00AD5A63" w:rsidRPr="00EB1AD8">
      <w:rPr>
        <w:lang w:val="en-GB"/>
      </w:rPr>
      <w:tab/>
    </w:r>
    <w:r w:rsidR="00AD5A63">
      <w:fldChar w:fldCharType="begin"/>
    </w:r>
    <w:r w:rsidR="00AD5A63" w:rsidRPr="00EB1AD8">
      <w:rPr>
        <w:lang w:val="en-GB"/>
      </w:rPr>
      <w:instrText xml:space="preserve"> PAGE   \* MERGEFORMAT </w:instrText>
    </w:r>
    <w:r w:rsidR="00AD5A63">
      <w:fldChar w:fldCharType="separate"/>
    </w:r>
    <w:r w:rsidR="00AD5A63" w:rsidRPr="00EB1AD8">
      <w:rPr>
        <w:lang w:val="en-GB"/>
      </w:rPr>
      <w:t>7</w:t>
    </w:r>
    <w:r w:rsidR="00AD5A63">
      <w:fldChar w:fldCharType="end"/>
    </w:r>
    <w:r w:rsidR="00AD5A63" w:rsidRPr="00EB1AD8">
      <w:rPr>
        <w:lang w:val="en-GB"/>
      </w:rPr>
      <w:t xml:space="preserve"> </w:t>
    </w:r>
    <w:r w:rsidR="00AD5A63" w:rsidRPr="00EB1AD8">
      <w:rPr>
        <w:rStyle w:val="StreepjesZwart"/>
        <w:lang w:val="en-GB"/>
      </w:rPr>
      <w:t>///</w:t>
    </w:r>
    <w:r w:rsidR="00AD5A63" w:rsidRPr="00EB1AD8">
      <w:rPr>
        <w:lang w:val="en-GB"/>
      </w:rPr>
      <w:t xml:space="preserve"> </w:t>
    </w:r>
    <w:r>
      <w:fldChar w:fldCharType="begin"/>
    </w:r>
    <w:r w:rsidRPr="00EB1AD8">
      <w:rPr>
        <w:lang w:val="en-GB"/>
      </w:rPr>
      <w:instrText xml:space="preserve"> NUMPAGES   \* MERGEFORMAT </w:instrText>
    </w:r>
    <w:r>
      <w:fldChar w:fldCharType="separate"/>
    </w:r>
    <w:r w:rsidR="00AD5A63" w:rsidRPr="00EB1AD8">
      <w:rPr>
        <w:lang w:val="en-GB"/>
      </w:rPr>
      <w:t>7</w:t>
    </w:r>
    <w:r>
      <w:fldChar w:fldCharType="end"/>
    </w:r>
  </w:p>
  <w:p w14:paraId="05271F5B" w14:textId="77777777" w:rsidR="00AD5A63" w:rsidRPr="00EB1AD8" w:rsidRDefault="00AD5A63" w:rsidP="008332E8">
    <w:pPr>
      <w:pStyle w:val="Footer"/>
      <w:rPr>
        <w:lang w:val="en-GB"/>
      </w:rPr>
    </w:pPr>
  </w:p>
  <w:p w14:paraId="46421B5F" w14:textId="77777777" w:rsidR="00177FB8" w:rsidRPr="00EB1AD8" w:rsidRDefault="00177FB8" w:rsidP="008332E8">
    <w:pP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C1E199" w14:textId="77777777" w:rsidR="00BB3094" w:rsidRDefault="00BB3094" w:rsidP="008332E8">
      <w:r>
        <w:separator/>
      </w:r>
    </w:p>
    <w:p w14:paraId="21F881CD" w14:textId="77777777" w:rsidR="00BB3094" w:rsidRDefault="00BB3094" w:rsidP="008332E8"/>
  </w:footnote>
  <w:footnote w:type="continuationSeparator" w:id="0">
    <w:p w14:paraId="50ABC77F" w14:textId="77777777" w:rsidR="00BB3094" w:rsidRDefault="00BB3094" w:rsidP="008332E8">
      <w:r>
        <w:continuationSeparator/>
      </w:r>
    </w:p>
    <w:p w14:paraId="69113A9C" w14:textId="77777777" w:rsidR="00BB3094" w:rsidRDefault="00BB3094" w:rsidP="008332E8"/>
    <w:p w14:paraId="55026CF4" w14:textId="77777777" w:rsidR="00BB3094" w:rsidRDefault="00BB3094" w:rsidP="008332E8"/>
  </w:footnote>
  <w:footnote w:type="continuationNotice" w:id="1">
    <w:p w14:paraId="70F57162" w14:textId="77777777" w:rsidR="00BB3094" w:rsidRDefault="00BB3094">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1E710" w14:textId="5EB1F9EF" w:rsidR="00DF18F2" w:rsidRDefault="007C095E" w:rsidP="008332E8">
    <w:pPr>
      <w:pStyle w:val="Header"/>
    </w:pPr>
    <w:customXmlInsRangeStart w:id="1" w:author="Gabriels Niels" w:date="2024-07-29T14:22:00Z"/>
    <w:sdt>
      <w:sdtPr>
        <w:id w:val="-644122084"/>
        <w:docPartObj>
          <w:docPartGallery w:val="Watermarks"/>
          <w:docPartUnique/>
        </w:docPartObj>
      </w:sdtPr>
      <w:sdtContent>
        <w:customXmlInsRangeEnd w:id="1"/>
        <w:ins w:id="2" w:author="Gabriels Niels" w:date="2024-07-29T14:22:00Z" w16du:dateUtc="2024-07-29T12:22:00Z">
          <w:r>
            <w:pict w14:anchorId="0F66635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1025" type="#_x0000_t136" style="position:absolute;margin-left:0;margin-top:0;width:412.4pt;height:247.45pt;rotation:315;z-index:-251656189;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ins>
        <w:customXmlInsRangeStart w:id="3" w:author="Gabriels Niels" w:date="2024-07-29T14:22:00Z"/>
      </w:sdtContent>
    </w:sdt>
    <w:customXmlInsRangeEnd w:id="3"/>
    <w:r w:rsidR="00DA6D46">
      <w:drawing>
        <wp:anchor distT="0" distB="0" distL="114300" distR="114300" simplePos="0" relativeHeight="251658241" behindDoc="1" locked="0" layoutInCell="1" allowOverlap="1" wp14:anchorId="77B5C0ED" wp14:editId="5189CAE7">
          <wp:simplePos x="0" y="0"/>
          <wp:positionH relativeFrom="margin">
            <wp:posOffset>-540385</wp:posOffset>
          </wp:positionH>
          <wp:positionV relativeFrom="margin">
            <wp:posOffset>-900430</wp:posOffset>
          </wp:positionV>
          <wp:extent cx="284400" cy="288000"/>
          <wp:effectExtent l="0" t="0" r="0" b="0"/>
          <wp:wrapNone/>
          <wp:docPr id="5" name="Afbeelding 5" descr="Afbeelding met Graphics, clipart, cirkel,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Graphics, clipart, cirkel, ontwerp&#10;&#10;Automatisch gegenereerde beschrijving"/>
                  <pic:cNvPicPr/>
                </pic:nvPicPr>
                <pic:blipFill>
                  <a:blip r:embed="rId1"/>
                  <a:stretch>
                    <a:fillRect/>
                  </a:stretch>
                </pic:blipFill>
                <pic:spPr>
                  <a:xfrm>
                    <a:off x="0" y="0"/>
                    <a:ext cx="284400" cy="28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779D4" w14:textId="4F024DC2" w:rsidR="00DF18F2" w:rsidRDefault="00A0763A" w:rsidP="008332E8">
    <w:pPr>
      <w:pStyle w:val="Header"/>
    </w:pPr>
    <w:r>
      <w:rPr>
        <w:b/>
      </w:rPr>
      <w:drawing>
        <wp:anchor distT="0" distB="0" distL="114300" distR="114300" simplePos="0" relativeHeight="251658242" behindDoc="1" locked="0" layoutInCell="1" allowOverlap="1" wp14:anchorId="56BF60C1" wp14:editId="30A634E9">
          <wp:simplePos x="0" y="0"/>
          <wp:positionH relativeFrom="margin">
            <wp:posOffset>6012815</wp:posOffset>
          </wp:positionH>
          <wp:positionV relativeFrom="margin">
            <wp:posOffset>-900430</wp:posOffset>
          </wp:positionV>
          <wp:extent cx="284400" cy="288000"/>
          <wp:effectExtent l="0" t="0" r="1905" b="0"/>
          <wp:wrapNone/>
          <wp:docPr id="12" name="Afbeelding 12" descr="Afbeelding met Graphics, clipart, cirkel,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Graphics, clipart, cirkel, ontwerp&#10;&#10;Automatisch gegenereerde beschrijving"/>
                  <pic:cNvPicPr/>
                </pic:nvPicPr>
                <pic:blipFill>
                  <a:blip r:embed="rId1"/>
                  <a:stretch>
                    <a:fillRect/>
                  </a:stretch>
                </pic:blipFill>
                <pic:spPr>
                  <a:xfrm>
                    <a:off x="0" y="0"/>
                    <a:ext cx="284400" cy="288000"/>
                  </a:xfrm>
                  <a:prstGeom prst="rect">
                    <a:avLst/>
                  </a:prstGeom>
                </pic:spPr>
              </pic:pic>
            </a:graphicData>
          </a:graphic>
          <wp14:sizeRelH relativeFrom="margin">
            <wp14:pctWidth>0</wp14:pctWidth>
          </wp14:sizeRelH>
          <wp14:sizeRelV relativeFrom="margin">
            <wp14:pctHeight>0</wp14:pctHeight>
          </wp14:sizeRelV>
        </wp:anchor>
      </w:drawing>
    </w:r>
    <w:r w:rsidR="003679F1">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C7400" w14:textId="57964AA2" w:rsidR="00141C18" w:rsidRPr="00DC6D20" w:rsidRDefault="00223C2B" w:rsidP="008332E8">
    <w:pPr>
      <w:pStyle w:val="Header"/>
      <w:rPr>
        <w:rStyle w:val="HeaderChar"/>
      </w:rPr>
    </w:pPr>
    <w:r>
      <w:rPr>
        <w:rStyle w:val="HeaderChar"/>
      </w:rPr>
      <w:tab/>
    </w:r>
    <w:r w:rsidR="009819E8">
      <w:rPr>
        <w:rStyle w:val="HeaderChar"/>
      </w:rPr>
      <w:fldChar w:fldCharType="begin"/>
    </w:r>
    <w:r w:rsidR="009819E8">
      <w:rPr>
        <w:rStyle w:val="HeaderChar"/>
      </w:rPr>
      <w:instrText xml:space="preserve"> DOCPROPERTY  Category  \* MERGEFORMAT </w:instrText>
    </w:r>
    <w:r w:rsidR="009819E8">
      <w:rPr>
        <w:rStyle w:val="HeaderChar"/>
      </w:rPr>
      <w:fldChar w:fldCharType="separate"/>
    </w:r>
    <w:r w:rsidR="00FA0A35">
      <w:rPr>
        <w:rStyle w:val="HeaderChar"/>
      </w:rPr>
      <w:t>Rapport</w:t>
    </w:r>
    <w:r w:rsidR="009819E8">
      <w:rPr>
        <w:rStyle w:val="HeaderCha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A843E" w14:textId="77777777" w:rsidR="00AD5A63" w:rsidRPr="00AD5A63" w:rsidRDefault="00AD5A63" w:rsidP="008332E8">
    <w:pPr>
      <w:pStyle w:val="Header"/>
      <w:rPr>
        <w:rStyle w:val="HeaderChar"/>
      </w:rPr>
    </w:pPr>
    <w:r>
      <w:tab/>
      <w:t xml:space="preserve"> </w:t>
    </w:r>
    <w:r w:rsidRPr="007D7346">
      <w:rPr>
        <w:rStyle w:val="StreepjesGeel"/>
      </w:rPr>
      <w:t>///</w:t>
    </w:r>
    <w:r w:rsidRPr="00B92FD6">
      <w:rPr>
        <w:color w:val="FFCC8E" w:themeColor="accent1"/>
      </w:rPr>
      <w:t xml:space="preserve"> </w:t>
    </w:r>
    <w:r w:rsidRPr="003679F1">
      <w:rPr>
        <w:b/>
      </w:rPr>
      <w:t>Informatie</w:t>
    </w:r>
    <w:r>
      <w:t xml:space="preserve"> Vlaanderen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24E3C"/>
    <w:multiLevelType w:val="multilevel"/>
    <w:tmpl w:val="E64C8A92"/>
    <w:numStyleLink w:val="AthumiListStyle"/>
  </w:abstractNum>
  <w:abstractNum w:abstractNumId="1" w15:restartNumberingAfterBreak="0">
    <w:nsid w:val="01E7223B"/>
    <w:multiLevelType w:val="hybridMultilevel"/>
    <w:tmpl w:val="EA1A6B4A"/>
    <w:lvl w:ilvl="0" w:tplc="10000001">
      <w:start w:val="1"/>
      <w:numFmt w:val="bullet"/>
      <w:lvlText w:val=""/>
      <w:lvlJc w:val="left"/>
      <w:pPr>
        <w:ind w:left="830" w:hanging="360"/>
      </w:pPr>
      <w:rPr>
        <w:rFonts w:ascii="Symbol" w:hAnsi="Symbol" w:hint="default"/>
      </w:rPr>
    </w:lvl>
    <w:lvl w:ilvl="1" w:tplc="10000003" w:tentative="1">
      <w:start w:val="1"/>
      <w:numFmt w:val="bullet"/>
      <w:lvlText w:val="o"/>
      <w:lvlJc w:val="left"/>
      <w:pPr>
        <w:ind w:left="1550" w:hanging="360"/>
      </w:pPr>
      <w:rPr>
        <w:rFonts w:ascii="Courier New" w:hAnsi="Courier New" w:cs="Courier New" w:hint="default"/>
      </w:rPr>
    </w:lvl>
    <w:lvl w:ilvl="2" w:tplc="10000005" w:tentative="1">
      <w:start w:val="1"/>
      <w:numFmt w:val="bullet"/>
      <w:lvlText w:val=""/>
      <w:lvlJc w:val="left"/>
      <w:pPr>
        <w:ind w:left="2270" w:hanging="360"/>
      </w:pPr>
      <w:rPr>
        <w:rFonts w:ascii="Wingdings" w:hAnsi="Wingdings" w:hint="default"/>
      </w:rPr>
    </w:lvl>
    <w:lvl w:ilvl="3" w:tplc="10000001" w:tentative="1">
      <w:start w:val="1"/>
      <w:numFmt w:val="bullet"/>
      <w:lvlText w:val=""/>
      <w:lvlJc w:val="left"/>
      <w:pPr>
        <w:ind w:left="2990" w:hanging="360"/>
      </w:pPr>
      <w:rPr>
        <w:rFonts w:ascii="Symbol" w:hAnsi="Symbol" w:hint="default"/>
      </w:rPr>
    </w:lvl>
    <w:lvl w:ilvl="4" w:tplc="10000003" w:tentative="1">
      <w:start w:val="1"/>
      <w:numFmt w:val="bullet"/>
      <w:lvlText w:val="o"/>
      <w:lvlJc w:val="left"/>
      <w:pPr>
        <w:ind w:left="3710" w:hanging="360"/>
      </w:pPr>
      <w:rPr>
        <w:rFonts w:ascii="Courier New" w:hAnsi="Courier New" w:cs="Courier New" w:hint="default"/>
      </w:rPr>
    </w:lvl>
    <w:lvl w:ilvl="5" w:tplc="10000005" w:tentative="1">
      <w:start w:val="1"/>
      <w:numFmt w:val="bullet"/>
      <w:lvlText w:val=""/>
      <w:lvlJc w:val="left"/>
      <w:pPr>
        <w:ind w:left="4430" w:hanging="360"/>
      </w:pPr>
      <w:rPr>
        <w:rFonts w:ascii="Wingdings" w:hAnsi="Wingdings" w:hint="default"/>
      </w:rPr>
    </w:lvl>
    <w:lvl w:ilvl="6" w:tplc="10000001" w:tentative="1">
      <w:start w:val="1"/>
      <w:numFmt w:val="bullet"/>
      <w:lvlText w:val=""/>
      <w:lvlJc w:val="left"/>
      <w:pPr>
        <w:ind w:left="5150" w:hanging="360"/>
      </w:pPr>
      <w:rPr>
        <w:rFonts w:ascii="Symbol" w:hAnsi="Symbol" w:hint="default"/>
      </w:rPr>
    </w:lvl>
    <w:lvl w:ilvl="7" w:tplc="10000003" w:tentative="1">
      <w:start w:val="1"/>
      <w:numFmt w:val="bullet"/>
      <w:lvlText w:val="o"/>
      <w:lvlJc w:val="left"/>
      <w:pPr>
        <w:ind w:left="5870" w:hanging="360"/>
      </w:pPr>
      <w:rPr>
        <w:rFonts w:ascii="Courier New" w:hAnsi="Courier New" w:cs="Courier New" w:hint="default"/>
      </w:rPr>
    </w:lvl>
    <w:lvl w:ilvl="8" w:tplc="10000005" w:tentative="1">
      <w:start w:val="1"/>
      <w:numFmt w:val="bullet"/>
      <w:lvlText w:val=""/>
      <w:lvlJc w:val="left"/>
      <w:pPr>
        <w:ind w:left="6590" w:hanging="360"/>
      </w:pPr>
      <w:rPr>
        <w:rFonts w:ascii="Wingdings" w:hAnsi="Wingdings" w:hint="default"/>
      </w:rPr>
    </w:lvl>
  </w:abstractNum>
  <w:abstractNum w:abstractNumId="2" w15:restartNumberingAfterBreak="0">
    <w:nsid w:val="0525168E"/>
    <w:multiLevelType w:val="hybridMultilevel"/>
    <w:tmpl w:val="908E40B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05C75C5B"/>
    <w:multiLevelType w:val="hybridMultilevel"/>
    <w:tmpl w:val="C4D0F62A"/>
    <w:lvl w:ilvl="0" w:tplc="2DCC75EA">
      <w:start w:val="1"/>
      <w:numFmt w:val="decimal"/>
      <w:lvlText w:val="%1)"/>
      <w:lvlJc w:val="left"/>
      <w:pPr>
        <w:ind w:left="1020" w:hanging="360"/>
      </w:pPr>
    </w:lvl>
    <w:lvl w:ilvl="1" w:tplc="1BAE6462">
      <w:start w:val="1"/>
      <w:numFmt w:val="decimal"/>
      <w:lvlText w:val="%2)"/>
      <w:lvlJc w:val="left"/>
      <w:pPr>
        <w:ind w:left="1020" w:hanging="360"/>
      </w:pPr>
    </w:lvl>
    <w:lvl w:ilvl="2" w:tplc="8A9C0784">
      <w:start w:val="1"/>
      <w:numFmt w:val="decimal"/>
      <w:lvlText w:val="%3)"/>
      <w:lvlJc w:val="left"/>
      <w:pPr>
        <w:ind w:left="1020" w:hanging="360"/>
      </w:pPr>
    </w:lvl>
    <w:lvl w:ilvl="3" w:tplc="A0C2A3DC">
      <w:start w:val="1"/>
      <w:numFmt w:val="decimal"/>
      <w:lvlText w:val="%4)"/>
      <w:lvlJc w:val="left"/>
      <w:pPr>
        <w:ind w:left="1020" w:hanging="360"/>
      </w:pPr>
    </w:lvl>
    <w:lvl w:ilvl="4" w:tplc="C3B809D2">
      <w:start w:val="1"/>
      <w:numFmt w:val="decimal"/>
      <w:lvlText w:val="%5)"/>
      <w:lvlJc w:val="left"/>
      <w:pPr>
        <w:ind w:left="1020" w:hanging="360"/>
      </w:pPr>
    </w:lvl>
    <w:lvl w:ilvl="5" w:tplc="320EC706">
      <w:start w:val="1"/>
      <w:numFmt w:val="decimal"/>
      <w:lvlText w:val="%6)"/>
      <w:lvlJc w:val="left"/>
      <w:pPr>
        <w:ind w:left="1020" w:hanging="360"/>
      </w:pPr>
    </w:lvl>
    <w:lvl w:ilvl="6" w:tplc="A2FE8DF0">
      <w:start w:val="1"/>
      <w:numFmt w:val="decimal"/>
      <w:lvlText w:val="%7)"/>
      <w:lvlJc w:val="left"/>
      <w:pPr>
        <w:ind w:left="1020" w:hanging="360"/>
      </w:pPr>
    </w:lvl>
    <w:lvl w:ilvl="7" w:tplc="C57CB188">
      <w:start w:val="1"/>
      <w:numFmt w:val="decimal"/>
      <w:lvlText w:val="%8)"/>
      <w:lvlJc w:val="left"/>
      <w:pPr>
        <w:ind w:left="1020" w:hanging="360"/>
      </w:pPr>
    </w:lvl>
    <w:lvl w:ilvl="8" w:tplc="36248F60">
      <w:start w:val="1"/>
      <w:numFmt w:val="decimal"/>
      <w:lvlText w:val="%9)"/>
      <w:lvlJc w:val="left"/>
      <w:pPr>
        <w:ind w:left="1020" w:hanging="360"/>
      </w:pPr>
    </w:lvl>
  </w:abstractNum>
  <w:abstractNum w:abstractNumId="4" w15:restartNumberingAfterBreak="0">
    <w:nsid w:val="0C5F43FB"/>
    <w:multiLevelType w:val="hybridMultilevel"/>
    <w:tmpl w:val="6B2E658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146D4323"/>
    <w:multiLevelType w:val="hybridMultilevel"/>
    <w:tmpl w:val="C27EDBE6"/>
    <w:lvl w:ilvl="0" w:tplc="74066820">
      <w:start w:val="1"/>
      <w:numFmt w:val="bullet"/>
      <w:lvlText w:val="&gt;"/>
      <w:lvlJc w:val="left"/>
      <w:pPr>
        <w:ind w:left="360" w:hanging="360"/>
      </w:pPr>
      <w:rPr>
        <w:rFonts w:ascii="Flanders Art Serif Medium" w:hAnsi="Flanders Art Serif Medium" w:hint="default"/>
        <w:color w:val="9B9DA0"/>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6" w15:restartNumberingAfterBreak="0">
    <w:nsid w:val="16DE66AA"/>
    <w:multiLevelType w:val="hybridMultilevel"/>
    <w:tmpl w:val="B68A4C28"/>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1C7C705A"/>
    <w:multiLevelType w:val="multilevel"/>
    <w:tmpl w:val="E64C8A92"/>
    <w:numStyleLink w:val="AthumiListStyle"/>
  </w:abstractNum>
  <w:abstractNum w:abstractNumId="8" w15:restartNumberingAfterBreak="0">
    <w:nsid w:val="1F7D2CAF"/>
    <w:multiLevelType w:val="hybridMultilevel"/>
    <w:tmpl w:val="D48A4EB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2C34108F"/>
    <w:multiLevelType w:val="hybridMultilevel"/>
    <w:tmpl w:val="D26C1F04"/>
    <w:lvl w:ilvl="0" w:tplc="E64C83D4">
      <w:start w:val="1"/>
      <w:numFmt w:val="decimal"/>
      <w:pStyle w:val="ListNumber4"/>
      <w:lvlText w:val="%1)"/>
      <w:lvlJc w:val="left"/>
      <w:pPr>
        <w:ind w:left="1437"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DD284F"/>
    <w:multiLevelType w:val="hybridMultilevel"/>
    <w:tmpl w:val="3280D928"/>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1" w15:restartNumberingAfterBreak="0">
    <w:nsid w:val="2E147356"/>
    <w:multiLevelType w:val="hybridMultilevel"/>
    <w:tmpl w:val="51BCF55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2" w15:restartNumberingAfterBreak="0">
    <w:nsid w:val="368D74F9"/>
    <w:multiLevelType w:val="multilevel"/>
    <w:tmpl w:val="12F0D7F2"/>
    <w:numStyleLink w:val="AthumiNumberStyle"/>
  </w:abstractNum>
  <w:abstractNum w:abstractNumId="13" w15:restartNumberingAfterBreak="0">
    <w:nsid w:val="373D6689"/>
    <w:multiLevelType w:val="hybridMultilevel"/>
    <w:tmpl w:val="A9C0BA76"/>
    <w:lvl w:ilvl="0" w:tplc="2D36F0A0">
      <w:start w:val="1"/>
      <w:numFmt w:val="lowerRoman"/>
      <w:pStyle w:val="ListNumber3"/>
      <w:lvlText w:val="%1"/>
      <w:lvlJc w:val="left"/>
      <w:pPr>
        <w:ind w:left="1080"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4C7CA7"/>
    <w:multiLevelType w:val="hybridMultilevel"/>
    <w:tmpl w:val="EFA8B2A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3CF65A5A"/>
    <w:multiLevelType w:val="multilevel"/>
    <w:tmpl w:val="D4B6F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312F61"/>
    <w:multiLevelType w:val="hybridMultilevel"/>
    <w:tmpl w:val="C26A0702"/>
    <w:lvl w:ilvl="0" w:tplc="3536E4D6">
      <w:start w:val="1"/>
      <w:numFmt w:val="lowerLetter"/>
      <w:pStyle w:val="ListNumber2"/>
      <w:lvlText w:val="%1"/>
      <w:lvlJc w:val="left"/>
      <w:pPr>
        <w:ind w:left="717"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F043FF5"/>
    <w:multiLevelType w:val="hybridMultilevel"/>
    <w:tmpl w:val="969EA43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 w15:restartNumberingAfterBreak="0">
    <w:nsid w:val="47A661E7"/>
    <w:multiLevelType w:val="hybridMultilevel"/>
    <w:tmpl w:val="3C0E788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49FC11F1"/>
    <w:multiLevelType w:val="hybridMultilevel"/>
    <w:tmpl w:val="B03A3AFE"/>
    <w:lvl w:ilvl="0" w:tplc="74066820">
      <w:start w:val="1"/>
      <w:numFmt w:val="bullet"/>
      <w:lvlText w:val="&gt;"/>
      <w:lvlJc w:val="left"/>
      <w:pPr>
        <w:ind w:left="360" w:hanging="360"/>
      </w:pPr>
      <w:rPr>
        <w:rFonts w:ascii="Flanders Art Serif Medium" w:hAnsi="Flanders Art Serif Medium" w:hint="default"/>
        <w:color w:val="9B9DA0"/>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0" w15:restartNumberingAfterBreak="0">
    <w:nsid w:val="4E3B7CB4"/>
    <w:multiLevelType w:val="hybridMultilevel"/>
    <w:tmpl w:val="E30AAB6C"/>
    <w:lvl w:ilvl="0" w:tplc="2C808788">
      <w:start w:val="1"/>
      <w:numFmt w:val="lowerLetter"/>
      <w:pStyle w:val="ListNumber5"/>
      <w:lvlText w:val="%1)"/>
      <w:lvlJc w:val="left"/>
      <w:pPr>
        <w:ind w:left="1800"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4F91C48"/>
    <w:multiLevelType w:val="hybridMultilevel"/>
    <w:tmpl w:val="8D76773E"/>
    <w:lvl w:ilvl="0" w:tplc="10000001">
      <w:start w:val="1"/>
      <w:numFmt w:val="bullet"/>
      <w:lvlText w:val=""/>
      <w:lvlJc w:val="left"/>
      <w:pPr>
        <w:ind w:left="720" w:hanging="360"/>
      </w:pPr>
      <w:rPr>
        <w:rFonts w:ascii="Symbol" w:hAnsi="Symbol" w:hint="default"/>
        <w:b w:val="0"/>
        <w:color w:val="auto"/>
        <w:sz w:val="20"/>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2" w15:restartNumberingAfterBreak="0">
    <w:nsid w:val="556D7DA0"/>
    <w:multiLevelType w:val="multilevel"/>
    <w:tmpl w:val="12F0D7F2"/>
    <w:styleLink w:val="AthumiNumberStyle"/>
    <w:lvl w:ilvl="0">
      <w:start w:val="1"/>
      <w:numFmt w:val="decimal"/>
      <w:lvlText w:val="%1."/>
      <w:lvlJc w:val="left"/>
      <w:pPr>
        <w:ind w:left="340" w:hanging="340"/>
      </w:pPr>
      <w:rPr>
        <w:rFonts w:ascii="Rubik" w:hAnsi="Rubik" w:hint="default"/>
        <w:b/>
        <w:i w:val="0"/>
        <w:color w:val="3C005E" w:themeColor="text2"/>
      </w:rPr>
    </w:lvl>
    <w:lvl w:ilvl="1">
      <w:start w:val="1"/>
      <w:numFmt w:val="lowerLetter"/>
      <w:lvlText w:val="%2."/>
      <w:lvlJc w:val="left"/>
      <w:pPr>
        <w:ind w:left="680" w:hanging="340"/>
      </w:pPr>
      <w:rPr>
        <w:rFonts w:ascii="Rubik" w:hAnsi="Rubik" w:hint="default"/>
        <w:b/>
        <w:i w:val="0"/>
        <w:color w:val="3C005E" w:themeColor="text2"/>
      </w:rPr>
    </w:lvl>
    <w:lvl w:ilvl="2">
      <w:start w:val="1"/>
      <w:numFmt w:val="lowerRoman"/>
      <w:lvlText w:val="%3."/>
      <w:lvlJc w:val="right"/>
      <w:pPr>
        <w:ind w:left="1020" w:hanging="340"/>
      </w:pPr>
      <w:rPr>
        <w:rFonts w:ascii="Rubik" w:hAnsi="Rubik" w:hint="default"/>
        <w:b w:val="0"/>
        <w:i w:val="0"/>
        <w:color w:val="FFCC8E" w:themeColor="accent1"/>
      </w:rPr>
    </w:lvl>
    <w:lvl w:ilvl="3">
      <w:start w:val="1"/>
      <w:numFmt w:val="decimal"/>
      <w:lvlText w:val="%4."/>
      <w:lvlJc w:val="left"/>
      <w:pPr>
        <w:ind w:left="1360" w:hanging="340"/>
      </w:pPr>
      <w:rPr>
        <w:rFonts w:ascii="Rubik" w:hAnsi="Rubik" w:hint="default"/>
        <w:color w:val="FFCC8E" w:themeColor="accent1"/>
      </w:rPr>
    </w:lvl>
    <w:lvl w:ilvl="4">
      <w:start w:val="1"/>
      <w:numFmt w:val="lowerLetter"/>
      <w:lvlText w:val="%5."/>
      <w:lvlJc w:val="left"/>
      <w:pPr>
        <w:ind w:left="1700" w:hanging="340"/>
      </w:pPr>
      <w:rPr>
        <w:rFonts w:hint="default"/>
        <w:color w:val="3C005E" w:themeColor="text2"/>
      </w:rPr>
    </w:lvl>
    <w:lvl w:ilvl="5">
      <w:start w:val="1"/>
      <w:numFmt w:val="lowerRoman"/>
      <w:lvlText w:val="%6."/>
      <w:lvlJc w:val="right"/>
      <w:pPr>
        <w:ind w:left="2040" w:hanging="340"/>
      </w:pPr>
      <w:rPr>
        <w:rFonts w:hint="default"/>
      </w:rPr>
    </w:lvl>
    <w:lvl w:ilvl="6">
      <w:start w:val="1"/>
      <w:numFmt w:val="decimal"/>
      <w:lvlText w:val="%7."/>
      <w:lvlJc w:val="left"/>
      <w:pPr>
        <w:ind w:left="2380" w:hanging="340"/>
      </w:pPr>
      <w:rPr>
        <w:rFonts w:hint="default"/>
      </w:rPr>
    </w:lvl>
    <w:lvl w:ilvl="7">
      <w:start w:val="1"/>
      <w:numFmt w:val="lowerLetter"/>
      <w:lvlText w:val="%8."/>
      <w:lvlJc w:val="left"/>
      <w:pPr>
        <w:ind w:left="2720" w:hanging="340"/>
      </w:pPr>
      <w:rPr>
        <w:rFonts w:hint="default"/>
      </w:rPr>
    </w:lvl>
    <w:lvl w:ilvl="8">
      <w:start w:val="1"/>
      <w:numFmt w:val="lowerRoman"/>
      <w:lvlText w:val="%9."/>
      <w:lvlJc w:val="right"/>
      <w:pPr>
        <w:ind w:left="3060" w:hanging="340"/>
      </w:pPr>
      <w:rPr>
        <w:rFonts w:hint="default"/>
      </w:rPr>
    </w:lvl>
  </w:abstractNum>
  <w:abstractNum w:abstractNumId="23" w15:restartNumberingAfterBreak="0">
    <w:nsid w:val="57285613"/>
    <w:multiLevelType w:val="multilevel"/>
    <w:tmpl w:val="FC82A4FC"/>
    <w:lvl w:ilvl="0">
      <w:start w:val="1"/>
      <w:numFmt w:val="decimal"/>
      <w:pStyle w:val="ListNumber"/>
      <w:lvlText w:val="%1"/>
      <w:lvlJc w:val="left"/>
      <w:pPr>
        <w:ind w:left="360" w:hanging="360"/>
      </w:pPr>
      <w:rPr>
        <w:rFonts w:ascii="Flanders Art Serif" w:hAnsi="Flanders Art Serif" w:hint="default"/>
        <w:b w:val="0"/>
        <w:i w:val="0"/>
        <w:sz w:val="19"/>
        <w:u w:color="3C005E" w:themeColor="text2"/>
      </w:rPr>
    </w:lvl>
    <w:lvl w:ilvl="1">
      <w:start w:val="1"/>
      <w:numFmt w:val="lowerLetter"/>
      <w:lvlText w:val="%2"/>
      <w:lvlJc w:val="left"/>
      <w:pPr>
        <w:ind w:left="720" w:hanging="360"/>
      </w:pPr>
      <w:rPr>
        <w:rFonts w:hint="default"/>
        <w:u w:color="3C005E" w:themeColor="text2"/>
      </w:rPr>
    </w:lvl>
    <w:lvl w:ilvl="2">
      <w:start w:val="1"/>
      <w:numFmt w:val="lowerRoman"/>
      <w:lvlText w:val="%3"/>
      <w:lvlJc w:val="left"/>
      <w:pPr>
        <w:ind w:left="1080" w:hanging="360"/>
      </w:pPr>
      <w:rPr>
        <w:rFonts w:hint="default"/>
        <w:u w:color="3C005E" w:themeColor="text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7760FA2"/>
    <w:multiLevelType w:val="hybridMultilevel"/>
    <w:tmpl w:val="79A40F1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5" w15:restartNumberingAfterBreak="0">
    <w:nsid w:val="5841074A"/>
    <w:multiLevelType w:val="hybridMultilevel"/>
    <w:tmpl w:val="A7C0E15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6" w15:restartNumberingAfterBreak="0">
    <w:nsid w:val="5A9A1F18"/>
    <w:multiLevelType w:val="hybridMultilevel"/>
    <w:tmpl w:val="015EAF08"/>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7" w15:restartNumberingAfterBreak="0">
    <w:nsid w:val="5D0B4845"/>
    <w:multiLevelType w:val="hybridMultilevel"/>
    <w:tmpl w:val="0524AA94"/>
    <w:lvl w:ilvl="0" w:tplc="1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6221CC"/>
    <w:multiLevelType w:val="hybridMultilevel"/>
    <w:tmpl w:val="6C1CF72A"/>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9" w15:restartNumberingAfterBreak="0">
    <w:nsid w:val="62B74D6C"/>
    <w:multiLevelType w:val="hybridMultilevel"/>
    <w:tmpl w:val="EEC4607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0" w15:restartNumberingAfterBreak="0">
    <w:nsid w:val="6455691E"/>
    <w:multiLevelType w:val="hybridMultilevel"/>
    <w:tmpl w:val="052008D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1" w15:restartNumberingAfterBreak="0">
    <w:nsid w:val="68177A7B"/>
    <w:multiLevelType w:val="multilevel"/>
    <w:tmpl w:val="E64C8A92"/>
    <w:styleLink w:val="AthumiListStyle"/>
    <w:lvl w:ilvl="0">
      <w:start w:val="1"/>
      <w:numFmt w:val="bullet"/>
      <w:lvlText w:val="&gt;"/>
      <w:lvlJc w:val="left"/>
      <w:pPr>
        <w:ind w:left="340" w:hanging="340"/>
      </w:pPr>
      <w:rPr>
        <w:rFonts w:ascii="Rubik Black" w:hAnsi="Rubik Black" w:hint="default"/>
        <w:color w:val="3C005E" w:themeColor="text2"/>
      </w:rPr>
    </w:lvl>
    <w:lvl w:ilvl="1">
      <w:start w:val="1"/>
      <w:numFmt w:val="bullet"/>
      <w:lvlText w:val=""/>
      <w:lvlJc w:val="left"/>
      <w:pPr>
        <w:ind w:left="680" w:hanging="340"/>
      </w:pPr>
      <w:rPr>
        <w:rFonts w:ascii="Wingdings" w:hAnsi="Wingdings" w:hint="default"/>
        <w:b/>
        <w:i w:val="0"/>
        <w:color w:val="3C005E" w:themeColor="text2"/>
        <w:sz w:val="22"/>
      </w:rPr>
    </w:lvl>
    <w:lvl w:ilvl="2">
      <w:start w:val="1"/>
      <w:numFmt w:val="bullet"/>
      <w:lvlText w:val="&gt;"/>
      <w:lvlJc w:val="left"/>
      <w:pPr>
        <w:ind w:left="1020" w:hanging="340"/>
      </w:pPr>
      <w:rPr>
        <w:rFonts w:ascii="Rubik Black" w:hAnsi="Rubik Black" w:hint="default"/>
        <w:color w:val="FFCC8E" w:themeColor="accent1"/>
      </w:rPr>
    </w:lvl>
    <w:lvl w:ilvl="3">
      <w:start w:val="1"/>
      <w:numFmt w:val="bullet"/>
      <w:lvlText w:val=""/>
      <w:lvlJc w:val="left"/>
      <w:pPr>
        <w:ind w:left="1360" w:hanging="340"/>
      </w:pPr>
      <w:rPr>
        <w:rFonts w:ascii="Wingdings" w:hAnsi="Wingdings" w:hint="default"/>
        <w:b/>
        <w:i w:val="0"/>
        <w:color w:val="FFCC8E" w:themeColor="accent1"/>
      </w:rPr>
    </w:lvl>
    <w:lvl w:ilvl="4">
      <w:start w:val="1"/>
      <w:numFmt w:val="bullet"/>
      <w:lvlText w:val="&gt;"/>
      <w:lvlJc w:val="left"/>
      <w:pPr>
        <w:ind w:left="1700" w:hanging="340"/>
      </w:pPr>
      <w:rPr>
        <w:rFonts w:ascii="Rubik" w:hAnsi="Rubik" w:cs="Times New Roman" w:hint="default"/>
        <w:b w:val="0"/>
        <w:i w:val="0"/>
        <w:color w:val="3C005E" w:themeColor="text2"/>
      </w:rPr>
    </w:lvl>
    <w:lvl w:ilvl="5">
      <w:start w:val="1"/>
      <w:numFmt w:val="bullet"/>
      <w:lvlText w:val=""/>
      <w:lvlJc w:val="left"/>
      <w:pPr>
        <w:ind w:left="2040" w:hanging="340"/>
      </w:pPr>
      <w:rPr>
        <w:rFonts w:ascii="Wingdings" w:hAnsi="Wingdings" w:hint="default"/>
        <w:b w:val="0"/>
        <w:i w:val="0"/>
      </w:rPr>
    </w:lvl>
    <w:lvl w:ilvl="6">
      <w:start w:val="1"/>
      <w:numFmt w:val="bullet"/>
      <w:lvlText w:val=""/>
      <w:lvlJc w:val="left"/>
      <w:pPr>
        <w:ind w:left="2380" w:hanging="340"/>
      </w:pPr>
      <w:rPr>
        <w:rFonts w:ascii="Symbol" w:hAnsi="Symbol" w:hint="default"/>
      </w:rPr>
    </w:lvl>
    <w:lvl w:ilvl="7">
      <w:start w:val="1"/>
      <w:numFmt w:val="bullet"/>
      <w:lvlText w:val="o"/>
      <w:lvlJc w:val="left"/>
      <w:pPr>
        <w:ind w:left="2720" w:hanging="340"/>
      </w:pPr>
      <w:rPr>
        <w:rFonts w:ascii="Courier New" w:hAnsi="Courier New" w:cs="Courier New" w:hint="default"/>
      </w:rPr>
    </w:lvl>
    <w:lvl w:ilvl="8">
      <w:start w:val="1"/>
      <w:numFmt w:val="bullet"/>
      <w:lvlText w:val=""/>
      <w:lvlJc w:val="left"/>
      <w:pPr>
        <w:ind w:left="3060" w:hanging="340"/>
      </w:pPr>
      <w:rPr>
        <w:rFonts w:ascii="Wingdings" w:hAnsi="Wingdings" w:hint="default"/>
      </w:rPr>
    </w:lvl>
  </w:abstractNum>
  <w:abstractNum w:abstractNumId="32" w15:restartNumberingAfterBreak="0">
    <w:nsid w:val="6B8E7286"/>
    <w:multiLevelType w:val="hybridMultilevel"/>
    <w:tmpl w:val="4056A508"/>
    <w:lvl w:ilvl="0" w:tplc="BAA01BEA">
      <w:numFmt w:val="bullet"/>
      <w:lvlText w:val="-"/>
      <w:lvlJc w:val="left"/>
      <w:pPr>
        <w:ind w:left="720" w:hanging="360"/>
      </w:pPr>
      <w:rPr>
        <w:rFonts w:ascii="Rubik" w:eastAsiaTheme="minorHAnsi" w:hAnsi="Rubik" w:cs="Rubik" w:hint="default"/>
        <w:b w:val="0"/>
        <w:color w:val="auto"/>
        <w:sz w:val="20"/>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3" w15:restartNumberingAfterBreak="0">
    <w:nsid w:val="6C6060C0"/>
    <w:multiLevelType w:val="hybridMultilevel"/>
    <w:tmpl w:val="E084A5D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4" w15:restartNumberingAfterBreak="0">
    <w:nsid w:val="6D982965"/>
    <w:multiLevelType w:val="multilevel"/>
    <w:tmpl w:val="9012A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224C1E"/>
    <w:multiLevelType w:val="multilevel"/>
    <w:tmpl w:val="E64C8A92"/>
    <w:numStyleLink w:val="AthumiListStyle"/>
  </w:abstractNum>
  <w:abstractNum w:abstractNumId="36" w15:restartNumberingAfterBreak="0">
    <w:nsid w:val="6E5D4844"/>
    <w:multiLevelType w:val="hybridMultilevel"/>
    <w:tmpl w:val="1D0E1A0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7" w15:restartNumberingAfterBreak="0">
    <w:nsid w:val="70B472DD"/>
    <w:multiLevelType w:val="multilevel"/>
    <w:tmpl w:val="1AB4C816"/>
    <w:lvl w:ilvl="0">
      <w:start w:val="1"/>
      <w:numFmt w:val="decimal"/>
      <w:pStyle w:val="Heading1"/>
      <w:lvlText w:val="%1"/>
      <w:lvlJc w:val="left"/>
      <w:pPr>
        <w:ind w:left="432" w:hanging="432"/>
      </w:pPr>
      <w:rPr>
        <w:rFonts w:hint="default"/>
        <w:b/>
        <w:i w:val="0"/>
        <w:sz w:val="36"/>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72E34CBA"/>
    <w:multiLevelType w:val="hybridMultilevel"/>
    <w:tmpl w:val="8ECA637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9" w15:restartNumberingAfterBreak="0">
    <w:nsid w:val="7A057387"/>
    <w:multiLevelType w:val="hybridMultilevel"/>
    <w:tmpl w:val="9904B0F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528712732">
    <w:abstractNumId w:val="23"/>
  </w:num>
  <w:num w:numId="2" w16cid:durableId="833256247">
    <w:abstractNumId w:val="16"/>
  </w:num>
  <w:num w:numId="3" w16cid:durableId="72287278">
    <w:abstractNumId w:val="13"/>
  </w:num>
  <w:num w:numId="4" w16cid:durableId="350911590">
    <w:abstractNumId w:val="9"/>
  </w:num>
  <w:num w:numId="5" w16cid:durableId="1046904235">
    <w:abstractNumId w:val="20"/>
  </w:num>
  <w:num w:numId="6" w16cid:durableId="557595170">
    <w:abstractNumId w:val="37"/>
  </w:num>
  <w:num w:numId="7" w16cid:durableId="170688059">
    <w:abstractNumId w:val="31"/>
  </w:num>
  <w:num w:numId="8" w16cid:durableId="251624375">
    <w:abstractNumId w:val="7"/>
  </w:num>
  <w:num w:numId="9" w16cid:durableId="425074842">
    <w:abstractNumId w:val="22"/>
  </w:num>
  <w:num w:numId="10" w16cid:durableId="591283396">
    <w:abstractNumId w:val="12"/>
  </w:num>
  <w:num w:numId="11" w16cid:durableId="2081441600">
    <w:abstractNumId w:val="10"/>
  </w:num>
  <w:num w:numId="12" w16cid:durableId="1715813180">
    <w:abstractNumId w:val="19"/>
  </w:num>
  <w:num w:numId="13" w16cid:durableId="809636373">
    <w:abstractNumId w:val="5"/>
  </w:num>
  <w:num w:numId="14" w16cid:durableId="883835266">
    <w:abstractNumId w:val="0"/>
  </w:num>
  <w:num w:numId="15" w16cid:durableId="412626015">
    <w:abstractNumId w:val="35"/>
  </w:num>
  <w:num w:numId="16" w16cid:durableId="1361272761">
    <w:abstractNumId w:val="2"/>
  </w:num>
  <w:num w:numId="17" w16cid:durableId="409154072">
    <w:abstractNumId w:val="4"/>
  </w:num>
  <w:num w:numId="18" w16cid:durableId="1530677794">
    <w:abstractNumId w:val="17"/>
  </w:num>
  <w:num w:numId="19" w16cid:durableId="1993291742">
    <w:abstractNumId w:val="33"/>
  </w:num>
  <w:num w:numId="20" w16cid:durableId="2081898549">
    <w:abstractNumId w:val="30"/>
  </w:num>
  <w:num w:numId="21" w16cid:durableId="1826047049">
    <w:abstractNumId w:val="29"/>
  </w:num>
  <w:num w:numId="22" w16cid:durableId="2142654663">
    <w:abstractNumId w:val="14"/>
  </w:num>
  <w:num w:numId="23" w16cid:durableId="1231380568">
    <w:abstractNumId w:val="24"/>
  </w:num>
  <w:num w:numId="24" w16cid:durableId="1426612960">
    <w:abstractNumId w:val="36"/>
  </w:num>
  <w:num w:numId="25" w16cid:durableId="1958482157">
    <w:abstractNumId w:val="1"/>
  </w:num>
  <w:num w:numId="26" w16cid:durableId="499928511">
    <w:abstractNumId w:val="32"/>
  </w:num>
  <w:num w:numId="27" w16cid:durableId="808017288">
    <w:abstractNumId w:val="21"/>
  </w:num>
  <w:num w:numId="28" w16cid:durableId="1134374968">
    <w:abstractNumId w:val="8"/>
  </w:num>
  <w:num w:numId="29" w16cid:durableId="344981753">
    <w:abstractNumId w:val="39"/>
  </w:num>
  <w:num w:numId="30" w16cid:durableId="821964942">
    <w:abstractNumId w:val="38"/>
  </w:num>
  <w:num w:numId="31" w16cid:durableId="322515809">
    <w:abstractNumId w:val="25"/>
  </w:num>
  <w:num w:numId="32" w16cid:durableId="218562611">
    <w:abstractNumId w:val="26"/>
  </w:num>
  <w:num w:numId="33" w16cid:durableId="1158308784">
    <w:abstractNumId w:val="6"/>
  </w:num>
  <w:num w:numId="34" w16cid:durableId="1724333262">
    <w:abstractNumId w:val="28"/>
  </w:num>
  <w:num w:numId="35" w16cid:durableId="1116220605">
    <w:abstractNumId w:val="27"/>
  </w:num>
  <w:num w:numId="36" w16cid:durableId="1716999205">
    <w:abstractNumId w:val="18"/>
  </w:num>
  <w:num w:numId="37" w16cid:durableId="1065251625">
    <w:abstractNumId w:val="11"/>
  </w:num>
  <w:num w:numId="38" w16cid:durableId="1100371692">
    <w:abstractNumId w:val="15"/>
  </w:num>
  <w:num w:numId="39" w16cid:durableId="497692967">
    <w:abstractNumId w:val="34"/>
  </w:num>
  <w:num w:numId="40" w16cid:durableId="1897351940">
    <w:abstractNumId w:val="3"/>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abriels Niels">
    <w15:presenceInfo w15:providerId="AD" w15:userId="S::niels.gabriels@athumi.eu::8dcb1bdc-b0a9-4337-a0a0-27a2a429a6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mirrorMargins/>
  <w:activeWritingStyle w:appName="MSWord" w:lang="nl-BE" w:vendorID="1" w:dllVersion="512" w:checkStyle="1"/>
  <w:trackRevisions/>
  <w:documentProtection w:edit="forms" w:enforcement="0"/>
  <w:defaultTabStop w:val="720"/>
  <w:hyphenationZone w:val="357"/>
  <w:evenAndOddHeaders/>
  <w:drawingGridHorizontalSpacing w:val="110"/>
  <w:displayHorizontalDrawingGridEvery w:val="2"/>
  <w:characterSpacingControl w:val="doNotCompress"/>
  <w:hdrShapeDefaults>
    <o:shapedefaults v:ext="edit" spidmax="2050">
      <o:colormru v:ext="edit" colors="black"/>
    </o:shapedefaults>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448"/>
    <w:rsid w:val="00000195"/>
    <w:rsid w:val="000004E7"/>
    <w:rsid w:val="0000298C"/>
    <w:rsid w:val="000037C2"/>
    <w:rsid w:val="00004C0B"/>
    <w:rsid w:val="000060B0"/>
    <w:rsid w:val="00006514"/>
    <w:rsid w:val="00007311"/>
    <w:rsid w:val="000078AC"/>
    <w:rsid w:val="000100AE"/>
    <w:rsid w:val="0001276E"/>
    <w:rsid w:val="00014DB6"/>
    <w:rsid w:val="000159EC"/>
    <w:rsid w:val="00015A14"/>
    <w:rsid w:val="00020038"/>
    <w:rsid w:val="00020494"/>
    <w:rsid w:val="000238FE"/>
    <w:rsid w:val="0002584C"/>
    <w:rsid w:val="00025A58"/>
    <w:rsid w:val="00027CF9"/>
    <w:rsid w:val="00030720"/>
    <w:rsid w:val="00031D7A"/>
    <w:rsid w:val="0003524B"/>
    <w:rsid w:val="00037207"/>
    <w:rsid w:val="000404E1"/>
    <w:rsid w:val="00041117"/>
    <w:rsid w:val="00041368"/>
    <w:rsid w:val="000425B6"/>
    <w:rsid w:val="0004298E"/>
    <w:rsid w:val="00042A43"/>
    <w:rsid w:val="0004394B"/>
    <w:rsid w:val="0005184E"/>
    <w:rsid w:val="00055501"/>
    <w:rsid w:val="00062651"/>
    <w:rsid w:val="000640ED"/>
    <w:rsid w:val="000703EE"/>
    <w:rsid w:val="00073F5A"/>
    <w:rsid w:val="000740F5"/>
    <w:rsid w:val="00074677"/>
    <w:rsid w:val="00080A0A"/>
    <w:rsid w:val="000828B6"/>
    <w:rsid w:val="00082C6D"/>
    <w:rsid w:val="00083C1F"/>
    <w:rsid w:val="000840D8"/>
    <w:rsid w:val="000868D7"/>
    <w:rsid w:val="00086C79"/>
    <w:rsid w:val="0009194C"/>
    <w:rsid w:val="000933E6"/>
    <w:rsid w:val="0009664C"/>
    <w:rsid w:val="000975EA"/>
    <w:rsid w:val="0009785B"/>
    <w:rsid w:val="000A4883"/>
    <w:rsid w:val="000B099F"/>
    <w:rsid w:val="000B34AB"/>
    <w:rsid w:val="000B3CDB"/>
    <w:rsid w:val="000B483E"/>
    <w:rsid w:val="000B5C9D"/>
    <w:rsid w:val="000C0E63"/>
    <w:rsid w:val="000C24A7"/>
    <w:rsid w:val="000C4706"/>
    <w:rsid w:val="000C4DF0"/>
    <w:rsid w:val="000D0DE8"/>
    <w:rsid w:val="000D214E"/>
    <w:rsid w:val="000D42D5"/>
    <w:rsid w:val="000D67D1"/>
    <w:rsid w:val="000E1399"/>
    <w:rsid w:val="000E5F09"/>
    <w:rsid w:val="000E5F5C"/>
    <w:rsid w:val="000E6DBB"/>
    <w:rsid w:val="000F122A"/>
    <w:rsid w:val="000F321E"/>
    <w:rsid w:val="000F4CCF"/>
    <w:rsid w:val="00101D2B"/>
    <w:rsid w:val="00102AF8"/>
    <w:rsid w:val="001050EA"/>
    <w:rsid w:val="00107D5E"/>
    <w:rsid w:val="00111175"/>
    <w:rsid w:val="00111E87"/>
    <w:rsid w:val="00116D8E"/>
    <w:rsid w:val="00117227"/>
    <w:rsid w:val="0012099A"/>
    <w:rsid w:val="001218FF"/>
    <w:rsid w:val="00123B20"/>
    <w:rsid w:val="00127840"/>
    <w:rsid w:val="00127AE8"/>
    <w:rsid w:val="00132696"/>
    <w:rsid w:val="001329BF"/>
    <w:rsid w:val="0013336D"/>
    <w:rsid w:val="00134AFB"/>
    <w:rsid w:val="0013638E"/>
    <w:rsid w:val="001407E3"/>
    <w:rsid w:val="00141C18"/>
    <w:rsid w:val="001422F6"/>
    <w:rsid w:val="001453FD"/>
    <w:rsid w:val="00150622"/>
    <w:rsid w:val="001524C0"/>
    <w:rsid w:val="001536E2"/>
    <w:rsid w:val="00154536"/>
    <w:rsid w:val="00162D85"/>
    <w:rsid w:val="00166549"/>
    <w:rsid w:val="001713C5"/>
    <w:rsid w:val="00171D0C"/>
    <w:rsid w:val="0017683B"/>
    <w:rsid w:val="00176D95"/>
    <w:rsid w:val="00176EEE"/>
    <w:rsid w:val="00177FB8"/>
    <w:rsid w:val="00180153"/>
    <w:rsid w:val="001823A9"/>
    <w:rsid w:val="00186BE4"/>
    <w:rsid w:val="00186DFF"/>
    <w:rsid w:val="001909A7"/>
    <w:rsid w:val="0019239C"/>
    <w:rsid w:val="0019265B"/>
    <w:rsid w:val="00193E4B"/>
    <w:rsid w:val="0019622D"/>
    <w:rsid w:val="001969C7"/>
    <w:rsid w:val="00196BE6"/>
    <w:rsid w:val="001A171F"/>
    <w:rsid w:val="001A55F1"/>
    <w:rsid w:val="001B2DCF"/>
    <w:rsid w:val="001B41F3"/>
    <w:rsid w:val="001B6FEA"/>
    <w:rsid w:val="001C1358"/>
    <w:rsid w:val="001C52BB"/>
    <w:rsid w:val="001C53DE"/>
    <w:rsid w:val="001C6715"/>
    <w:rsid w:val="001C681B"/>
    <w:rsid w:val="001D55F5"/>
    <w:rsid w:val="001D5D15"/>
    <w:rsid w:val="001D6C03"/>
    <w:rsid w:val="001E6EEB"/>
    <w:rsid w:val="001F0F9C"/>
    <w:rsid w:val="001F1E85"/>
    <w:rsid w:val="001F36F1"/>
    <w:rsid w:val="001F4495"/>
    <w:rsid w:val="001F66F0"/>
    <w:rsid w:val="001F7915"/>
    <w:rsid w:val="00204C48"/>
    <w:rsid w:val="00205C2B"/>
    <w:rsid w:val="002062CE"/>
    <w:rsid w:val="00207C48"/>
    <w:rsid w:val="002121BE"/>
    <w:rsid w:val="0021337D"/>
    <w:rsid w:val="0021443B"/>
    <w:rsid w:val="00220228"/>
    <w:rsid w:val="00221A5D"/>
    <w:rsid w:val="002222BC"/>
    <w:rsid w:val="00223C2B"/>
    <w:rsid w:val="00224352"/>
    <w:rsid w:val="00225E25"/>
    <w:rsid w:val="002321F3"/>
    <w:rsid w:val="0023303F"/>
    <w:rsid w:val="002336B1"/>
    <w:rsid w:val="00233BC4"/>
    <w:rsid w:val="00235BDE"/>
    <w:rsid w:val="00236E98"/>
    <w:rsid w:val="00241F1F"/>
    <w:rsid w:val="002420A5"/>
    <w:rsid w:val="00244A97"/>
    <w:rsid w:val="00245AF8"/>
    <w:rsid w:val="00246B94"/>
    <w:rsid w:val="00246CDC"/>
    <w:rsid w:val="00246F4E"/>
    <w:rsid w:val="00253692"/>
    <w:rsid w:val="00254159"/>
    <w:rsid w:val="002557DC"/>
    <w:rsid w:val="002613C0"/>
    <w:rsid w:val="0026257E"/>
    <w:rsid w:val="002633B8"/>
    <w:rsid w:val="002645BC"/>
    <w:rsid w:val="0026480A"/>
    <w:rsid w:val="0026488B"/>
    <w:rsid w:val="00270472"/>
    <w:rsid w:val="00274842"/>
    <w:rsid w:val="00274973"/>
    <w:rsid w:val="002756EF"/>
    <w:rsid w:val="0027646D"/>
    <w:rsid w:val="002768E2"/>
    <w:rsid w:val="00276AA8"/>
    <w:rsid w:val="00280A0C"/>
    <w:rsid w:val="002820DE"/>
    <w:rsid w:val="0028235A"/>
    <w:rsid w:val="00282E22"/>
    <w:rsid w:val="0028492C"/>
    <w:rsid w:val="0028573F"/>
    <w:rsid w:val="00286781"/>
    <w:rsid w:val="00286ED6"/>
    <w:rsid w:val="00291988"/>
    <w:rsid w:val="00292724"/>
    <w:rsid w:val="002930EE"/>
    <w:rsid w:val="00294128"/>
    <w:rsid w:val="00296117"/>
    <w:rsid w:val="00296B61"/>
    <w:rsid w:val="002A00C2"/>
    <w:rsid w:val="002A0485"/>
    <w:rsid w:val="002A60EC"/>
    <w:rsid w:val="002A6C5C"/>
    <w:rsid w:val="002A6FC6"/>
    <w:rsid w:val="002A7C92"/>
    <w:rsid w:val="002B0CC7"/>
    <w:rsid w:val="002B41A7"/>
    <w:rsid w:val="002B56D3"/>
    <w:rsid w:val="002B580D"/>
    <w:rsid w:val="002B62FB"/>
    <w:rsid w:val="002B67C2"/>
    <w:rsid w:val="002C17B2"/>
    <w:rsid w:val="002C1AFA"/>
    <w:rsid w:val="002C34BD"/>
    <w:rsid w:val="002D40FB"/>
    <w:rsid w:val="002D6102"/>
    <w:rsid w:val="002E47E0"/>
    <w:rsid w:val="002E489F"/>
    <w:rsid w:val="002F5D17"/>
    <w:rsid w:val="002F5E06"/>
    <w:rsid w:val="002F7E1F"/>
    <w:rsid w:val="00300E8C"/>
    <w:rsid w:val="00305917"/>
    <w:rsid w:val="00307045"/>
    <w:rsid w:val="00307574"/>
    <w:rsid w:val="003103C9"/>
    <w:rsid w:val="00310CDF"/>
    <w:rsid w:val="00313CFF"/>
    <w:rsid w:val="00314008"/>
    <w:rsid w:val="003149F8"/>
    <w:rsid w:val="003160A8"/>
    <w:rsid w:val="00322AA2"/>
    <w:rsid w:val="00330909"/>
    <w:rsid w:val="00330963"/>
    <w:rsid w:val="00330A36"/>
    <w:rsid w:val="00331761"/>
    <w:rsid w:val="0033419B"/>
    <w:rsid w:val="003346B9"/>
    <w:rsid w:val="00336226"/>
    <w:rsid w:val="00336B35"/>
    <w:rsid w:val="00340977"/>
    <w:rsid w:val="003442A9"/>
    <w:rsid w:val="0034444F"/>
    <w:rsid w:val="00345D2B"/>
    <w:rsid w:val="00350BE4"/>
    <w:rsid w:val="0035221D"/>
    <w:rsid w:val="003525AF"/>
    <w:rsid w:val="00354656"/>
    <w:rsid w:val="003549AA"/>
    <w:rsid w:val="0035572A"/>
    <w:rsid w:val="003601EF"/>
    <w:rsid w:val="00361F03"/>
    <w:rsid w:val="00362AFE"/>
    <w:rsid w:val="003679F1"/>
    <w:rsid w:val="00370899"/>
    <w:rsid w:val="00372E6C"/>
    <w:rsid w:val="003747E2"/>
    <w:rsid w:val="00376994"/>
    <w:rsid w:val="00380ACD"/>
    <w:rsid w:val="00384A8C"/>
    <w:rsid w:val="003858C9"/>
    <w:rsid w:val="003A022F"/>
    <w:rsid w:val="003A0853"/>
    <w:rsid w:val="003A15B7"/>
    <w:rsid w:val="003A399B"/>
    <w:rsid w:val="003A49A4"/>
    <w:rsid w:val="003A4CC3"/>
    <w:rsid w:val="003A7A5D"/>
    <w:rsid w:val="003B01DD"/>
    <w:rsid w:val="003B69E0"/>
    <w:rsid w:val="003B7084"/>
    <w:rsid w:val="003C5E3C"/>
    <w:rsid w:val="003C6907"/>
    <w:rsid w:val="003C6EEE"/>
    <w:rsid w:val="003D1E53"/>
    <w:rsid w:val="003D3C88"/>
    <w:rsid w:val="003D4474"/>
    <w:rsid w:val="003D4536"/>
    <w:rsid w:val="003D50EE"/>
    <w:rsid w:val="003D63E8"/>
    <w:rsid w:val="003E3B8C"/>
    <w:rsid w:val="003E552B"/>
    <w:rsid w:val="003E5BD8"/>
    <w:rsid w:val="003E61C7"/>
    <w:rsid w:val="003F616A"/>
    <w:rsid w:val="003F6245"/>
    <w:rsid w:val="003F65BF"/>
    <w:rsid w:val="004010E0"/>
    <w:rsid w:val="00401857"/>
    <w:rsid w:val="00402B1F"/>
    <w:rsid w:val="00403218"/>
    <w:rsid w:val="00406C86"/>
    <w:rsid w:val="00407BE6"/>
    <w:rsid w:val="00411473"/>
    <w:rsid w:val="00414134"/>
    <w:rsid w:val="00415024"/>
    <w:rsid w:val="00415B33"/>
    <w:rsid w:val="00415CCB"/>
    <w:rsid w:val="0041760C"/>
    <w:rsid w:val="0041761C"/>
    <w:rsid w:val="00421CAC"/>
    <w:rsid w:val="00422EB7"/>
    <w:rsid w:val="004243B7"/>
    <w:rsid w:val="00424666"/>
    <w:rsid w:val="00425E27"/>
    <w:rsid w:val="00426176"/>
    <w:rsid w:val="00426D20"/>
    <w:rsid w:val="00434BAE"/>
    <w:rsid w:val="00435321"/>
    <w:rsid w:val="00440A86"/>
    <w:rsid w:val="0044202B"/>
    <w:rsid w:val="00442617"/>
    <w:rsid w:val="00443225"/>
    <w:rsid w:val="00444C33"/>
    <w:rsid w:val="00445588"/>
    <w:rsid w:val="004461DB"/>
    <w:rsid w:val="00447273"/>
    <w:rsid w:val="004475AA"/>
    <w:rsid w:val="00450110"/>
    <w:rsid w:val="0045028C"/>
    <w:rsid w:val="00451EDE"/>
    <w:rsid w:val="00453DC3"/>
    <w:rsid w:val="00463880"/>
    <w:rsid w:val="004646AB"/>
    <w:rsid w:val="0047005A"/>
    <w:rsid w:val="004714AE"/>
    <w:rsid w:val="00474F18"/>
    <w:rsid w:val="00475658"/>
    <w:rsid w:val="00484DE7"/>
    <w:rsid w:val="00485B5B"/>
    <w:rsid w:val="00490796"/>
    <w:rsid w:val="00495205"/>
    <w:rsid w:val="0049605C"/>
    <w:rsid w:val="004979A6"/>
    <w:rsid w:val="00497B76"/>
    <w:rsid w:val="00497C35"/>
    <w:rsid w:val="004A1996"/>
    <w:rsid w:val="004A1D91"/>
    <w:rsid w:val="004A384F"/>
    <w:rsid w:val="004A3941"/>
    <w:rsid w:val="004A537C"/>
    <w:rsid w:val="004A639B"/>
    <w:rsid w:val="004A7088"/>
    <w:rsid w:val="004A7814"/>
    <w:rsid w:val="004B34CE"/>
    <w:rsid w:val="004B35AB"/>
    <w:rsid w:val="004B35E3"/>
    <w:rsid w:val="004B3BA8"/>
    <w:rsid w:val="004B53D7"/>
    <w:rsid w:val="004C03F8"/>
    <w:rsid w:val="004C1D8C"/>
    <w:rsid w:val="004C268C"/>
    <w:rsid w:val="004C2906"/>
    <w:rsid w:val="004C3A7F"/>
    <w:rsid w:val="004C6D48"/>
    <w:rsid w:val="004D0F48"/>
    <w:rsid w:val="004D3738"/>
    <w:rsid w:val="004D3F62"/>
    <w:rsid w:val="004D4804"/>
    <w:rsid w:val="004D6D69"/>
    <w:rsid w:val="004E24A2"/>
    <w:rsid w:val="004E24A8"/>
    <w:rsid w:val="004E2AC8"/>
    <w:rsid w:val="004E2D01"/>
    <w:rsid w:val="004E4011"/>
    <w:rsid w:val="004E423E"/>
    <w:rsid w:val="004E447C"/>
    <w:rsid w:val="004E7DD0"/>
    <w:rsid w:val="004F0DCF"/>
    <w:rsid w:val="004F0F8C"/>
    <w:rsid w:val="004F21A8"/>
    <w:rsid w:val="004F537E"/>
    <w:rsid w:val="004F6155"/>
    <w:rsid w:val="004F695B"/>
    <w:rsid w:val="004F7A9E"/>
    <w:rsid w:val="00500849"/>
    <w:rsid w:val="00500BF6"/>
    <w:rsid w:val="00506CF0"/>
    <w:rsid w:val="0051531C"/>
    <w:rsid w:val="00522B70"/>
    <w:rsid w:val="00522BCE"/>
    <w:rsid w:val="00524EE6"/>
    <w:rsid w:val="0052634A"/>
    <w:rsid w:val="0053114A"/>
    <w:rsid w:val="0053374F"/>
    <w:rsid w:val="00535191"/>
    <w:rsid w:val="0053519E"/>
    <w:rsid w:val="00536B52"/>
    <w:rsid w:val="00536E3A"/>
    <w:rsid w:val="0053705F"/>
    <w:rsid w:val="0053759C"/>
    <w:rsid w:val="005414E6"/>
    <w:rsid w:val="005419E7"/>
    <w:rsid w:val="00542C55"/>
    <w:rsid w:val="0054401C"/>
    <w:rsid w:val="0054417F"/>
    <w:rsid w:val="00546CFE"/>
    <w:rsid w:val="00550352"/>
    <w:rsid w:val="00554B37"/>
    <w:rsid w:val="0056055E"/>
    <w:rsid w:val="00561386"/>
    <w:rsid w:val="0056161C"/>
    <w:rsid w:val="00562C78"/>
    <w:rsid w:val="00563C7C"/>
    <w:rsid w:val="00563CFC"/>
    <w:rsid w:val="00566348"/>
    <w:rsid w:val="0057196C"/>
    <w:rsid w:val="005754AB"/>
    <w:rsid w:val="00575CD2"/>
    <w:rsid w:val="00577100"/>
    <w:rsid w:val="005771C2"/>
    <w:rsid w:val="005772A4"/>
    <w:rsid w:val="005839AF"/>
    <w:rsid w:val="0058570F"/>
    <w:rsid w:val="005860A4"/>
    <w:rsid w:val="00591B18"/>
    <w:rsid w:val="005921F6"/>
    <w:rsid w:val="005933CD"/>
    <w:rsid w:val="00593839"/>
    <w:rsid w:val="005939B5"/>
    <w:rsid w:val="0059459D"/>
    <w:rsid w:val="0059490B"/>
    <w:rsid w:val="0059596C"/>
    <w:rsid w:val="00595A04"/>
    <w:rsid w:val="005960EC"/>
    <w:rsid w:val="0059672B"/>
    <w:rsid w:val="00596D35"/>
    <w:rsid w:val="00597456"/>
    <w:rsid w:val="005979F6"/>
    <w:rsid w:val="005A1213"/>
    <w:rsid w:val="005A70FD"/>
    <w:rsid w:val="005B1C4F"/>
    <w:rsid w:val="005B3B61"/>
    <w:rsid w:val="005B41F1"/>
    <w:rsid w:val="005B6C1E"/>
    <w:rsid w:val="005C0146"/>
    <w:rsid w:val="005C0B3F"/>
    <w:rsid w:val="005C174C"/>
    <w:rsid w:val="005C6A72"/>
    <w:rsid w:val="005D022D"/>
    <w:rsid w:val="005D0515"/>
    <w:rsid w:val="005D0E73"/>
    <w:rsid w:val="005D5624"/>
    <w:rsid w:val="005D57ED"/>
    <w:rsid w:val="005D6DCA"/>
    <w:rsid w:val="005D7105"/>
    <w:rsid w:val="005D78AC"/>
    <w:rsid w:val="005E0A54"/>
    <w:rsid w:val="005E2238"/>
    <w:rsid w:val="005E3112"/>
    <w:rsid w:val="005E4F60"/>
    <w:rsid w:val="005E6664"/>
    <w:rsid w:val="005E6F61"/>
    <w:rsid w:val="005F0699"/>
    <w:rsid w:val="005F1CDB"/>
    <w:rsid w:val="005F5052"/>
    <w:rsid w:val="005F513C"/>
    <w:rsid w:val="005F552D"/>
    <w:rsid w:val="005F5BCA"/>
    <w:rsid w:val="005F6354"/>
    <w:rsid w:val="006025AB"/>
    <w:rsid w:val="006040D7"/>
    <w:rsid w:val="0060521D"/>
    <w:rsid w:val="006071E8"/>
    <w:rsid w:val="00607B4B"/>
    <w:rsid w:val="006105AE"/>
    <w:rsid w:val="00610820"/>
    <w:rsid w:val="006154BB"/>
    <w:rsid w:val="00621DC2"/>
    <w:rsid w:val="006237C8"/>
    <w:rsid w:val="006248C3"/>
    <w:rsid w:val="00630172"/>
    <w:rsid w:val="0063032B"/>
    <w:rsid w:val="006307AB"/>
    <w:rsid w:val="006318C2"/>
    <w:rsid w:val="006339CB"/>
    <w:rsid w:val="00633D48"/>
    <w:rsid w:val="006361B5"/>
    <w:rsid w:val="00650EEC"/>
    <w:rsid w:val="00652BB5"/>
    <w:rsid w:val="006532AC"/>
    <w:rsid w:val="00653A71"/>
    <w:rsid w:val="00653C02"/>
    <w:rsid w:val="00654FFF"/>
    <w:rsid w:val="00657E0E"/>
    <w:rsid w:val="00663BC2"/>
    <w:rsid w:val="00665217"/>
    <w:rsid w:val="006662BA"/>
    <w:rsid w:val="00673035"/>
    <w:rsid w:val="0067353D"/>
    <w:rsid w:val="00674118"/>
    <w:rsid w:val="00676435"/>
    <w:rsid w:val="00680471"/>
    <w:rsid w:val="00681900"/>
    <w:rsid w:val="006819ED"/>
    <w:rsid w:val="00684C8D"/>
    <w:rsid w:val="00693A99"/>
    <w:rsid w:val="00695093"/>
    <w:rsid w:val="006952BA"/>
    <w:rsid w:val="006952FD"/>
    <w:rsid w:val="00697B71"/>
    <w:rsid w:val="006A06D2"/>
    <w:rsid w:val="006A4156"/>
    <w:rsid w:val="006A5C59"/>
    <w:rsid w:val="006A7C85"/>
    <w:rsid w:val="006B0C8A"/>
    <w:rsid w:val="006B7B4B"/>
    <w:rsid w:val="006C305C"/>
    <w:rsid w:val="006C6D9C"/>
    <w:rsid w:val="006C7ADB"/>
    <w:rsid w:val="006C7DF1"/>
    <w:rsid w:val="006D36ED"/>
    <w:rsid w:val="006D3979"/>
    <w:rsid w:val="006D5815"/>
    <w:rsid w:val="006D587E"/>
    <w:rsid w:val="006D67C6"/>
    <w:rsid w:val="006E3059"/>
    <w:rsid w:val="006E3152"/>
    <w:rsid w:val="006E4CDC"/>
    <w:rsid w:val="006E6FBC"/>
    <w:rsid w:val="006E7367"/>
    <w:rsid w:val="006F0951"/>
    <w:rsid w:val="006F414A"/>
    <w:rsid w:val="006F54C4"/>
    <w:rsid w:val="006F59B1"/>
    <w:rsid w:val="00707A68"/>
    <w:rsid w:val="00710886"/>
    <w:rsid w:val="007127B5"/>
    <w:rsid w:val="00714BED"/>
    <w:rsid w:val="007179F7"/>
    <w:rsid w:val="00717F89"/>
    <w:rsid w:val="0072007A"/>
    <w:rsid w:val="00722401"/>
    <w:rsid w:val="00723423"/>
    <w:rsid w:val="00723EEA"/>
    <w:rsid w:val="00723F68"/>
    <w:rsid w:val="007274BB"/>
    <w:rsid w:val="007307A7"/>
    <w:rsid w:val="00734148"/>
    <w:rsid w:val="00734916"/>
    <w:rsid w:val="007356F5"/>
    <w:rsid w:val="00743C1D"/>
    <w:rsid w:val="00744938"/>
    <w:rsid w:val="00746AEC"/>
    <w:rsid w:val="007474A3"/>
    <w:rsid w:val="00752DB7"/>
    <w:rsid w:val="00753FE0"/>
    <w:rsid w:val="0075509F"/>
    <w:rsid w:val="00756699"/>
    <w:rsid w:val="00757A51"/>
    <w:rsid w:val="00770A6A"/>
    <w:rsid w:val="00772274"/>
    <w:rsid w:val="00772331"/>
    <w:rsid w:val="007756D8"/>
    <w:rsid w:val="007764BC"/>
    <w:rsid w:val="00777E71"/>
    <w:rsid w:val="00780E4A"/>
    <w:rsid w:val="007826F9"/>
    <w:rsid w:val="0078293A"/>
    <w:rsid w:val="0078432B"/>
    <w:rsid w:val="00790332"/>
    <w:rsid w:val="00790F02"/>
    <w:rsid w:val="007971FB"/>
    <w:rsid w:val="007979DB"/>
    <w:rsid w:val="007A1B05"/>
    <w:rsid w:val="007A33BD"/>
    <w:rsid w:val="007A6A37"/>
    <w:rsid w:val="007B2C6D"/>
    <w:rsid w:val="007B2F36"/>
    <w:rsid w:val="007B3866"/>
    <w:rsid w:val="007B5833"/>
    <w:rsid w:val="007B5CCB"/>
    <w:rsid w:val="007B6761"/>
    <w:rsid w:val="007C095E"/>
    <w:rsid w:val="007C11C8"/>
    <w:rsid w:val="007C280E"/>
    <w:rsid w:val="007C325A"/>
    <w:rsid w:val="007C7463"/>
    <w:rsid w:val="007D1137"/>
    <w:rsid w:val="007D487E"/>
    <w:rsid w:val="007D5B32"/>
    <w:rsid w:val="007D7346"/>
    <w:rsid w:val="007D7418"/>
    <w:rsid w:val="007E15C4"/>
    <w:rsid w:val="007E3904"/>
    <w:rsid w:val="007E3BD9"/>
    <w:rsid w:val="007E5EB6"/>
    <w:rsid w:val="007E74F3"/>
    <w:rsid w:val="007F0219"/>
    <w:rsid w:val="007F3755"/>
    <w:rsid w:val="007F57EE"/>
    <w:rsid w:val="007F76B7"/>
    <w:rsid w:val="007F78AF"/>
    <w:rsid w:val="008001B6"/>
    <w:rsid w:val="008007D9"/>
    <w:rsid w:val="008054CE"/>
    <w:rsid w:val="00806B13"/>
    <w:rsid w:val="0080740B"/>
    <w:rsid w:val="0080785D"/>
    <w:rsid w:val="008139AD"/>
    <w:rsid w:val="00813BBA"/>
    <w:rsid w:val="00814436"/>
    <w:rsid w:val="00814CED"/>
    <w:rsid w:val="00815385"/>
    <w:rsid w:val="00816366"/>
    <w:rsid w:val="0081686B"/>
    <w:rsid w:val="00820DDF"/>
    <w:rsid w:val="00822071"/>
    <w:rsid w:val="00822166"/>
    <w:rsid w:val="008276A5"/>
    <w:rsid w:val="0083220E"/>
    <w:rsid w:val="008332E8"/>
    <w:rsid w:val="008333F5"/>
    <w:rsid w:val="00833CFC"/>
    <w:rsid w:val="00840E4D"/>
    <w:rsid w:val="008428DD"/>
    <w:rsid w:val="00847463"/>
    <w:rsid w:val="00852F0B"/>
    <w:rsid w:val="008549A0"/>
    <w:rsid w:val="00855643"/>
    <w:rsid w:val="00860257"/>
    <w:rsid w:val="00860830"/>
    <w:rsid w:val="00861229"/>
    <w:rsid w:val="0086242E"/>
    <w:rsid w:val="0086325E"/>
    <w:rsid w:val="008638A0"/>
    <w:rsid w:val="008656CE"/>
    <w:rsid w:val="00867898"/>
    <w:rsid w:val="00871F36"/>
    <w:rsid w:val="00877183"/>
    <w:rsid w:val="0087795C"/>
    <w:rsid w:val="00880E4C"/>
    <w:rsid w:val="00883533"/>
    <w:rsid w:val="008858E9"/>
    <w:rsid w:val="00886895"/>
    <w:rsid w:val="0089085D"/>
    <w:rsid w:val="0089120D"/>
    <w:rsid w:val="00891A6E"/>
    <w:rsid w:val="00891B72"/>
    <w:rsid w:val="00894909"/>
    <w:rsid w:val="0089768F"/>
    <w:rsid w:val="008A0CEB"/>
    <w:rsid w:val="008A152E"/>
    <w:rsid w:val="008A1771"/>
    <w:rsid w:val="008A1E91"/>
    <w:rsid w:val="008A1FAD"/>
    <w:rsid w:val="008A3B5C"/>
    <w:rsid w:val="008A4592"/>
    <w:rsid w:val="008B3240"/>
    <w:rsid w:val="008B33CB"/>
    <w:rsid w:val="008B4493"/>
    <w:rsid w:val="008B4963"/>
    <w:rsid w:val="008B57F9"/>
    <w:rsid w:val="008C02CE"/>
    <w:rsid w:val="008C0E2D"/>
    <w:rsid w:val="008C1E60"/>
    <w:rsid w:val="008C2DEF"/>
    <w:rsid w:val="008D4AAB"/>
    <w:rsid w:val="008D6E98"/>
    <w:rsid w:val="008D7476"/>
    <w:rsid w:val="008D7CDA"/>
    <w:rsid w:val="008E1A2A"/>
    <w:rsid w:val="008E22DE"/>
    <w:rsid w:val="008E23C2"/>
    <w:rsid w:val="008E2CC0"/>
    <w:rsid w:val="008E38D7"/>
    <w:rsid w:val="008F0CC7"/>
    <w:rsid w:val="008F17B1"/>
    <w:rsid w:val="008F57E9"/>
    <w:rsid w:val="008F5E5C"/>
    <w:rsid w:val="00901C80"/>
    <w:rsid w:val="00903822"/>
    <w:rsid w:val="00903A63"/>
    <w:rsid w:val="00905528"/>
    <w:rsid w:val="00906BBD"/>
    <w:rsid w:val="009070E0"/>
    <w:rsid w:val="00912064"/>
    <w:rsid w:val="00912D35"/>
    <w:rsid w:val="00916630"/>
    <w:rsid w:val="0092494B"/>
    <w:rsid w:val="0092741B"/>
    <w:rsid w:val="00930317"/>
    <w:rsid w:val="009305AD"/>
    <w:rsid w:val="00931CF7"/>
    <w:rsid w:val="00932353"/>
    <w:rsid w:val="00933316"/>
    <w:rsid w:val="00933D2B"/>
    <w:rsid w:val="00935F13"/>
    <w:rsid w:val="00944BF8"/>
    <w:rsid w:val="0094572D"/>
    <w:rsid w:val="00947094"/>
    <w:rsid w:val="009501F5"/>
    <w:rsid w:val="009519A5"/>
    <w:rsid w:val="00952263"/>
    <w:rsid w:val="00952A0B"/>
    <w:rsid w:val="00953CAC"/>
    <w:rsid w:val="0095556B"/>
    <w:rsid w:val="009558D4"/>
    <w:rsid w:val="009562E2"/>
    <w:rsid w:val="009610BC"/>
    <w:rsid w:val="009610D1"/>
    <w:rsid w:val="0096130A"/>
    <w:rsid w:val="00962268"/>
    <w:rsid w:val="009639F1"/>
    <w:rsid w:val="0096436E"/>
    <w:rsid w:val="00965F87"/>
    <w:rsid w:val="00966854"/>
    <w:rsid w:val="00970B0A"/>
    <w:rsid w:val="00976995"/>
    <w:rsid w:val="00977F62"/>
    <w:rsid w:val="009819E8"/>
    <w:rsid w:val="00982905"/>
    <w:rsid w:val="0098355E"/>
    <w:rsid w:val="00984466"/>
    <w:rsid w:val="00986427"/>
    <w:rsid w:val="009866A5"/>
    <w:rsid w:val="00987562"/>
    <w:rsid w:val="00987715"/>
    <w:rsid w:val="009912ED"/>
    <w:rsid w:val="00991CDE"/>
    <w:rsid w:val="009A06CC"/>
    <w:rsid w:val="009A19D0"/>
    <w:rsid w:val="009B11E2"/>
    <w:rsid w:val="009B12BE"/>
    <w:rsid w:val="009B30A5"/>
    <w:rsid w:val="009B6858"/>
    <w:rsid w:val="009B7279"/>
    <w:rsid w:val="009B77F4"/>
    <w:rsid w:val="009B7895"/>
    <w:rsid w:val="009B7F85"/>
    <w:rsid w:val="009C2E20"/>
    <w:rsid w:val="009C4606"/>
    <w:rsid w:val="009C69AF"/>
    <w:rsid w:val="009C78F3"/>
    <w:rsid w:val="009D3024"/>
    <w:rsid w:val="009D47BF"/>
    <w:rsid w:val="009D778A"/>
    <w:rsid w:val="009E34CB"/>
    <w:rsid w:val="009E4F33"/>
    <w:rsid w:val="009E561B"/>
    <w:rsid w:val="009E700D"/>
    <w:rsid w:val="009E77D4"/>
    <w:rsid w:val="009F4DA1"/>
    <w:rsid w:val="009F4F19"/>
    <w:rsid w:val="009F5BE9"/>
    <w:rsid w:val="009F63C0"/>
    <w:rsid w:val="009F6B7E"/>
    <w:rsid w:val="00A02D61"/>
    <w:rsid w:val="00A03474"/>
    <w:rsid w:val="00A03A0D"/>
    <w:rsid w:val="00A03BD0"/>
    <w:rsid w:val="00A04E1C"/>
    <w:rsid w:val="00A0763A"/>
    <w:rsid w:val="00A171C2"/>
    <w:rsid w:val="00A20435"/>
    <w:rsid w:val="00A210A1"/>
    <w:rsid w:val="00A21C2E"/>
    <w:rsid w:val="00A2245B"/>
    <w:rsid w:val="00A234AD"/>
    <w:rsid w:val="00A241E7"/>
    <w:rsid w:val="00A2443A"/>
    <w:rsid w:val="00A2673F"/>
    <w:rsid w:val="00A3022C"/>
    <w:rsid w:val="00A31AA1"/>
    <w:rsid w:val="00A32642"/>
    <w:rsid w:val="00A34726"/>
    <w:rsid w:val="00A374FA"/>
    <w:rsid w:val="00A37854"/>
    <w:rsid w:val="00A42C72"/>
    <w:rsid w:val="00A473E0"/>
    <w:rsid w:val="00A47E0E"/>
    <w:rsid w:val="00A517DF"/>
    <w:rsid w:val="00A52DA0"/>
    <w:rsid w:val="00A53F3C"/>
    <w:rsid w:val="00A553B4"/>
    <w:rsid w:val="00A5641B"/>
    <w:rsid w:val="00A57F23"/>
    <w:rsid w:val="00A61E4D"/>
    <w:rsid w:val="00A62B70"/>
    <w:rsid w:val="00A62E1C"/>
    <w:rsid w:val="00A63CF4"/>
    <w:rsid w:val="00A6545E"/>
    <w:rsid w:val="00A6600B"/>
    <w:rsid w:val="00A66616"/>
    <w:rsid w:val="00A7103A"/>
    <w:rsid w:val="00A74259"/>
    <w:rsid w:val="00A80FBC"/>
    <w:rsid w:val="00A82012"/>
    <w:rsid w:val="00A83FD8"/>
    <w:rsid w:val="00A86401"/>
    <w:rsid w:val="00A86B45"/>
    <w:rsid w:val="00A94A5C"/>
    <w:rsid w:val="00A95C01"/>
    <w:rsid w:val="00A97411"/>
    <w:rsid w:val="00A9750C"/>
    <w:rsid w:val="00A97C0B"/>
    <w:rsid w:val="00A97D82"/>
    <w:rsid w:val="00AA234E"/>
    <w:rsid w:val="00AA245C"/>
    <w:rsid w:val="00AA47CF"/>
    <w:rsid w:val="00AA4DC6"/>
    <w:rsid w:val="00AA5C2F"/>
    <w:rsid w:val="00AA5D08"/>
    <w:rsid w:val="00AA6B2A"/>
    <w:rsid w:val="00AB2003"/>
    <w:rsid w:val="00AB47E4"/>
    <w:rsid w:val="00AB4FF5"/>
    <w:rsid w:val="00AB51C4"/>
    <w:rsid w:val="00AB5F80"/>
    <w:rsid w:val="00AC0959"/>
    <w:rsid w:val="00AC119E"/>
    <w:rsid w:val="00AD095A"/>
    <w:rsid w:val="00AD35B2"/>
    <w:rsid w:val="00AD51F3"/>
    <w:rsid w:val="00AD553F"/>
    <w:rsid w:val="00AD5A63"/>
    <w:rsid w:val="00AD6EC3"/>
    <w:rsid w:val="00AE1560"/>
    <w:rsid w:val="00AE2BD8"/>
    <w:rsid w:val="00AE3432"/>
    <w:rsid w:val="00AE372A"/>
    <w:rsid w:val="00AF0016"/>
    <w:rsid w:val="00AF0333"/>
    <w:rsid w:val="00AF0A1D"/>
    <w:rsid w:val="00AF49C8"/>
    <w:rsid w:val="00AF52D3"/>
    <w:rsid w:val="00AF5E78"/>
    <w:rsid w:val="00AF616C"/>
    <w:rsid w:val="00AF715C"/>
    <w:rsid w:val="00B005B7"/>
    <w:rsid w:val="00B00B6B"/>
    <w:rsid w:val="00B00E11"/>
    <w:rsid w:val="00B0121A"/>
    <w:rsid w:val="00B02767"/>
    <w:rsid w:val="00B1029A"/>
    <w:rsid w:val="00B11742"/>
    <w:rsid w:val="00B127DE"/>
    <w:rsid w:val="00B153CD"/>
    <w:rsid w:val="00B16C49"/>
    <w:rsid w:val="00B17C87"/>
    <w:rsid w:val="00B2065F"/>
    <w:rsid w:val="00B22A24"/>
    <w:rsid w:val="00B23D1D"/>
    <w:rsid w:val="00B2449E"/>
    <w:rsid w:val="00B26E09"/>
    <w:rsid w:val="00B2720C"/>
    <w:rsid w:val="00B273B8"/>
    <w:rsid w:val="00B2789F"/>
    <w:rsid w:val="00B3140D"/>
    <w:rsid w:val="00B314CE"/>
    <w:rsid w:val="00B317FF"/>
    <w:rsid w:val="00B31892"/>
    <w:rsid w:val="00B31F6E"/>
    <w:rsid w:val="00B34F60"/>
    <w:rsid w:val="00B35BBF"/>
    <w:rsid w:val="00B36CB4"/>
    <w:rsid w:val="00B43F29"/>
    <w:rsid w:val="00B52741"/>
    <w:rsid w:val="00B52B2F"/>
    <w:rsid w:val="00B52BB7"/>
    <w:rsid w:val="00B55567"/>
    <w:rsid w:val="00B56D02"/>
    <w:rsid w:val="00B57D25"/>
    <w:rsid w:val="00B60432"/>
    <w:rsid w:val="00B624AA"/>
    <w:rsid w:val="00B62FC5"/>
    <w:rsid w:val="00B631AB"/>
    <w:rsid w:val="00B65EC7"/>
    <w:rsid w:val="00B66398"/>
    <w:rsid w:val="00B71851"/>
    <w:rsid w:val="00B73072"/>
    <w:rsid w:val="00B76480"/>
    <w:rsid w:val="00B7698E"/>
    <w:rsid w:val="00B77256"/>
    <w:rsid w:val="00B77C3D"/>
    <w:rsid w:val="00B81797"/>
    <w:rsid w:val="00B85918"/>
    <w:rsid w:val="00B86538"/>
    <w:rsid w:val="00B90EC1"/>
    <w:rsid w:val="00B92957"/>
    <w:rsid w:val="00B92FD6"/>
    <w:rsid w:val="00B93152"/>
    <w:rsid w:val="00B934DD"/>
    <w:rsid w:val="00B959CB"/>
    <w:rsid w:val="00BA02FA"/>
    <w:rsid w:val="00BA1C5A"/>
    <w:rsid w:val="00BA3EED"/>
    <w:rsid w:val="00BA6C31"/>
    <w:rsid w:val="00BA721B"/>
    <w:rsid w:val="00BB3094"/>
    <w:rsid w:val="00BB320C"/>
    <w:rsid w:val="00BB380A"/>
    <w:rsid w:val="00BB5D77"/>
    <w:rsid w:val="00BC546F"/>
    <w:rsid w:val="00BC6E81"/>
    <w:rsid w:val="00BC6EA6"/>
    <w:rsid w:val="00BD1743"/>
    <w:rsid w:val="00BD1A64"/>
    <w:rsid w:val="00BD266B"/>
    <w:rsid w:val="00BD27AB"/>
    <w:rsid w:val="00BD6690"/>
    <w:rsid w:val="00BD7020"/>
    <w:rsid w:val="00BE7FF0"/>
    <w:rsid w:val="00BF19FD"/>
    <w:rsid w:val="00BF1A77"/>
    <w:rsid w:val="00BF1AB5"/>
    <w:rsid w:val="00BF1F9F"/>
    <w:rsid w:val="00BF258C"/>
    <w:rsid w:val="00BF4BEA"/>
    <w:rsid w:val="00C0052E"/>
    <w:rsid w:val="00C01989"/>
    <w:rsid w:val="00C036B6"/>
    <w:rsid w:val="00C053C9"/>
    <w:rsid w:val="00C10EA7"/>
    <w:rsid w:val="00C1208C"/>
    <w:rsid w:val="00C129C0"/>
    <w:rsid w:val="00C12FEE"/>
    <w:rsid w:val="00C1482E"/>
    <w:rsid w:val="00C15EC8"/>
    <w:rsid w:val="00C15EC9"/>
    <w:rsid w:val="00C16594"/>
    <w:rsid w:val="00C20AEA"/>
    <w:rsid w:val="00C22305"/>
    <w:rsid w:val="00C234CC"/>
    <w:rsid w:val="00C235D6"/>
    <w:rsid w:val="00C251BB"/>
    <w:rsid w:val="00C30286"/>
    <w:rsid w:val="00C30501"/>
    <w:rsid w:val="00C30984"/>
    <w:rsid w:val="00C31ADE"/>
    <w:rsid w:val="00C34CDF"/>
    <w:rsid w:val="00C35854"/>
    <w:rsid w:val="00C37102"/>
    <w:rsid w:val="00C4083B"/>
    <w:rsid w:val="00C42336"/>
    <w:rsid w:val="00C42337"/>
    <w:rsid w:val="00C4386E"/>
    <w:rsid w:val="00C44AF8"/>
    <w:rsid w:val="00C50192"/>
    <w:rsid w:val="00C52CF0"/>
    <w:rsid w:val="00C534A1"/>
    <w:rsid w:val="00C61FE2"/>
    <w:rsid w:val="00C6220A"/>
    <w:rsid w:val="00C632BA"/>
    <w:rsid w:val="00C63E88"/>
    <w:rsid w:val="00C64F3E"/>
    <w:rsid w:val="00C66CED"/>
    <w:rsid w:val="00C70255"/>
    <w:rsid w:val="00C712B8"/>
    <w:rsid w:val="00C71A9C"/>
    <w:rsid w:val="00C73044"/>
    <w:rsid w:val="00C732A0"/>
    <w:rsid w:val="00C75C88"/>
    <w:rsid w:val="00C7635A"/>
    <w:rsid w:val="00C768D7"/>
    <w:rsid w:val="00C80505"/>
    <w:rsid w:val="00C87940"/>
    <w:rsid w:val="00C90319"/>
    <w:rsid w:val="00C92C7C"/>
    <w:rsid w:val="00C944F1"/>
    <w:rsid w:val="00C94F5A"/>
    <w:rsid w:val="00C97881"/>
    <w:rsid w:val="00CA04D4"/>
    <w:rsid w:val="00CA123D"/>
    <w:rsid w:val="00CA2195"/>
    <w:rsid w:val="00CA2E43"/>
    <w:rsid w:val="00CA45F9"/>
    <w:rsid w:val="00CB0C28"/>
    <w:rsid w:val="00CB1CE8"/>
    <w:rsid w:val="00CB4466"/>
    <w:rsid w:val="00CB5082"/>
    <w:rsid w:val="00CB5924"/>
    <w:rsid w:val="00CC094E"/>
    <w:rsid w:val="00CC3D0C"/>
    <w:rsid w:val="00CC6D13"/>
    <w:rsid w:val="00CC6DB8"/>
    <w:rsid w:val="00CE18DB"/>
    <w:rsid w:val="00CE19A1"/>
    <w:rsid w:val="00CE4558"/>
    <w:rsid w:val="00CE5170"/>
    <w:rsid w:val="00CE5A5B"/>
    <w:rsid w:val="00CE6080"/>
    <w:rsid w:val="00CE633B"/>
    <w:rsid w:val="00CF0ADE"/>
    <w:rsid w:val="00CF32AA"/>
    <w:rsid w:val="00CF4E7C"/>
    <w:rsid w:val="00CF559C"/>
    <w:rsid w:val="00CF6B96"/>
    <w:rsid w:val="00CF7A0C"/>
    <w:rsid w:val="00D02B79"/>
    <w:rsid w:val="00D04717"/>
    <w:rsid w:val="00D04BC0"/>
    <w:rsid w:val="00D12190"/>
    <w:rsid w:val="00D153A1"/>
    <w:rsid w:val="00D154BE"/>
    <w:rsid w:val="00D16E57"/>
    <w:rsid w:val="00D20EEB"/>
    <w:rsid w:val="00D21849"/>
    <w:rsid w:val="00D21C4B"/>
    <w:rsid w:val="00D242DE"/>
    <w:rsid w:val="00D25E5E"/>
    <w:rsid w:val="00D26871"/>
    <w:rsid w:val="00D27DE7"/>
    <w:rsid w:val="00D33395"/>
    <w:rsid w:val="00D33B9F"/>
    <w:rsid w:val="00D36BF9"/>
    <w:rsid w:val="00D37F7D"/>
    <w:rsid w:val="00D41864"/>
    <w:rsid w:val="00D4401C"/>
    <w:rsid w:val="00D45355"/>
    <w:rsid w:val="00D46145"/>
    <w:rsid w:val="00D476DC"/>
    <w:rsid w:val="00D4795C"/>
    <w:rsid w:val="00D510E0"/>
    <w:rsid w:val="00D51B7E"/>
    <w:rsid w:val="00D575BA"/>
    <w:rsid w:val="00D625FD"/>
    <w:rsid w:val="00D66413"/>
    <w:rsid w:val="00D66F33"/>
    <w:rsid w:val="00D673B0"/>
    <w:rsid w:val="00D71A33"/>
    <w:rsid w:val="00D72707"/>
    <w:rsid w:val="00D73DC4"/>
    <w:rsid w:val="00D7582C"/>
    <w:rsid w:val="00D75AE1"/>
    <w:rsid w:val="00D7608D"/>
    <w:rsid w:val="00D7713D"/>
    <w:rsid w:val="00D87AA8"/>
    <w:rsid w:val="00D96998"/>
    <w:rsid w:val="00D96FEC"/>
    <w:rsid w:val="00DA6D46"/>
    <w:rsid w:val="00DB1055"/>
    <w:rsid w:val="00DB2721"/>
    <w:rsid w:val="00DB293B"/>
    <w:rsid w:val="00DB2D23"/>
    <w:rsid w:val="00DB3E85"/>
    <w:rsid w:val="00DB45AF"/>
    <w:rsid w:val="00DB5F21"/>
    <w:rsid w:val="00DB7741"/>
    <w:rsid w:val="00DC015D"/>
    <w:rsid w:val="00DC26C8"/>
    <w:rsid w:val="00DC35C9"/>
    <w:rsid w:val="00DC3E38"/>
    <w:rsid w:val="00DC6D20"/>
    <w:rsid w:val="00DD058D"/>
    <w:rsid w:val="00DD05B0"/>
    <w:rsid w:val="00DD2F3F"/>
    <w:rsid w:val="00DD3801"/>
    <w:rsid w:val="00DD613B"/>
    <w:rsid w:val="00DD67BA"/>
    <w:rsid w:val="00DD7B8D"/>
    <w:rsid w:val="00DE1159"/>
    <w:rsid w:val="00DE1E65"/>
    <w:rsid w:val="00DE3159"/>
    <w:rsid w:val="00DE5837"/>
    <w:rsid w:val="00DF017D"/>
    <w:rsid w:val="00DF06CF"/>
    <w:rsid w:val="00DF11BF"/>
    <w:rsid w:val="00DF18F2"/>
    <w:rsid w:val="00DF20FA"/>
    <w:rsid w:val="00DF65FC"/>
    <w:rsid w:val="00DF6F8A"/>
    <w:rsid w:val="00E003F9"/>
    <w:rsid w:val="00E00CF4"/>
    <w:rsid w:val="00E07543"/>
    <w:rsid w:val="00E103C3"/>
    <w:rsid w:val="00E112B0"/>
    <w:rsid w:val="00E12EF7"/>
    <w:rsid w:val="00E12F24"/>
    <w:rsid w:val="00E136BB"/>
    <w:rsid w:val="00E164EB"/>
    <w:rsid w:val="00E224C1"/>
    <w:rsid w:val="00E2392B"/>
    <w:rsid w:val="00E240D2"/>
    <w:rsid w:val="00E2641F"/>
    <w:rsid w:val="00E34234"/>
    <w:rsid w:val="00E34AD7"/>
    <w:rsid w:val="00E366E5"/>
    <w:rsid w:val="00E41095"/>
    <w:rsid w:val="00E41C2A"/>
    <w:rsid w:val="00E42C69"/>
    <w:rsid w:val="00E47C1F"/>
    <w:rsid w:val="00E51069"/>
    <w:rsid w:val="00E51235"/>
    <w:rsid w:val="00E51730"/>
    <w:rsid w:val="00E524DB"/>
    <w:rsid w:val="00E5652F"/>
    <w:rsid w:val="00E56EDA"/>
    <w:rsid w:val="00E5720D"/>
    <w:rsid w:val="00E604A3"/>
    <w:rsid w:val="00E60813"/>
    <w:rsid w:val="00E60B60"/>
    <w:rsid w:val="00E614C7"/>
    <w:rsid w:val="00E62AD8"/>
    <w:rsid w:val="00E62EE4"/>
    <w:rsid w:val="00E662BC"/>
    <w:rsid w:val="00E706A8"/>
    <w:rsid w:val="00E71AAB"/>
    <w:rsid w:val="00E72466"/>
    <w:rsid w:val="00E727F6"/>
    <w:rsid w:val="00E76036"/>
    <w:rsid w:val="00E776DC"/>
    <w:rsid w:val="00E83BE1"/>
    <w:rsid w:val="00E842D2"/>
    <w:rsid w:val="00E84669"/>
    <w:rsid w:val="00E86249"/>
    <w:rsid w:val="00E869B7"/>
    <w:rsid w:val="00E945D0"/>
    <w:rsid w:val="00EA20E9"/>
    <w:rsid w:val="00EA400E"/>
    <w:rsid w:val="00EA66FA"/>
    <w:rsid w:val="00EB00EC"/>
    <w:rsid w:val="00EB15FA"/>
    <w:rsid w:val="00EB1AD8"/>
    <w:rsid w:val="00EB2B2B"/>
    <w:rsid w:val="00EB3333"/>
    <w:rsid w:val="00EB42B3"/>
    <w:rsid w:val="00EB6AC2"/>
    <w:rsid w:val="00EC3104"/>
    <w:rsid w:val="00EC35D0"/>
    <w:rsid w:val="00EC37AB"/>
    <w:rsid w:val="00EC4D1A"/>
    <w:rsid w:val="00EC6409"/>
    <w:rsid w:val="00EC680D"/>
    <w:rsid w:val="00ED097A"/>
    <w:rsid w:val="00ED28F7"/>
    <w:rsid w:val="00ED4C41"/>
    <w:rsid w:val="00ED5795"/>
    <w:rsid w:val="00ED7342"/>
    <w:rsid w:val="00EE0128"/>
    <w:rsid w:val="00EE09B9"/>
    <w:rsid w:val="00EE2469"/>
    <w:rsid w:val="00EE2904"/>
    <w:rsid w:val="00EE440F"/>
    <w:rsid w:val="00EE4864"/>
    <w:rsid w:val="00EE55DB"/>
    <w:rsid w:val="00EE62B0"/>
    <w:rsid w:val="00EF207E"/>
    <w:rsid w:val="00EF350A"/>
    <w:rsid w:val="00EF7123"/>
    <w:rsid w:val="00F034AA"/>
    <w:rsid w:val="00F03F48"/>
    <w:rsid w:val="00F05ADD"/>
    <w:rsid w:val="00F1024B"/>
    <w:rsid w:val="00F1096F"/>
    <w:rsid w:val="00F11703"/>
    <w:rsid w:val="00F12361"/>
    <w:rsid w:val="00F14425"/>
    <w:rsid w:val="00F20417"/>
    <w:rsid w:val="00F20874"/>
    <w:rsid w:val="00F20AD2"/>
    <w:rsid w:val="00F214CA"/>
    <w:rsid w:val="00F22A3C"/>
    <w:rsid w:val="00F24E82"/>
    <w:rsid w:val="00F26A65"/>
    <w:rsid w:val="00F3447D"/>
    <w:rsid w:val="00F40293"/>
    <w:rsid w:val="00F44353"/>
    <w:rsid w:val="00F44395"/>
    <w:rsid w:val="00F44A65"/>
    <w:rsid w:val="00F45892"/>
    <w:rsid w:val="00F47BB4"/>
    <w:rsid w:val="00F507DB"/>
    <w:rsid w:val="00F53286"/>
    <w:rsid w:val="00F6009E"/>
    <w:rsid w:val="00F6173A"/>
    <w:rsid w:val="00F6424D"/>
    <w:rsid w:val="00F7140B"/>
    <w:rsid w:val="00F71C6B"/>
    <w:rsid w:val="00F723BA"/>
    <w:rsid w:val="00F72FD1"/>
    <w:rsid w:val="00F74B0D"/>
    <w:rsid w:val="00F76190"/>
    <w:rsid w:val="00F76FBF"/>
    <w:rsid w:val="00F775A4"/>
    <w:rsid w:val="00F80AE0"/>
    <w:rsid w:val="00F811C4"/>
    <w:rsid w:val="00F83452"/>
    <w:rsid w:val="00F84FAA"/>
    <w:rsid w:val="00F85545"/>
    <w:rsid w:val="00F86008"/>
    <w:rsid w:val="00F90164"/>
    <w:rsid w:val="00F92202"/>
    <w:rsid w:val="00F93448"/>
    <w:rsid w:val="00F94B7F"/>
    <w:rsid w:val="00F95859"/>
    <w:rsid w:val="00F96DB8"/>
    <w:rsid w:val="00F971B0"/>
    <w:rsid w:val="00FA0508"/>
    <w:rsid w:val="00FA0A35"/>
    <w:rsid w:val="00FA34E6"/>
    <w:rsid w:val="00FA548F"/>
    <w:rsid w:val="00FA6017"/>
    <w:rsid w:val="00FA766D"/>
    <w:rsid w:val="00FA78C2"/>
    <w:rsid w:val="00FB01DA"/>
    <w:rsid w:val="00FB10E0"/>
    <w:rsid w:val="00FB2082"/>
    <w:rsid w:val="00FB2428"/>
    <w:rsid w:val="00FB382E"/>
    <w:rsid w:val="00FB3FFE"/>
    <w:rsid w:val="00FB4E28"/>
    <w:rsid w:val="00FC0983"/>
    <w:rsid w:val="00FC2606"/>
    <w:rsid w:val="00FD00A4"/>
    <w:rsid w:val="00FD00CC"/>
    <w:rsid w:val="00FD1AEF"/>
    <w:rsid w:val="00FD5AD4"/>
    <w:rsid w:val="00FD66B0"/>
    <w:rsid w:val="00FE603A"/>
    <w:rsid w:val="00FE74A2"/>
    <w:rsid w:val="00FE79AA"/>
    <w:rsid w:val="00FF15EB"/>
    <w:rsid w:val="00FF3756"/>
    <w:rsid w:val="00FF55E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black"/>
    </o:shapedefaults>
    <o:shapelayout v:ext="edit">
      <o:idmap v:ext="edit" data="2"/>
    </o:shapelayout>
  </w:shapeDefaults>
  <w:decimalSymbol w:val=","/>
  <w:listSeparator w:val=";"/>
  <w14:docId w14:val="01121D8E"/>
  <w15:docId w15:val="{C0B5C94A-8545-4B1F-9BF7-B8EA4FD1C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95B"/>
    <w:pPr>
      <w:spacing w:before="60" w:after="120" w:line="240" w:lineRule="auto"/>
    </w:pPr>
    <w:rPr>
      <w:rFonts w:ascii="Rubik" w:hAnsi="Rubik" w:cs="Rubik"/>
      <w:sz w:val="20"/>
      <w:szCs w:val="20"/>
      <w:lang w:val="nl-BE"/>
    </w:rPr>
  </w:style>
  <w:style w:type="paragraph" w:styleId="Heading1">
    <w:name w:val="heading 1"/>
    <w:basedOn w:val="Normal"/>
    <w:next w:val="Normal"/>
    <w:link w:val="Heading1Char"/>
    <w:uiPriority w:val="9"/>
    <w:qFormat/>
    <w:rsid w:val="00D7713D"/>
    <w:pPr>
      <w:keepNext/>
      <w:keepLines/>
      <w:numPr>
        <w:numId w:val="6"/>
      </w:numPr>
      <w:pBdr>
        <w:left w:val="single" w:sz="48" w:space="4" w:color="FFCC8E" w:themeColor="accent1"/>
      </w:pBdr>
      <w:spacing w:before="480" w:after="360"/>
      <w:ind w:left="0" w:hanging="851"/>
      <w:outlineLvl w:val="0"/>
    </w:pPr>
    <w:rPr>
      <w:rFonts w:eastAsiaTheme="majorEastAsia" w:cstheme="majorBidi"/>
      <w:b/>
      <w:bCs/>
      <w:color w:val="1E0040" w:themeColor="text1"/>
      <w:sz w:val="36"/>
      <w:szCs w:val="52"/>
    </w:rPr>
  </w:style>
  <w:style w:type="paragraph" w:styleId="Heading2">
    <w:name w:val="heading 2"/>
    <w:basedOn w:val="Normal"/>
    <w:next w:val="Normal"/>
    <w:link w:val="Heading2Char"/>
    <w:uiPriority w:val="9"/>
    <w:qFormat/>
    <w:rsid w:val="00A3022C"/>
    <w:pPr>
      <w:keepNext/>
      <w:keepLines/>
      <w:numPr>
        <w:ilvl w:val="1"/>
        <w:numId w:val="6"/>
      </w:numPr>
      <w:spacing w:before="360" w:after="320"/>
      <w:ind w:left="0" w:hanging="851"/>
      <w:outlineLvl w:val="1"/>
    </w:pPr>
    <w:rPr>
      <w:rFonts w:eastAsiaTheme="majorEastAsia" w:cstheme="majorBidi"/>
      <w:b/>
      <w:bCs/>
      <w:color w:val="1E0040" w:themeColor="text1"/>
      <w:sz w:val="32"/>
      <w:szCs w:val="32"/>
    </w:rPr>
  </w:style>
  <w:style w:type="paragraph" w:styleId="Heading3">
    <w:name w:val="heading 3"/>
    <w:basedOn w:val="Normal"/>
    <w:next w:val="Normal"/>
    <w:link w:val="Heading3Char"/>
    <w:uiPriority w:val="9"/>
    <w:qFormat/>
    <w:rsid w:val="00A3022C"/>
    <w:pPr>
      <w:keepNext/>
      <w:keepLines/>
      <w:numPr>
        <w:ilvl w:val="2"/>
        <w:numId w:val="6"/>
      </w:numPr>
      <w:spacing w:before="240"/>
      <w:ind w:left="0" w:hanging="851"/>
      <w:outlineLvl w:val="2"/>
    </w:pPr>
    <w:rPr>
      <w:rFonts w:eastAsiaTheme="majorEastAsia" w:cstheme="majorBidi"/>
      <w:b/>
      <w:bCs/>
      <w:color w:val="3C005E" w:themeColor="text2"/>
      <w:sz w:val="24"/>
      <w:szCs w:val="24"/>
    </w:rPr>
  </w:style>
  <w:style w:type="paragraph" w:styleId="Heading4">
    <w:name w:val="heading 4"/>
    <w:basedOn w:val="Normal"/>
    <w:next w:val="Normal"/>
    <w:link w:val="Heading4Char"/>
    <w:uiPriority w:val="9"/>
    <w:qFormat/>
    <w:rsid w:val="00A3022C"/>
    <w:pPr>
      <w:keepNext/>
      <w:keepLines/>
      <w:numPr>
        <w:ilvl w:val="3"/>
        <w:numId w:val="6"/>
      </w:numPr>
      <w:spacing w:before="200"/>
      <w:ind w:left="0" w:hanging="851"/>
      <w:outlineLvl w:val="3"/>
    </w:pPr>
    <w:rPr>
      <w:rFonts w:eastAsiaTheme="majorEastAsia" w:cstheme="majorBidi"/>
      <w:b/>
      <w:bCs/>
      <w:iCs/>
      <w:color w:val="3C005E" w:themeColor="text2"/>
    </w:rPr>
  </w:style>
  <w:style w:type="paragraph" w:styleId="Heading5">
    <w:name w:val="heading 5"/>
    <w:basedOn w:val="Normal"/>
    <w:next w:val="Normal"/>
    <w:link w:val="Heading5Char"/>
    <w:uiPriority w:val="9"/>
    <w:unhideWhenUsed/>
    <w:qFormat/>
    <w:rsid w:val="00CE4558"/>
    <w:pPr>
      <w:keepNext/>
      <w:keepLines/>
      <w:numPr>
        <w:ilvl w:val="4"/>
        <w:numId w:val="6"/>
      </w:numPr>
      <w:spacing w:before="200"/>
      <w:ind w:left="1009" w:hanging="1009"/>
      <w:outlineLvl w:val="4"/>
    </w:pPr>
    <w:rPr>
      <w:rFonts w:eastAsiaTheme="majorEastAsia" w:cstheme="majorBidi"/>
      <w:color w:val="3C005E" w:themeColor="text2"/>
    </w:rPr>
  </w:style>
  <w:style w:type="paragraph" w:styleId="Heading6">
    <w:name w:val="heading 6"/>
    <w:basedOn w:val="Normal"/>
    <w:next w:val="Normal"/>
    <w:link w:val="Heading6Char"/>
    <w:uiPriority w:val="9"/>
    <w:unhideWhenUsed/>
    <w:qFormat/>
    <w:rsid w:val="00CE4558"/>
    <w:pPr>
      <w:keepNext/>
      <w:keepLines/>
      <w:numPr>
        <w:ilvl w:val="5"/>
        <w:numId w:val="6"/>
      </w:numPr>
      <w:spacing w:before="200"/>
      <w:ind w:left="1151" w:hanging="1151"/>
      <w:outlineLvl w:val="5"/>
    </w:pPr>
    <w:rPr>
      <w:rFonts w:eastAsiaTheme="majorEastAsia" w:cstheme="majorBidi"/>
      <w:iCs/>
      <w:color w:val="3C005E" w:themeColor="text2"/>
    </w:rPr>
  </w:style>
  <w:style w:type="paragraph" w:styleId="Heading7">
    <w:name w:val="heading 7"/>
    <w:basedOn w:val="Normal"/>
    <w:next w:val="Normal"/>
    <w:link w:val="Heading7Char"/>
    <w:uiPriority w:val="9"/>
    <w:unhideWhenUsed/>
    <w:qFormat/>
    <w:rsid w:val="00CE4558"/>
    <w:pPr>
      <w:keepNext/>
      <w:keepLines/>
      <w:numPr>
        <w:ilvl w:val="6"/>
        <w:numId w:val="6"/>
      </w:numPr>
      <w:spacing w:before="200"/>
      <w:ind w:left="1298" w:hanging="1298"/>
      <w:outlineLvl w:val="6"/>
    </w:pPr>
    <w:rPr>
      <w:rFonts w:eastAsiaTheme="majorEastAsia" w:cstheme="majorBidi"/>
      <w:iCs/>
      <w:color w:val="3C005E" w:themeColor="text2"/>
    </w:rPr>
  </w:style>
  <w:style w:type="paragraph" w:styleId="Heading8">
    <w:name w:val="heading 8"/>
    <w:basedOn w:val="Normal"/>
    <w:next w:val="Normal"/>
    <w:link w:val="Heading8Char"/>
    <w:uiPriority w:val="9"/>
    <w:unhideWhenUsed/>
    <w:qFormat/>
    <w:rsid w:val="00CE4558"/>
    <w:pPr>
      <w:keepNext/>
      <w:keepLines/>
      <w:numPr>
        <w:ilvl w:val="7"/>
        <w:numId w:val="6"/>
      </w:numPr>
      <w:spacing w:before="200"/>
      <w:outlineLvl w:val="7"/>
    </w:pPr>
    <w:rPr>
      <w:rFonts w:eastAsiaTheme="majorEastAsia" w:cstheme="majorBidi"/>
      <w:color w:val="3C005E" w:themeColor="text2"/>
    </w:rPr>
  </w:style>
  <w:style w:type="paragraph" w:styleId="Heading9">
    <w:name w:val="heading 9"/>
    <w:basedOn w:val="Normal"/>
    <w:next w:val="Normal"/>
    <w:link w:val="Heading9Char"/>
    <w:uiPriority w:val="9"/>
    <w:unhideWhenUsed/>
    <w:qFormat/>
    <w:rsid w:val="00CE4558"/>
    <w:pPr>
      <w:keepNext/>
      <w:keepLines/>
      <w:numPr>
        <w:ilvl w:val="8"/>
        <w:numId w:val="6"/>
      </w:numPr>
      <w:spacing w:before="200"/>
      <w:ind w:left="1582" w:hanging="1582"/>
      <w:outlineLvl w:val="8"/>
    </w:pPr>
    <w:rPr>
      <w:rFonts w:eastAsiaTheme="majorEastAsia" w:cstheme="majorBidi"/>
      <w:iCs/>
      <w:color w:val="3C005E"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1703"/>
    <w:rPr>
      <w:rFonts w:ascii="Tahoma" w:hAnsi="Tahoma" w:cs="Tahoma"/>
      <w:sz w:val="16"/>
      <w:szCs w:val="16"/>
    </w:rPr>
  </w:style>
  <w:style w:type="character" w:customStyle="1" w:styleId="BalloonTextChar">
    <w:name w:val="Balloon Text Char"/>
    <w:basedOn w:val="DefaultParagraphFont"/>
    <w:link w:val="BalloonText"/>
    <w:uiPriority w:val="99"/>
    <w:semiHidden/>
    <w:rsid w:val="00F11703"/>
    <w:rPr>
      <w:rFonts w:ascii="Tahoma" w:hAnsi="Tahoma" w:cs="Tahoma"/>
      <w:sz w:val="16"/>
      <w:szCs w:val="16"/>
    </w:rPr>
  </w:style>
  <w:style w:type="paragraph" w:styleId="Header">
    <w:name w:val="header"/>
    <w:basedOn w:val="Normal"/>
    <w:link w:val="HeaderChar"/>
    <w:uiPriority w:val="99"/>
    <w:unhideWhenUsed/>
    <w:rsid w:val="003A7A5D"/>
    <w:pPr>
      <w:tabs>
        <w:tab w:val="right" w:pos="9070"/>
      </w:tabs>
    </w:pPr>
    <w:rPr>
      <w:noProof/>
      <w:color w:val="1E0040" w:themeColor="text1"/>
      <w:sz w:val="32"/>
      <w:szCs w:val="32"/>
      <w:lang w:eastAsia="en-GB"/>
    </w:rPr>
  </w:style>
  <w:style w:type="character" w:customStyle="1" w:styleId="HeaderChar">
    <w:name w:val="Header Char"/>
    <w:basedOn w:val="DefaultParagraphFont"/>
    <w:link w:val="Header"/>
    <w:uiPriority w:val="99"/>
    <w:rsid w:val="003A7A5D"/>
    <w:rPr>
      <w:rFonts w:ascii="Rubik" w:hAnsi="Rubik" w:cs="Rubik"/>
      <w:noProof/>
      <w:color w:val="1E0040" w:themeColor="text1"/>
      <w:sz w:val="32"/>
      <w:szCs w:val="32"/>
      <w:lang w:val="nl-BE" w:eastAsia="en-GB"/>
    </w:rPr>
  </w:style>
  <w:style w:type="paragraph" w:styleId="Footer">
    <w:name w:val="footer"/>
    <w:basedOn w:val="Normal"/>
    <w:link w:val="FooterChar"/>
    <w:uiPriority w:val="99"/>
    <w:unhideWhenUsed/>
    <w:rsid w:val="00A0763A"/>
    <w:pPr>
      <w:tabs>
        <w:tab w:val="right" w:pos="9070"/>
      </w:tabs>
    </w:pPr>
    <w:rPr>
      <w:bCs/>
      <w:noProof/>
      <w:color w:val="1E0040" w:themeColor="text1"/>
      <w:sz w:val="16"/>
      <w:szCs w:val="16"/>
      <w:lang w:eastAsia="nl-BE"/>
    </w:rPr>
  </w:style>
  <w:style w:type="character" w:customStyle="1" w:styleId="FooterChar">
    <w:name w:val="Footer Char"/>
    <w:basedOn w:val="DefaultParagraphFont"/>
    <w:link w:val="Footer"/>
    <w:uiPriority w:val="99"/>
    <w:rsid w:val="00A0763A"/>
    <w:rPr>
      <w:rFonts w:ascii="Rubik" w:hAnsi="Rubik" w:cs="Rubik"/>
      <w:bCs/>
      <w:noProof/>
      <w:color w:val="1E0040" w:themeColor="text1"/>
      <w:sz w:val="16"/>
      <w:szCs w:val="16"/>
      <w:lang w:val="nl-BE" w:eastAsia="nl-BE"/>
    </w:rPr>
  </w:style>
  <w:style w:type="character" w:styleId="PlaceholderText">
    <w:name w:val="Placeholder Text"/>
    <w:basedOn w:val="DefaultParagraphFont"/>
    <w:uiPriority w:val="99"/>
    <w:semiHidden/>
    <w:rsid w:val="00F20417"/>
    <w:rPr>
      <w:color w:val="808080"/>
    </w:rPr>
  </w:style>
  <w:style w:type="table" w:styleId="TableGrid">
    <w:name w:val="Table Grid"/>
    <w:basedOn w:val="TableNormal"/>
    <w:uiPriority w:val="59"/>
    <w:rsid w:val="00C632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22"/>
    <w:rsid w:val="001D55F5"/>
    <w:rPr>
      <w:rFonts w:ascii="Rubik" w:hAnsi="Rubik"/>
      <w:i/>
      <w:iCs/>
      <w:color w:val="3C005E" w:themeColor="text2"/>
    </w:rPr>
  </w:style>
  <w:style w:type="character" w:styleId="IntenseEmphasis">
    <w:name w:val="Intense Emphasis"/>
    <w:basedOn w:val="SubtleEmphasis"/>
    <w:uiPriority w:val="23"/>
    <w:rsid w:val="001D55F5"/>
    <w:rPr>
      <w:rFonts w:ascii="Rubik" w:hAnsi="Rubik"/>
      <w:b/>
      <w:bCs/>
      <w:i w:val="0"/>
      <w:iCs w:val="0"/>
      <w:color w:val="FFCC8E" w:themeColor="accent1"/>
    </w:rPr>
  </w:style>
  <w:style w:type="paragraph" w:styleId="Subtitle">
    <w:name w:val="Subtitle"/>
    <w:basedOn w:val="Normal"/>
    <w:link w:val="SubtitleChar"/>
    <w:uiPriority w:val="11"/>
    <w:rsid w:val="00E604A3"/>
    <w:rPr>
      <w:color w:val="FFFFFF" w:themeColor="background1"/>
      <w:sz w:val="48"/>
      <w:szCs w:val="30"/>
    </w:rPr>
  </w:style>
  <w:style w:type="character" w:customStyle="1" w:styleId="SubtitleChar">
    <w:name w:val="Subtitle Char"/>
    <w:basedOn w:val="DefaultParagraphFont"/>
    <w:link w:val="Subtitle"/>
    <w:uiPriority w:val="11"/>
    <w:rsid w:val="00E604A3"/>
    <w:rPr>
      <w:rFonts w:ascii="Rubik" w:hAnsi="Rubik" w:cs="Rubik"/>
      <w:color w:val="FFFFFF" w:themeColor="background1"/>
      <w:sz w:val="48"/>
      <w:szCs w:val="30"/>
      <w:lang w:val="nl-BE"/>
    </w:rPr>
  </w:style>
  <w:style w:type="table" w:styleId="MediumGrid3-Accent1">
    <w:name w:val="Medium Grid 3 Accent 1"/>
    <w:basedOn w:val="TableNormal"/>
    <w:uiPriority w:val="69"/>
    <w:rsid w:val="00193E4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F2E3" w:themeFill="accent1" w:themeFillTint="3F"/>
    </w:tcPr>
    <w:tblStylePr w:type="firstRow">
      <w:rPr>
        <w:b/>
        <w:bCs/>
        <w:i w:val="0"/>
        <w:iCs w:val="0"/>
        <w:color w:val="1E0040" w:themeColor="text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C8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C8E" w:themeFill="accent1"/>
      </w:tcPr>
    </w:tblStylePr>
    <w:tblStylePr w:type="firstCol">
      <w:rPr>
        <w:b/>
        <w:bCs/>
        <w:i w:val="0"/>
        <w:iCs w:val="0"/>
        <w:color w:val="1E0040" w:themeColor="text1"/>
      </w:rPr>
      <w:tblPr/>
      <w:tcPr>
        <w:tcBorders>
          <w:left w:val="single" w:sz="8" w:space="0" w:color="FFFFFF" w:themeColor="background1"/>
          <w:right w:val="single" w:sz="24" w:space="0" w:color="FFFFFF" w:themeColor="background1"/>
          <w:insideH w:val="nil"/>
          <w:insideV w:val="nil"/>
        </w:tcBorders>
        <w:shd w:val="clear" w:color="auto" w:fill="FFCC8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C8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E5C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E5C6" w:themeFill="accent1" w:themeFillTint="7F"/>
      </w:tcPr>
    </w:tblStylePr>
  </w:style>
  <w:style w:type="table" w:styleId="GridTable3-Accent4">
    <w:name w:val="Grid Table 3 Accent 4"/>
    <w:basedOn w:val="TableNormal"/>
    <w:uiPriority w:val="48"/>
    <w:rsid w:val="000868D7"/>
    <w:pPr>
      <w:spacing w:after="0" w:line="240" w:lineRule="auto"/>
    </w:pPr>
    <w:tblPr>
      <w:tblStyleRowBandSize w:val="1"/>
      <w:tblStyleColBandSize w:val="1"/>
      <w:tblBorders>
        <w:top w:val="single" w:sz="4" w:space="0" w:color="A6A6A6" w:themeColor="accent4" w:themeTint="99"/>
        <w:left w:val="single" w:sz="4" w:space="0" w:color="A6A6A6" w:themeColor="accent4" w:themeTint="99"/>
        <w:bottom w:val="single" w:sz="4" w:space="0" w:color="A6A6A6" w:themeColor="accent4" w:themeTint="99"/>
        <w:right w:val="single" w:sz="4" w:space="0" w:color="A6A6A6" w:themeColor="accent4" w:themeTint="99"/>
        <w:insideH w:val="single" w:sz="4" w:space="0" w:color="A6A6A6" w:themeColor="accent4" w:themeTint="99"/>
        <w:insideV w:val="single" w:sz="4" w:space="0" w:color="A6A6A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E1E1" w:themeFill="accent4" w:themeFillTint="33"/>
      </w:tcPr>
    </w:tblStylePr>
    <w:tblStylePr w:type="band1Horz">
      <w:tblPr/>
      <w:tcPr>
        <w:shd w:val="clear" w:color="auto" w:fill="E1E1E1" w:themeFill="accent4" w:themeFillTint="33"/>
      </w:tcPr>
    </w:tblStylePr>
    <w:tblStylePr w:type="neCell">
      <w:tblPr/>
      <w:tcPr>
        <w:tcBorders>
          <w:bottom w:val="single" w:sz="4" w:space="0" w:color="A6A6A6" w:themeColor="accent4" w:themeTint="99"/>
        </w:tcBorders>
      </w:tcPr>
    </w:tblStylePr>
    <w:tblStylePr w:type="nwCell">
      <w:tblPr/>
      <w:tcPr>
        <w:tcBorders>
          <w:bottom w:val="single" w:sz="4" w:space="0" w:color="A6A6A6" w:themeColor="accent4" w:themeTint="99"/>
        </w:tcBorders>
      </w:tcPr>
    </w:tblStylePr>
    <w:tblStylePr w:type="seCell">
      <w:tblPr/>
      <w:tcPr>
        <w:tcBorders>
          <w:top w:val="single" w:sz="4" w:space="0" w:color="A6A6A6" w:themeColor="accent4" w:themeTint="99"/>
        </w:tcBorders>
      </w:tcPr>
    </w:tblStylePr>
    <w:tblStylePr w:type="swCell">
      <w:tblPr/>
      <w:tcPr>
        <w:tcBorders>
          <w:top w:val="single" w:sz="4" w:space="0" w:color="A6A6A6" w:themeColor="accent4" w:themeTint="99"/>
        </w:tcBorders>
      </w:tcPr>
    </w:tblStylePr>
  </w:style>
  <w:style w:type="paragraph" w:styleId="Title">
    <w:name w:val="Title"/>
    <w:basedOn w:val="Normal"/>
    <w:link w:val="TitleChar"/>
    <w:uiPriority w:val="10"/>
    <w:rsid w:val="00C6220A"/>
    <w:pPr>
      <w:shd w:val="clear" w:color="auto" w:fill="FFCC8E" w:themeFill="accent1"/>
      <w:spacing w:before="720" w:after="840"/>
    </w:pPr>
    <w:rPr>
      <w:rFonts w:eastAsiaTheme="majorEastAsia" w:cstheme="majorBidi"/>
      <w:b/>
      <w:color w:val="1E0040" w:themeColor="text1"/>
      <w:spacing w:val="5"/>
      <w:sz w:val="72"/>
      <w:szCs w:val="56"/>
    </w:rPr>
  </w:style>
  <w:style w:type="character" w:customStyle="1" w:styleId="TitleChar">
    <w:name w:val="Title Char"/>
    <w:basedOn w:val="DefaultParagraphFont"/>
    <w:link w:val="Title"/>
    <w:uiPriority w:val="10"/>
    <w:rsid w:val="00C6220A"/>
    <w:rPr>
      <w:rFonts w:ascii="Rubik" w:eastAsiaTheme="majorEastAsia" w:hAnsi="Rubik" w:cstheme="majorBidi"/>
      <w:b/>
      <w:color w:val="1E0040" w:themeColor="text1"/>
      <w:spacing w:val="5"/>
      <w:sz w:val="72"/>
      <w:szCs w:val="56"/>
      <w:shd w:val="clear" w:color="auto" w:fill="FFCC8E" w:themeFill="accent1"/>
      <w:lang w:val="nl-BE"/>
    </w:rPr>
  </w:style>
  <w:style w:type="character" w:customStyle="1" w:styleId="Heading1Char">
    <w:name w:val="Heading 1 Char"/>
    <w:basedOn w:val="DefaultParagraphFont"/>
    <w:link w:val="Heading1"/>
    <w:uiPriority w:val="9"/>
    <w:rsid w:val="00D7713D"/>
    <w:rPr>
      <w:rFonts w:ascii="Rubik" w:eastAsiaTheme="majorEastAsia" w:hAnsi="Rubik" w:cstheme="majorBidi"/>
      <w:b/>
      <w:bCs/>
      <w:color w:val="1E0040" w:themeColor="text1"/>
      <w:sz w:val="36"/>
      <w:szCs w:val="52"/>
      <w:lang w:val="nl-BE"/>
    </w:rPr>
  </w:style>
  <w:style w:type="character" w:customStyle="1" w:styleId="Heading2Char">
    <w:name w:val="Heading 2 Char"/>
    <w:basedOn w:val="DefaultParagraphFont"/>
    <w:link w:val="Heading2"/>
    <w:uiPriority w:val="9"/>
    <w:rsid w:val="00A3022C"/>
    <w:rPr>
      <w:rFonts w:ascii="Rubik" w:eastAsiaTheme="majorEastAsia" w:hAnsi="Rubik" w:cstheme="majorBidi"/>
      <w:b/>
      <w:bCs/>
      <w:color w:val="1E0040" w:themeColor="text1"/>
      <w:sz w:val="32"/>
      <w:szCs w:val="32"/>
      <w:lang w:val="nl-BE"/>
    </w:rPr>
  </w:style>
  <w:style w:type="character" w:customStyle="1" w:styleId="Heading3Char">
    <w:name w:val="Heading 3 Char"/>
    <w:basedOn w:val="DefaultParagraphFont"/>
    <w:link w:val="Heading3"/>
    <w:uiPriority w:val="9"/>
    <w:rsid w:val="00A3022C"/>
    <w:rPr>
      <w:rFonts w:ascii="Rubik" w:eastAsiaTheme="majorEastAsia" w:hAnsi="Rubik" w:cstheme="majorBidi"/>
      <w:b/>
      <w:bCs/>
      <w:color w:val="3C005E" w:themeColor="text2"/>
      <w:sz w:val="24"/>
      <w:szCs w:val="24"/>
      <w:lang w:val="nl-BE"/>
    </w:rPr>
  </w:style>
  <w:style w:type="character" w:customStyle="1" w:styleId="Heading4Char">
    <w:name w:val="Heading 4 Char"/>
    <w:basedOn w:val="DefaultParagraphFont"/>
    <w:link w:val="Heading4"/>
    <w:uiPriority w:val="9"/>
    <w:rsid w:val="00A3022C"/>
    <w:rPr>
      <w:rFonts w:ascii="Rubik" w:eastAsiaTheme="majorEastAsia" w:hAnsi="Rubik" w:cstheme="majorBidi"/>
      <w:b/>
      <w:bCs/>
      <w:iCs/>
      <w:color w:val="3C005E" w:themeColor="text2"/>
      <w:sz w:val="20"/>
      <w:szCs w:val="20"/>
      <w:lang w:val="nl-BE"/>
    </w:rPr>
  </w:style>
  <w:style w:type="character" w:customStyle="1" w:styleId="Heading5Char">
    <w:name w:val="Heading 5 Char"/>
    <w:basedOn w:val="DefaultParagraphFont"/>
    <w:link w:val="Heading5"/>
    <w:uiPriority w:val="9"/>
    <w:rsid w:val="00CE4558"/>
    <w:rPr>
      <w:rFonts w:ascii="Calibri" w:eastAsiaTheme="majorEastAsia" w:hAnsi="Calibri" w:cstheme="majorBidi"/>
      <w:color w:val="3C005E" w:themeColor="text2"/>
      <w:lang w:val="nl-BE"/>
    </w:rPr>
  </w:style>
  <w:style w:type="character" w:customStyle="1" w:styleId="Heading6Char">
    <w:name w:val="Heading 6 Char"/>
    <w:basedOn w:val="DefaultParagraphFont"/>
    <w:link w:val="Heading6"/>
    <w:uiPriority w:val="9"/>
    <w:rsid w:val="00CE4558"/>
    <w:rPr>
      <w:rFonts w:ascii="Calibri" w:eastAsiaTheme="majorEastAsia" w:hAnsi="Calibri" w:cstheme="majorBidi"/>
      <w:iCs/>
      <w:color w:val="3C005E" w:themeColor="text2"/>
      <w:lang w:val="nl-BE"/>
    </w:rPr>
  </w:style>
  <w:style w:type="character" w:customStyle="1" w:styleId="Heading7Char">
    <w:name w:val="Heading 7 Char"/>
    <w:basedOn w:val="DefaultParagraphFont"/>
    <w:link w:val="Heading7"/>
    <w:uiPriority w:val="9"/>
    <w:rsid w:val="00CE4558"/>
    <w:rPr>
      <w:rFonts w:ascii="Calibri" w:eastAsiaTheme="majorEastAsia" w:hAnsi="Calibri" w:cstheme="majorBidi"/>
      <w:iCs/>
      <w:color w:val="3C005E" w:themeColor="text2"/>
      <w:lang w:val="nl-BE"/>
    </w:rPr>
  </w:style>
  <w:style w:type="character" w:customStyle="1" w:styleId="Heading8Char">
    <w:name w:val="Heading 8 Char"/>
    <w:basedOn w:val="DefaultParagraphFont"/>
    <w:link w:val="Heading8"/>
    <w:uiPriority w:val="9"/>
    <w:rsid w:val="00CE4558"/>
    <w:rPr>
      <w:rFonts w:ascii="Calibri" w:eastAsiaTheme="majorEastAsia" w:hAnsi="Calibri" w:cstheme="majorBidi"/>
      <w:color w:val="3C005E" w:themeColor="text2"/>
      <w:szCs w:val="20"/>
      <w:lang w:val="nl-BE"/>
    </w:rPr>
  </w:style>
  <w:style w:type="character" w:customStyle="1" w:styleId="Heading9Char">
    <w:name w:val="Heading 9 Char"/>
    <w:basedOn w:val="DefaultParagraphFont"/>
    <w:link w:val="Heading9"/>
    <w:uiPriority w:val="9"/>
    <w:rsid w:val="00CE4558"/>
    <w:rPr>
      <w:rFonts w:ascii="Calibri" w:eastAsiaTheme="majorEastAsia" w:hAnsi="Calibri" w:cstheme="majorBidi"/>
      <w:iCs/>
      <w:color w:val="3C005E" w:themeColor="text2"/>
      <w:szCs w:val="20"/>
      <w:lang w:val="nl-BE"/>
    </w:rPr>
  </w:style>
  <w:style w:type="paragraph" w:styleId="TOC1">
    <w:name w:val="toc 1"/>
    <w:basedOn w:val="Normal"/>
    <w:next w:val="Normal"/>
    <w:autoRedefine/>
    <w:uiPriority w:val="39"/>
    <w:unhideWhenUsed/>
    <w:rsid w:val="00C35854"/>
    <w:pPr>
      <w:tabs>
        <w:tab w:val="left" w:pos="426"/>
        <w:tab w:val="right" w:leader="dot" w:pos="9070"/>
      </w:tabs>
    </w:pPr>
    <w:rPr>
      <w:noProof/>
    </w:rPr>
  </w:style>
  <w:style w:type="paragraph" w:styleId="TOC2">
    <w:name w:val="toc 2"/>
    <w:basedOn w:val="Normal"/>
    <w:next w:val="Normal"/>
    <w:autoRedefine/>
    <w:uiPriority w:val="39"/>
    <w:unhideWhenUsed/>
    <w:rsid w:val="00C35854"/>
    <w:pPr>
      <w:tabs>
        <w:tab w:val="left" w:pos="709"/>
        <w:tab w:val="right" w:leader="dot" w:pos="9070"/>
      </w:tabs>
    </w:pPr>
    <w:rPr>
      <w:noProof/>
    </w:rPr>
  </w:style>
  <w:style w:type="paragraph" w:styleId="TOC3">
    <w:name w:val="toc 3"/>
    <w:basedOn w:val="Normal"/>
    <w:next w:val="Normal"/>
    <w:autoRedefine/>
    <w:uiPriority w:val="39"/>
    <w:unhideWhenUsed/>
    <w:rsid w:val="00C35854"/>
    <w:pPr>
      <w:tabs>
        <w:tab w:val="left" w:pos="851"/>
        <w:tab w:val="right" w:leader="dot" w:pos="9070"/>
      </w:tabs>
    </w:pPr>
    <w:rPr>
      <w:noProof/>
    </w:rPr>
  </w:style>
  <w:style w:type="character" w:styleId="Hyperlink">
    <w:name w:val="Hyperlink"/>
    <w:basedOn w:val="DefaultParagraphFont"/>
    <w:uiPriority w:val="99"/>
    <w:unhideWhenUsed/>
    <w:rsid w:val="00AC0959"/>
    <w:rPr>
      <w:rFonts w:ascii="Calibri" w:hAnsi="Calibri"/>
      <w:color w:val="3C96BE"/>
      <w:u w:val="single"/>
    </w:rPr>
  </w:style>
  <w:style w:type="paragraph" w:styleId="ListParagraph">
    <w:name w:val="List Paragraph"/>
    <w:basedOn w:val="Normal"/>
    <w:uiPriority w:val="34"/>
    <w:qFormat/>
    <w:rsid w:val="000B5C9D"/>
  </w:style>
  <w:style w:type="paragraph" w:styleId="ListBullet">
    <w:name w:val="List Bullet"/>
    <w:basedOn w:val="Normal"/>
    <w:uiPriority w:val="99"/>
    <w:unhideWhenUsed/>
    <w:rsid w:val="00500BF6"/>
  </w:style>
  <w:style w:type="paragraph" w:styleId="ListBullet2">
    <w:name w:val="List Bullet 2"/>
    <w:basedOn w:val="Normal"/>
    <w:uiPriority w:val="99"/>
    <w:unhideWhenUsed/>
    <w:rsid w:val="00500BF6"/>
  </w:style>
  <w:style w:type="paragraph" w:styleId="ListBullet3">
    <w:name w:val="List Bullet 3"/>
    <w:basedOn w:val="Normal"/>
    <w:uiPriority w:val="99"/>
    <w:unhideWhenUsed/>
    <w:rsid w:val="00500BF6"/>
  </w:style>
  <w:style w:type="paragraph" w:styleId="ListBullet4">
    <w:name w:val="List Bullet 4"/>
    <w:basedOn w:val="Normal"/>
    <w:uiPriority w:val="99"/>
    <w:unhideWhenUsed/>
    <w:rsid w:val="00500BF6"/>
  </w:style>
  <w:style w:type="paragraph" w:styleId="ListBullet5">
    <w:name w:val="List Bullet 5"/>
    <w:basedOn w:val="Normal"/>
    <w:uiPriority w:val="99"/>
    <w:unhideWhenUsed/>
    <w:rsid w:val="00500BF6"/>
  </w:style>
  <w:style w:type="paragraph" w:styleId="FootnoteText">
    <w:name w:val="footnote text"/>
    <w:basedOn w:val="Normal"/>
    <w:link w:val="FootnoteTextChar"/>
    <w:uiPriority w:val="99"/>
    <w:unhideWhenUsed/>
    <w:rsid w:val="00932353"/>
    <w:rPr>
      <w:sz w:val="14"/>
    </w:rPr>
  </w:style>
  <w:style w:type="character" w:customStyle="1" w:styleId="FootnoteTextChar">
    <w:name w:val="Footnote Text Char"/>
    <w:basedOn w:val="DefaultParagraphFont"/>
    <w:link w:val="FootnoteText"/>
    <w:uiPriority w:val="99"/>
    <w:rsid w:val="00932353"/>
    <w:rPr>
      <w:rFonts w:ascii="Flanders Art Serif" w:hAnsi="Flanders Art Serif"/>
      <w:color w:val="1C1A15" w:themeColor="background2" w:themeShade="1A"/>
      <w:sz w:val="14"/>
      <w:szCs w:val="20"/>
      <w:lang w:val="nl-BE"/>
    </w:rPr>
  </w:style>
  <w:style w:type="character" w:styleId="FootnoteReference">
    <w:name w:val="footnote reference"/>
    <w:basedOn w:val="DefaultParagraphFont"/>
    <w:uiPriority w:val="99"/>
    <w:semiHidden/>
    <w:unhideWhenUsed/>
    <w:rsid w:val="00E41095"/>
    <w:rPr>
      <w:vertAlign w:val="superscript"/>
    </w:rPr>
  </w:style>
  <w:style w:type="paragraph" w:styleId="TableofFigures">
    <w:name w:val="table of figures"/>
    <w:basedOn w:val="Normal"/>
    <w:next w:val="Normal"/>
    <w:uiPriority w:val="99"/>
    <w:semiHidden/>
    <w:unhideWhenUsed/>
    <w:rsid w:val="00B77C3D"/>
    <w:rPr>
      <w:b/>
      <w:color w:val="3C005E" w:themeColor="text2"/>
      <w:sz w:val="24"/>
    </w:rPr>
  </w:style>
  <w:style w:type="paragraph" w:styleId="TableofAuthorities">
    <w:name w:val="table of authorities"/>
    <w:basedOn w:val="Normal"/>
    <w:next w:val="Normal"/>
    <w:uiPriority w:val="99"/>
    <w:semiHidden/>
    <w:unhideWhenUsed/>
    <w:rsid w:val="00B77C3D"/>
    <w:pPr>
      <w:ind w:left="200" w:hanging="200"/>
    </w:pPr>
    <w:rPr>
      <w:color w:val="3C005E" w:themeColor="text2"/>
      <w:sz w:val="24"/>
    </w:rPr>
  </w:style>
  <w:style w:type="paragraph" w:styleId="ListNumber">
    <w:name w:val="List Number"/>
    <w:basedOn w:val="ListParagraph"/>
    <w:uiPriority w:val="99"/>
    <w:unhideWhenUsed/>
    <w:rsid w:val="00116D8E"/>
    <w:pPr>
      <w:numPr>
        <w:numId w:val="1"/>
      </w:numPr>
      <w:ind w:left="340" w:hanging="340"/>
    </w:pPr>
  </w:style>
  <w:style w:type="paragraph" w:styleId="ListNumber2">
    <w:name w:val="List Number 2"/>
    <w:basedOn w:val="ListParagraph"/>
    <w:uiPriority w:val="99"/>
    <w:unhideWhenUsed/>
    <w:rsid w:val="00116D8E"/>
    <w:pPr>
      <w:numPr>
        <w:numId w:val="2"/>
      </w:numPr>
      <w:ind w:left="680" w:hanging="340"/>
    </w:pPr>
  </w:style>
  <w:style w:type="paragraph" w:styleId="ListNumber3">
    <w:name w:val="List Number 3"/>
    <w:basedOn w:val="ListParagraph"/>
    <w:uiPriority w:val="99"/>
    <w:unhideWhenUsed/>
    <w:rsid w:val="00116D8E"/>
    <w:pPr>
      <w:numPr>
        <w:numId w:val="3"/>
      </w:numPr>
      <w:ind w:left="1020" w:hanging="340"/>
    </w:pPr>
  </w:style>
  <w:style w:type="paragraph" w:styleId="ListNumber4">
    <w:name w:val="List Number 4"/>
    <w:basedOn w:val="ListParagraph"/>
    <w:uiPriority w:val="99"/>
    <w:unhideWhenUsed/>
    <w:rsid w:val="003A0853"/>
    <w:pPr>
      <w:numPr>
        <w:numId w:val="4"/>
      </w:numPr>
      <w:ind w:left="1361" w:hanging="340"/>
    </w:pPr>
  </w:style>
  <w:style w:type="paragraph" w:styleId="ListNumber5">
    <w:name w:val="List Number 5"/>
    <w:basedOn w:val="ListParagraph"/>
    <w:uiPriority w:val="99"/>
    <w:unhideWhenUsed/>
    <w:rsid w:val="003A0853"/>
    <w:pPr>
      <w:numPr>
        <w:numId w:val="5"/>
      </w:numPr>
      <w:ind w:left="1701" w:hanging="340"/>
    </w:pPr>
  </w:style>
  <w:style w:type="paragraph" w:styleId="Quote">
    <w:name w:val="Quote"/>
    <w:basedOn w:val="Normal"/>
    <w:next w:val="Normal"/>
    <w:link w:val="QuoteChar"/>
    <w:uiPriority w:val="29"/>
    <w:rsid w:val="00F83452"/>
    <w:pPr>
      <w:shd w:val="clear" w:color="auto" w:fill="3C005E" w:themeFill="text2"/>
      <w:spacing w:before="120" w:line="320" w:lineRule="exact"/>
      <w:ind w:left="709" w:right="567" w:hanging="142"/>
    </w:pPr>
    <w:rPr>
      <w:color w:val="FFFFFF" w:themeColor="background1"/>
      <w:szCs w:val="28"/>
    </w:rPr>
  </w:style>
  <w:style w:type="character" w:customStyle="1" w:styleId="QuoteChar">
    <w:name w:val="Quote Char"/>
    <w:basedOn w:val="DefaultParagraphFont"/>
    <w:link w:val="Quote"/>
    <w:uiPriority w:val="29"/>
    <w:rsid w:val="00F83452"/>
    <w:rPr>
      <w:rFonts w:ascii="Rubik" w:hAnsi="Rubik" w:cs="Rubik"/>
      <w:color w:val="FFFFFF" w:themeColor="background1"/>
      <w:sz w:val="20"/>
      <w:szCs w:val="28"/>
      <w:shd w:val="clear" w:color="auto" w:fill="3C005E" w:themeFill="text2"/>
      <w:lang w:val="nl-BE"/>
    </w:rPr>
  </w:style>
  <w:style w:type="paragraph" w:styleId="IntenseQuote">
    <w:name w:val="Intense Quote"/>
    <w:basedOn w:val="Quote"/>
    <w:next w:val="Normal"/>
    <w:link w:val="IntenseQuoteChar"/>
    <w:uiPriority w:val="30"/>
    <w:rsid w:val="00F83452"/>
    <w:pPr>
      <w:shd w:val="clear" w:color="auto" w:fill="FFCC8E" w:themeFill="accent1"/>
    </w:pPr>
    <w:rPr>
      <w:rFonts w:ascii="Rubik SemiBold" w:hAnsi="Rubik SemiBold"/>
      <w:color w:val="3C005E" w:themeColor="text2"/>
    </w:rPr>
  </w:style>
  <w:style w:type="character" w:customStyle="1" w:styleId="IntenseQuoteChar">
    <w:name w:val="Intense Quote Char"/>
    <w:basedOn w:val="DefaultParagraphFont"/>
    <w:link w:val="IntenseQuote"/>
    <w:uiPriority w:val="30"/>
    <w:rsid w:val="00F83452"/>
    <w:rPr>
      <w:rFonts w:ascii="Rubik SemiBold" w:hAnsi="Rubik SemiBold" w:cs="Rubik"/>
      <w:color w:val="3C005E" w:themeColor="text2"/>
      <w:sz w:val="20"/>
      <w:szCs w:val="28"/>
      <w:shd w:val="clear" w:color="auto" w:fill="FFCC8E" w:themeFill="accent1"/>
      <w:lang w:val="nl-BE"/>
    </w:rPr>
  </w:style>
  <w:style w:type="character" w:styleId="Emphasis">
    <w:name w:val="Emphasis"/>
    <w:basedOn w:val="DefaultParagraphFont"/>
    <w:uiPriority w:val="21"/>
    <w:rsid w:val="002121BE"/>
    <w:rPr>
      <w:rFonts w:ascii="Rubik SemiBold" w:hAnsi="Rubik SemiBold" w:cs="Rubik SemiBold"/>
      <w:b/>
    </w:rPr>
  </w:style>
  <w:style w:type="character" w:styleId="SubtleReference">
    <w:name w:val="Subtle Reference"/>
    <w:basedOn w:val="DefaultParagraphFont"/>
    <w:uiPriority w:val="31"/>
    <w:semiHidden/>
    <w:rsid w:val="00DC6D20"/>
    <w:rPr>
      <w:rFonts w:ascii="Calibri" w:hAnsi="Calibri"/>
      <w:caps/>
      <w:smallCaps w:val="0"/>
      <w:color w:val="000000"/>
      <w:sz w:val="16"/>
      <w:u w:val="none"/>
      <w:bdr w:val="none" w:sz="0" w:space="0" w:color="auto"/>
    </w:rPr>
  </w:style>
  <w:style w:type="character" w:styleId="IntenseReference">
    <w:name w:val="Intense Reference"/>
    <w:basedOn w:val="DefaultParagraphFont"/>
    <w:uiPriority w:val="32"/>
    <w:semiHidden/>
    <w:rsid w:val="00DC6D20"/>
    <w:rPr>
      <w:rFonts w:ascii="Calibri" w:hAnsi="Calibri"/>
      <w:b/>
      <w:bCs/>
      <w:i w:val="0"/>
      <w:caps/>
      <w:smallCaps w:val="0"/>
      <w:color w:val="000000"/>
      <w:spacing w:val="5"/>
      <w:sz w:val="16"/>
      <w:u w:val="none"/>
    </w:rPr>
  </w:style>
  <w:style w:type="paragraph" w:styleId="Caption">
    <w:name w:val="caption"/>
    <w:basedOn w:val="Normal"/>
    <w:next w:val="Normal"/>
    <w:uiPriority w:val="35"/>
    <w:rsid w:val="007E74F3"/>
    <w:pPr>
      <w:spacing w:before="120" w:after="200"/>
    </w:pPr>
    <w:rPr>
      <w:bCs/>
      <w:color w:val="000000"/>
      <w:sz w:val="18"/>
      <w:szCs w:val="18"/>
    </w:rPr>
  </w:style>
  <w:style w:type="table" w:styleId="GridTable6Colorful-Accent1">
    <w:name w:val="Grid Table 6 Colorful Accent 1"/>
    <w:basedOn w:val="TableNormal"/>
    <w:uiPriority w:val="51"/>
    <w:rsid w:val="000868D7"/>
    <w:pPr>
      <w:spacing w:after="0" w:line="240" w:lineRule="auto"/>
    </w:pPr>
    <w:rPr>
      <w:color w:val="FF9E2A" w:themeColor="accent1" w:themeShade="BF"/>
    </w:rPr>
    <w:tblPr>
      <w:tblStyleRowBandSize w:val="1"/>
      <w:tblStyleColBandSize w:val="1"/>
      <w:tblBorders>
        <w:top w:val="single" w:sz="4" w:space="0" w:color="FFE0BB" w:themeColor="accent1" w:themeTint="99"/>
        <w:left w:val="single" w:sz="4" w:space="0" w:color="FFE0BB" w:themeColor="accent1" w:themeTint="99"/>
        <w:bottom w:val="single" w:sz="4" w:space="0" w:color="FFE0BB" w:themeColor="accent1" w:themeTint="99"/>
        <w:right w:val="single" w:sz="4" w:space="0" w:color="FFE0BB" w:themeColor="accent1" w:themeTint="99"/>
        <w:insideH w:val="single" w:sz="4" w:space="0" w:color="FFE0BB" w:themeColor="accent1" w:themeTint="99"/>
        <w:insideV w:val="single" w:sz="4" w:space="0" w:color="FFE0BB" w:themeColor="accent1" w:themeTint="99"/>
      </w:tblBorders>
    </w:tblPr>
    <w:tblStylePr w:type="firstRow">
      <w:rPr>
        <w:b/>
        <w:bCs/>
      </w:rPr>
      <w:tblPr/>
      <w:tcPr>
        <w:tcBorders>
          <w:bottom w:val="single" w:sz="12" w:space="0" w:color="FFE0BB" w:themeColor="accent1" w:themeTint="99"/>
        </w:tcBorders>
      </w:tcPr>
    </w:tblStylePr>
    <w:tblStylePr w:type="lastRow">
      <w:rPr>
        <w:b/>
        <w:bCs/>
      </w:rPr>
      <w:tblPr/>
      <w:tcPr>
        <w:tcBorders>
          <w:top w:val="double" w:sz="4" w:space="0" w:color="FFE0BB" w:themeColor="accent1" w:themeTint="99"/>
        </w:tcBorders>
      </w:tcPr>
    </w:tblStylePr>
    <w:tblStylePr w:type="firstCol">
      <w:rPr>
        <w:b/>
        <w:bCs/>
      </w:rPr>
    </w:tblStylePr>
    <w:tblStylePr w:type="lastCol">
      <w:rPr>
        <w:b/>
        <w:bCs/>
      </w:rPr>
    </w:tblStylePr>
    <w:tblStylePr w:type="band1Vert">
      <w:tblPr/>
      <w:tcPr>
        <w:shd w:val="clear" w:color="auto" w:fill="FFF4E8" w:themeFill="accent1" w:themeFillTint="33"/>
      </w:tcPr>
    </w:tblStylePr>
    <w:tblStylePr w:type="band1Horz">
      <w:tblPr/>
      <w:tcPr>
        <w:shd w:val="clear" w:color="auto" w:fill="FFF4E8" w:themeFill="accent1" w:themeFillTint="33"/>
      </w:tcPr>
    </w:tblStylePr>
  </w:style>
  <w:style w:type="numbering" w:customStyle="1" w:styleId="AthumiListStyle">
    <w:name w:val="AthumiListStyle"/>
    <w:uiPriority w:val="99"/>
    <w:rsid w:val="00DB2D23"/>
    <w:pPr>
      <w:numPr>
        <w:numId w:val="7"/>
      </w:numPr>
    </w:pPr>
  </w:style>
  <w:style w:type="paragraph" w:styleId="TOC4">
    <w:name w:val="toc 4"/>
    <w:basedOn w:val="Normal"/>
    <w:next w:val="Normal"/>
    <w:autoRedefine/>
    <w:uiPriority w:val="39"/>
    <w:unhideWhenUsed/>
    <w:rsid w:val="00C35854"/>
    <w:pPr>
      <w:tabs>
        <w:tab w:val="left" w:pos="993"/>
        <w:tab w:val="right" w:leader="dot" w:pos="9070"/>
      </w:tabs>
      <w:spacing w:after="100"/>
    </w:pPr>
  </w:style>
  <w:style w:type="character" w:customStyle="1" w:styleId="StreepjesZwart">
    <w:name w:val="StreepjesZwart"/>
    <w:basedOn w:val="DefaultParagraphFont"/>
    <w:uiPriority w:val="99"/>
    <w:semiHidden/>
    <w:qFormat/>
    <w:rsid w:val="007D7346"/>
    <w:rPr>
      <w:b/>
    </w:rPr>
  </w:style>
  <w:style w:type="character" w:customStyle="1" w:styleId="StreepjesGeel">
    <w:name w:val="StreepjesGeel"/>
    <w:basedOn w:val="DefaultParagraphFont"/>
    <w:uiPriority w:val="99"/>
    <w:semiHidden/>
    <w:qFormat/>
    <w:rsid w:val="007D7346"/>
    <w:rPr>
      <w:b/>
      <w:color w:val="FFCC8E" w:themeColor="accent1"/>
    </w:rPr>
  </w:style>
  <w:style w:type="table" w:styleId="GridTable4">
    <w:name w:val="Grid Table 4"/>
    <w:basedOn w:val="TableNormal"/>
    <w:uiPriority w:val="49"/>
    <w:rsid w:val="00C35854"/>
    <w:pPr>
      <w:spacing w:after="0" w:line="240" w:lineRule="auto"/>
    </w:pPr>
    <w:tblPr>
      <w:tblStyleRowBandSize w:val="1"/>
      <w:tblStyleColBandSize w:val="1"/>
      <w:tblBorders>
        <w:top w:val="single" w:sz="4" w:space="0" w:color="7100F2" w:themeColor="text1" w:themeTint="99"/>
        <w:left w:val="single" w:sz="4" w:space="0" w:color="7100F2" w:themeColor="text1" w:themeTint="99"/>
        <w:bottom w:val="single" w:sz="4" w:space="0" w:color="7100F2" w:themeColor="text1" w:themeTint="99"/>
        <w:right w:val="single" w:sz="4" w:space="0" w:color="7100F2" w:themeColor="text1" w:themeTint="99"/>
        <w:insideH w:val="single" w:sz="4" w:space="0" w:color="7100F2" w:themeColor="text1" w:themeTint="99"/>
        <w:insideV w:val="single" w:sz="4" w:space="0" w:color="7100F2" w:themeColor="text1" w:themeTint="99"/>
      </w:tblBorders>
    </w:tblPr>
    <w:tblStylePr w:type="firstRow">
      <w:rPr>
        <w:b/>
        <w:bCs/>
        <w:color w:val="FFFFFF" w:themeColor="background1"/>
      </w:rPr>
      <w:tblPr/>
      <w:tcPr>
        <w:tcBorders>
          <w:top w:val="single" w:sz="4" w:space="0" w:color="1E0040" w:themeColor="text1"/>
          <w:left w:val="single" w:sz="4" w:space="0" w:color="1E0040" w:themeColor="text1"/>
          <w:bottom w:val="single" w:sz="4" w:space="0" w:color="1E0040" w:themeColor="text1"/>
          <w:right w:val="single" w:sz="4" w:space="0" w:color="1E0040" w:themeColor="text1"/>
          <w:insideH w:val="nil"/>
          <w:insideV w:val="nil"/>
        </w:tcBorders>
        <w:shd w:val="clear" w:color="auto" w:fill="1E0040" w:themeFill="text1"/>
      </w:tcPr>
    </w:tblStylePr>
    <w:tblStylePr w:type="lastRow">
      <w:rPr>
        <w:b/>
        <w:bCs/>
      </w:rPr>
      <w:tblPr/>
      <w:tcPr>
        <w:tcBorders>
          <w:top w:val="double" w:sz="4" w:space="0" w:color="1E0040" w:themeColor="text1"/>
        </w:tcBorders>
      </w:tcPr>
    </w:tblStylePr>
    <w:tblStylePr w:type="firstCol">
      <w:rPr>
        <w:b/>
        <w:bCs/>
      </w:rPr>
    </w:tblStylePr>
    <w:tblStylePr w:type="lastCol">
      <w:rPr>
        <w:b/>
        <w:bCs/>
      </w:rPr>
    </w:tblStylePr>
    <w:tblStylePr w:type="band1Vert">
      <w:tblPr/>
      <w:tcPr>
        <w:shd w:val="clear" w:color="auto" w:fill="CFA5FF" w:themeFill="text1" w:themeFillTint="33"/>
      </w:tcPr>
    </w:tblStylePr>
    <w:tblStylePr w:type="band1Horz">
      <w:tblPr/>
      <w:tcPr>
        <w:shd w:val="clear" w:color="auto" w:fill="CFA5FF" w:themeFill="text1" w:themeFillTint="33"/>
      </w:tcPr>
    </w:tblStylePr>
  </w:style>
  <w:style w:type="numbering" w:customStyle="1" w:styleId="AthumiNumberStyle">
    <w:name w:val="AthumiNumberStyle"/>
    <w:uiPriority w:val="99"/>
    <w:rsid w:val="002121BE"/>
    <w:pPr>
      <w:numPr>
        <w:numId w:val="9"/>
      </w:numPr>
    </w:pPr>
  </w:style>
  <w:style w:type="table" w:styleId="GridTable4-Accent2">
    <w:name w:val="Grid Table 4 Accent 2"/>
    <w:basedOn w:val="TableNormal"/>
    <w:uiPriority w:val="49"/>
    <w:rsid w:val="00AD5A63"/>
    <w:pPr>
      <w:spacing w:after="0" w:line="240" w:lineRule="auto"/>
    </w:pPr>
    <w:tblPr>
      <w:tblStyleRowBandSize w:val="1"/>
      <w:tblStyleColBandSize w:val="1"/>
      <w:tblBorders>
        <w:top w:val="single" w:sz="4" w:space="0" w:color="878585" w:themeColor="accent2" w:themeTint="99"/>
        <w:left w:val="single" w:sz="4" w:space="0" w:color="878585" w:themeColor="accent2" w:themeTint="99"/>
        <w:bottom w:val="single" w:sz="4" w:space="0" w:color="878585" w:themeColor="accent2" w:themeTint="99"/>
        <w:right w:val="single" w:sz="4" w:space="0" w:color="878585" w:themeColor="accent2" w:themeTint="99"/>
        <w:insideH w:val="single" w:sz="4" w:space="0" w:color="878585" w:themeColor="accent2" w:themeTint="99"/>
        <w:insideV w:val="single" w:sz="4" w:space="0" w:color="878585" w:themeColor="accent2" w:themeTint="99"/>
      </w:tblBorders>
    </w:tblPr>
    <w:tblStylePr w:type="firstRow">
      <w:rPr>
        <w:b/>
        <w:bCs/>
        <w:color w:val="FFFFFF" w:themeColor="background1"/>
      </w:rPr>
      <w:tblPr/>
      <w:tcPr>
        <w:tcBorders>
          <w:top w:val="single" w:sz="4" w:space="0" w:color="373636" w:themeColor="accent2"/>
          <w:left w:val="single" w:sz="4" w:space="0" w:color="373636" w:themeColor="accent2"/>
          <w:bottom w:val="single" w:sz="4" w:space="0" w:color="373636" w:themeColor="accent2"/>
          <w:right w:val="single" w:sz="4" w:space="0" w:color="373636" w:themeColor="accent2"/>
          <w:insideH w:val="nil"/>
          <w:insideV w:val="nil"/>
        </w:tcBorders>
        <w:shd w:val="clear" w:color="auto" w:fill="373636" w:themeFill="accent2"/>
      </w:tcPr>
    </w:tblStylePr>
    <w:tblStylePr w:type="lastRow">
      <w:rPr>
        <w:b/>
        <w:bCs/>
      </w:rPr>
      <w:tblPr/>
      <w:tcPr>
        <w:tcBorders>
          <w:top w:val="double" w:sz="4" w:space="0" w:color="373636" w:themeColor="accent2"/>
        </w:tcBorders>
      </w:tcPr>
    </w:tblStylePr>
    <w:tblStylePr w:type="firstCol">
      <w:rPr>
        <w:b/>
        <w:bCs/>
      </w:rPr>
    </w:tblStylePr>
    <w:tblStylePr w:type="lastCol">
      <w:rPr>
        <w:b/>
        <w:bCs/>
      </w:rPr>
    </w:tblStylePr>
    <w:tblStylePr w:type="band1Vert">
      <w:tblPr/>
      <w:tcPr>
        <w:shd w:val="clear" w:color="auto" w:fill="D7D6D6" w:themeFill="accent2" w:themeFillTint="33"/>
      </w:tcPr>
    </w:tblStylePr>
    <w:tblStylePr w:type="band1Horz">
      <w:tblPr/>
      <w:tcPr>
        <w:shd w:val="clear" w:color="auto" w:fill="D7D6D6" w:themeFill="accent2" w:themeFillTint="33"/>
      </w:tcPr>
    </w:tblStylePr>
  </w:style>
  <w:style w:type="table" w:styleId="GridTable4-Accent1">
    <w:name w:val="Grid Table 4 Accent 1"/>
    <w:basedOn w:val="TableNormal"/>
    <w:uiPriority w:val="49"/>
    <w:rsid w:val="000868D7"/>
    <w:pPr>
      <w:spacing w:after="0" w:line="240" w:lineRule="auto"/>
    </w:pPr>
    <w:tblPr>
      <w:tblStyleRowBandSize w:val="1"/>
      <w:tblStyleColBandSize w:val="1"/>
      <w:tblBorders>
        <w:top w:val="single" w:sz="4" w:space="0" w:color="FFE0BB" w:themeColor="accent1" w:themeTint="99"/>
        <w:left w:val="single" w:sz="4" w:space="0" w:color="FFE0BB" w:themeColor="accent1" w:themeTint="99"/>
        <w:bottom w:val="single" w:sz="4" w:space="0" w:color="FFE0BB" w:themeColor="accent1" w:themeTint="99"/>
        <w:right w:val="single" w:sz="4" w:space="0" w:color="FFE0BB" w:themeColor="accent1" w:themeTint="99"/>
        <w:insideH w:val="single" w:sz="4" w:space="0" w:color="FFE0BB" w:themeColor="accent1" w:themeTint="99"/>
        <w:insideV w:val="single" w:sz="4" w:space="0" w:color="FFE0BB" w:themeColor="accent1" w:themeTint="99"/>
      </w:tblBorders>
    </w:tblPr>
    <w:tblStylePr w:type="firstRow">
      <w:rPr>
        <w:b/>
        <w:bCs/>
        <w:color w:val="1E0040" w:themeColor="text1"/>
      </w:rPr>
      <w:tblPr/>
      <w:tcPr>
        <w:tcBorders>
          <w:top w:val="single" w:sz="4" w:space="0" w:color="FFCC8E" w:themeColor="accent1"/>
          <w:left w:val="single" w:sz="4" w:space="0" w:color="FFCC8E" w:themeColor="accent1"/>
          <w:bottom w:val="single" w:sz="4" w:space="0" w:color="FFCC8E" w:themeColor="accent1"/>
          <w:right w:val="single" w:sz="4" w:space="0" w:color="FFCC8E" w:themeColor="accent1"/>
          <w:insideH w:val="nil"/>
          <w:insideV w:val="nil"/>
        </w:tcBorders>
        <w:shd w:val="clear" w:color="auto" w:fill="FFCC8E" w:themeFill="accent1"/>
      </w:tcPr>
    </w:tblStylePr>
    <w:tblStylePr w:type="lastRow">
      <w:rPr>
        <w:b/>
        <w:bCs/>
      </w:rPr>
      <w:tblPr/>
      <w:tcPr>
        <w:tcBorders>
          <w:top w:val="double" w:sz="4" w:space="0" w:color="FFCC8E" w:themeColor="accent1"/>
        </w:tcBorders>
      </w:tcPr>
    </w:tblStylePr>
    <w:tblStylePr w:type="firstCol">
      <w:rPr>
        <w:b/>
        <w:bCs/>
      </w:rPr>
    </w:tblStylePr>
    <w:tblStylePr w:type="lastCol">
      <w:rPr>
        <w:b/>
        <w:bCs/>
      </w:rPr>
    </w:tblStylePr>
    <w:tblStylePr w:type="band1Vert">
      <w:tblPr/>
      <w:tcPr>
        <w:shd w:val="clear" w:color="auto" w:fill="FFF4E8" w:themeFill="accent1" w:themeFillTint="33"/>
      </w:tcPr>
    </w:tblStylePr>
    <w:tblStylePr w:type="band1Horz">
      <w:tblPr/>
      <w:tcPr>
        <w:shd w:val="clear" w:color="auto" w:fill="FFF4E8" w:themeFill="accent1" w:themeFillTint="33"/>
      </w:tcPr>
    </w:tblStylePr>
  </w:style>
  <w:style w:type="table" w:styleId="GridTable5Dark-Accent1">
    <w:name w:val="Grid Table 5 Dark Accent 1"/>
    <w:basedOn w:val="TableNormal"/>
    <w:uiPriority w:val="50"/>
    <w:rsid w:val="000868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4E8" w:themeFill="accent1" w:themeFillTint="33"/>
    </w:tcPr>
    <w:tblStylePr w:type="firstRow">
      <w:rPr>
        <w:b/>
        <w:bCs/>
        <w:color w:val="1E0040" w:themeColor="text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C8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C8E" w:themeFill="accent1"/>
      </w:tcPr>
    </w:tblStylePr>
    <w:tblStylePr w:type="firstCol">
      <w:rPr>
        <w:b/>
        <w:bCs/>
        <w:color w:val="1E0040" w:themeColor="text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C8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C8E" w:themeFill="accent1"/>
      </w:tcPr>
    </w:tblStylePr>
    <w:tblStylePr w:type="band1Vert">
      <w:tblPr/>
      <w:tcPr>
        <w:shd w:val="clear" w:color="auto" w:fill="FFEAD1" w:themeFill="accent1" w:themeFillTint="66"/>
      </w:tcPr>
    </w:tblStylePr>
    <w:tblStylePr w:type="band1Horz">
      <w:tblPr/>
      <w:tcPr>
        <w:shd w:val="clear" w:color="auto" w:fill="FFEAD1" w:themeFill="accent1" w:themeFillTint="66"/>
      </w:tcPr>
    </w:tblStylePr>
  </w:style>
  <w:style w:type="table" w:styleId="GridTable5Dark">
    <w:name w:val="Grid Table 5 Dark"/>
    <w:basedOn w:val="TableNormal"/>
    <w:uiPriority w:val="50"/>
    <w:rsid w:val="00280A0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FA5FF"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E004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E004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E004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E0040" w:themeFill="text1"/>
      </w:tcPr>
    </w:tblStylePr>
    <w:tblStylePr w:type="band1Vert">
      <w:tblPr/>
      <w:tcPr>
        <w:shd w:val="clear" w:color="auto" w:fill="9F4CFF" w:themeFill="text1" w:themeFillTint="66"/>
      </w:tcPr>
    </w:tblStylePr>
    <w:tblStylePr w:type="band1Horz">
      <w:tblPr/>
      <w:tcPr>
        <w:shd w:val="clear" w:color="auto" w:fill="9F4CFF" w:themeFill="text1" w:themeFillTint="66"/>
      </w:tcPr>
    </w:tblStylePr>
  </w:style>
  <w:style w:type="table" w:styleId="GridTable3-Accent2">
    <w:name w:val="Grid Table 3 Accent 2"/>
    <w:basedOn w:val="TableNormal"/>
    <w:uiPriority w:val="48"/>
    <w:rsid w:val="00E86249"/>
    <w:pPr>
      <w:spacing w:after="0" w:line="240" w:lineRule="auto"/>
    </w:pPr>
    <w:tblPr>
      <w:tblStyleRowBandSize w:val="1"/>
      <w:tblStyleColBandSize w:val="1"/>
      <w:tblBorders>
        <w:top w:val="single" w:sz="4" w:space="0" w:color="878585" w:themeColor="accent2" w:themeTint="99"/>
        <w:left w:val="single" w:sz="4" w:space="0" w:color="878585" w:themeColor="accent2" w:themeTint="99"/>
        <w:bottom w:val="single" w:sz="4" w:space="0" w:color="878585" w:themeColor="accent2" w:themeTint="99"/>
        <w:right w:val="single" w:sz="4" w:space="0" w:color="878585" w:themeColor="accent2" w:themeTint="99"/>
        <w:insideH w:val="single" w:sz="4" w:space="0" w:color="878585" w:themeColor="accent2" w:themeTint="99"/>
        <w:insideV w:val="single" w:sz="4" w:space="0" w:color="878585"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7D6D6" w:themeFill="accent2" w:themeFillTint="33"/>
      </w:tcPr>
    </w:tblStylePr>
    <w:tblStylePr w:type="band1Horz">
      <w:tblPr/>
      <w:tcPr>
        <w:shd w:val="clear" w:color="auto" w:fill="D7D6D6" w:themeFill="accent2" w:themeFillTint="33"/>
      </w:tcPr>
    </w:tblStylePr>
    <w:tblStylePr w:type="neCell">
      <w:tblPr/>
      <w:tcPr>
        <w:tcBorders>
          <w:bottom w:val="single" w:sz="4" w:space="0" w:color="878585" w:themeColor="accent2" w:themeTint="99"/>
        </w:tcBorders>
      </w:tcPr>
    </w:tblStylePr>
    <w:tblStylePr w:type="nwCell">
      <w:tblPr/>
      <w:tcPr>
        <w:tcBorders>
          <w:bottom w:val="single" w:sz="4" w:space="0" w:color="878585" w:themeColor="accent2" w:themeTint="99"/>
        </w:tcBorders>
      </w:tcPr>
    </w:tblStylePr>
    <w:tblStylePr w:type="seCell">
      <w:tblPr/>
      <w:tcPr>
        <w:tcBorders>
          <w:top w:val="single" w:sz="4" w:space="0" w:color="878585" w:themeColor="accent2" w:themeTint="99"/>
        </w:tcBorders>
      </w:tcPr>
    </w:tblStylePr>
    <w:tblStylePr w:type="swCell">
      <w:tblPr/>
      <w:tcPr>
        <w:tcBorders>
          <w:top w:val="single" w:sz="4" w:space="0" w:color="878585" w:themeColor="accent2" w:themeTint="99"/>
        </w:tcBorders>
      </w:tcPr>
    </w:tblStylePr>
  </w:style>
  <w:style w:type="table" w:customStyle="1" w:styleId="AthumiTableStyle1">
    <w:name w:val="AthumiTableStyle1"/>
    <w:basedOn w:val="TableNormal"/>
    <w:uiPriority w:val="99"/>
    <w:rsid w:val="00107D5E"/>
    <w:pPr>
      <w:spacing w:after="0" w:line="240" w:lineRule="auto"/>
    </w:pPr>
    <w:tblPr>
      <w:tblStyleRowBandSize w:val="1"/>
      <w:tblBorders>
        <w:bottom w:val="single" w:sz="4" w:space="0" w:color="auto"/>
        <w:insideV w:val="single" w:sz="4" w:space="0" w:color="auto"/>
      </w:tblBorders>
    </w:tblPr>
    <w:tblStylePr w:type="firstRow">
      <w:pPr>
        <w:jc w:val="left"/>
      </w:pPr>
      <w:rPr>
        <w:rFonts w:asciiTheme="minorHAnsi" w:hAnsiTheme="minorHAnsi"/>
        <w:b/>
        <w:sz w:val="22"/>
      </w:rPr>
      <w:tblPr/>
      <w:tcPr>
        <w:shd w:val="clear" w:color="auto" w:fill="1E0040" w:themeFill="text1"/>
      </w:tcPr>
    </w:tblStylePr>
    <w:tblStylePr w:type="firstCol">
      <w:rPr>
        <w:b/>
      </w:rPr>
    </w:tblStylePr>
    <w:tblStylePr w:type="band1Horz">
      <w:tblPr/>
      <w:tcPr>
        <w:shd w:val="clear" w:color="auto" w:fill="FFFFFF" w:themeFill="background1"/>
      </w:tcPr>
    </w:tblStylePr>
    <w:tblStylePr w:type="band2Horz">
      <w:tblPr/>
      <w:tcPr>
        <w:shd w:val="clear" w:color="auto" w:fill="E1E1E1" w:themeFill="accent4" w:themeFillTint="33"/>
      </w:tcPr>
    </w:tblStylePr>
    <w:tblStylePr w:type="swCell">
      <w:tblPr/>
      <w:tcPr>
        <w:tcBorders>
          <w:top w:val="nil"/>
          <w:left w:val="nil"/>
          <w:bottom w:val="nil"/>
          <w:right w:val="single" w:sz="4" w:space="0" w:color="auto"/>
          <w:insideH w:val="nil"/>
          <w:insideV w:val="nil"/>
          <w:tl2br w:val="nil"/>
          <w:tr2bl w:val="nil"/>
        </w:tcBorders>
      </w:tcPr>
    </w:tblStylePr>
  </w:style>
  <w:style w:type="table" w:styleId="ListTable4">
    <w:name w:val="List Table 4"/>
    <w:basedOn w:val="TableNormal"/>
    <w:uiPriority w:val="49"/>
    <w:rsid w:val="00E86249"/>
    <w:pPr>
      <w:spacing w:after="0" w:line="240" w:lineRule="auto"/>
    </w:pPr>
    <w:tblPr>
      <w:tblStyleRowBandSize w:val="1"/>
      <w:tblStyleColBandSize w:val="1"/>
      <w:tblBorders>
        <w:top w:val="single" w:sz="4" w:space="0" w:color="7100F2" w:themeColor="text1" w:themeTint="99"/>
        <w:left w:val="single" w:sz="4" w:space="0" w:color="7100F2" w:themeColor="text1" w:themeTint="99"/>
        <w:bottom w:val="single" w:sz="4" w:space="0" w:color="7100F2" w:themeColor="text1" w:themeTint="99"/>
        <w:right w:val="single" w:sz="4" w:space="0" w:color="7100F2" w:themeColor="text1" w:themeTint="99"/>
        <w:insideH w:val="single" w:sz="4" w:space="0" w:color="7100F2" w:themeColor="text1" w:themeTint="99"/>
      </w:tblBorders>
    </w:tblPr>
    <w:tblStylePr w:type="firstRow">
      <w:rPr>
        <w:b/>
        <w:bCs/>
        <w:color w:val="FFFFFF" w:themeColor="background1"/>
      </w:rPr>
      <w:tblPr/>
      <w:tcPr>
        <w:tcBorders>
          <w:top w:val="single" w:sz="4" w:space="0" w:color="1E0040" w:themeColor="text1"/>
          <w:left w:val="single" w:sz="4" w:space="0" w:color="1E0040" w:themeColor="text1"/>
          <w:bottom w:val="single" w:sz="4" w:space="0" w:color="1E0040" w:themeColor="text1"/>
          <w:right w:val="single" w:sz="4" w:space="0" w:color="1E0040" w:themeColor="text1"/>
          <w:insideH w:val="nil"/>
        </w:tcBorders>
        <w:shd w:val="clear" w:color="auto" w:fill="1E0040" w:themeFill="text1"/>
      </w:tcPr>
    </w:tblStylePr>
    <w:tblStylePr w:type="lastRow">
      <w:rPr>
        <w:b/>
        <w:bCs/>
      </w:rPr>
      <w:tblPr/>
      <w:tcPr>
        <w:tcBorders>
          <w:top w:val="double" w:sz="4" w:space="0" w:color="7100F2" w:themeColor="text1" w:themeTint="99"/>
        </w:tcBorders>
      </w:tcPr>
    </w:tblStylePr>
    <w:tblStylePr w:type="firstCol">
      <w:rPr>
        <w:b/>
        <w:bCs/>
      </w:rPr>
    </w:tblStylePr>
    <w:tblStylePr w:type="lastCol">
      <w:rPr>
        <w:b/>
        <w:bCs/>
      </w:rPr>
    </w:tblStylePr>
    <w:tblStylePr w:type="band1Vert">
      <w:tblPr/>
      <w:tcPr>
        <w:shd w:val="clear" w:color="auto" w:fill="CFA5FF" w:themeFill="text1" w:themeFillTint="33"/>
      </w:tcPr>
    </w:tblStylePr>
    <w:tblStylePr w:type="band1Horz">
      <w:tblPr/>
      <w:tcPr>
        <w:shd w:val="clear" w:color="auto" w:fill="CFA5FF" w:themeFill="text1" w:themeFillTint="33"/>
      </w:tcPr>
    </w:tblStylePr>
  </w:style>
  <w:style w:type="table" w:styleId="GridTable3-Accent6">
    <w:name w:val="Grid Table 3 Accent 6"/>
    <w:basedOn w:val="TableNormal"/>
    <w:uiPriority w:val="48"/>
    <w:rsid w:val="00B317FF"/>
    <w:pPr>
      <w:spacing w:after="0" w:line="240" w:lineRule="auto"/>
    </w:pPr>
    <w:tblPr>
      <w:tblStyleRowBandSize w:val="1"/>
      <w:tblStyleColBandSize w:val="1"/>
      <w:tblBorders>
        <w:top w:val="single" w:sz="4" w:space="0" w:color="C1C1C1" w:themeColor="accent6" w:themeTint="99"/>
        <w:left w:val="single" w:sz="4" w:space="0" w:color="C1C1C1" w:themeColor="accent6" w:themeTint="99"/>
        <w:bottom w:val="single" w:sz="4" w:space="0" w:color="C1C1C1" w:themeColor="accent6" w:themeTint="99"/>
        <w:right w:val="single" w:sz="4" w:space="0" w:color="C1C1C1" w:themeColor="accent6" w:themeTint="99"/>
        <w:insideH w:val="single" w:sz="4" w:space="0" w:color="C1C1C1" w:themeColor="accent6" w:themeTint="99"/>
        <w:insideV w:val="single" w:sz="4" w:space="0" w:color="C1C1C1"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6" w:themeFillTint="33"/>
      </w:tcPr>
    </w:tblStylePr>
    <w:tblStylePr w:type="band1Horz">
      <w:tblPr/>
      <w:tcPr>
        <w:shd w:val="clear" w:color="auto" w:fill="EAEAEA" w:themeFill="accent6" w:themeFillTint="33"/>
      </w:tcPr>
    </w:tblStylePr>
    <w:tblStylePr w:type="neCell">
      <w:tblPr/>
      <w:tcPr>
        <w:tcBorders>
          <w:bottom w:val="single" w:sz="4" w:space="0" w:color="C1C1C1" w:themeColor="accent6" w:themeTint="99"/>
        </w:tcBorders>
      </w:tcPr>
    </w:tblStylePr>
    <w:tblStylePr w:type="nwCell">
      <w:tblPr/>
      <w:tcPr>
        <w:tcBorders>
          <w:bottom w:val="single" w:sz="4" w:space="0" w:color="C1C1C1" w:themeColor="accent6" w:themeTint="99"/>
        </w:tcBorders>
      </w:tcPr>
    </w:tblStylePr>
    <w:tblStylePr w:type="seCell">
      <w:tblPr/>
      <w:tcPr>
        <w:tcBorders>
          <w:top w:val="single" w:sz="4" w:space="0" w:color="C1C1C1" w:themeColor="accent6" w:themeTint="99"/>
        </w:tcBorders>
      </w:tcPr>
    </w:tblStylePr>
    <w:tblStylePr w:type="swCell">
      <w:tblPr/>
      <w:tcPr>
        <w:tcBorders>
          <w:top w:val="single" w:sz="4" w:space="0" w:color="C1C1C1" w:themeColor="accent6" w:themeTint="99"/>
        </w:tcBorders>
      </w:tcPr>
    </w:tblStylePr>
  </w:style>
  <w:style w:type="table" w:customStyle="1" w:styleId="AthumiTableStyle2">
    <w:name w:val="AthumiTableStyle2"/>
    <w:basedOn w:val="TableNormal"/>
    <w:uiPriority w:val="99"/>
    <w:rsid w:val="00107D5E"/>
    <w:pPr>
      <w:spacing w:after="0" w:line="240" w:lineRule="auto"/>
    </w:pPr>
    <w:tblPr>
      <w:tblStyleRowBandSize w:val="1"/>
      <w:tblBorders>
        <w:bottom w:val="single" w:sz="4" w:space="0" w:color="FFCC8E" w:themeColor="accent1"/>
        <w:insideV w:val="single" w:sz="4" w:space="0" w:color="FFCC8E" w:themeColor="accent1"/>
      </w:tblBorders>
    </w:tblPr>
    <w:tblStylePr w:type="firstRow">
      <w:rPr>
        <w:b/>
      </w:rPr>
      <w:tblPr/>
      <w:tcPr>
        <w:shd w:val="clear" w:color="auto" w:fill="FFCC8E" w:themeFill="accent1"/>
      </w:tcPr>
    </w:tblStylePr>
    <w:tblStylePr w:type="firstCol">
      <w:rPr>
        <w:b/>
      </w:rPr>
    </w:tblStylePr>
    <w:tblStylePr w:type="band2Horz">
      <w:tblPr/>
      <w:tcPr>
        <w:shd w:val="clear" w:color="auto" w:fill="FFF4E8" w:themeFill="accent1" w:themeFillTint="33"/>
      </w:tcPr>
    </w:tblStylePr>
  </w:style>
  <w:style w:type="paragraph" w:styleId="NoSpacing">
    <w:name w:val="No Spacing"/>
    <w:uiPriority w:val="1"/>
    <w:rsid w:val="006040D7"/>
    <w:pPr>
      <w:spacing w:after="0" w:line="240" w:lineRule="auto"/>
    </w:pPr>
    <w:rPr>
      <w:rFonts w:ascii="Rubik" w:hAnsi="Rubik"/>
      <w:sz w:val="20"/>
      <w:lang w:val="nl-BE"/>
    </w:rPr>
  </w:style>
  <w:style w:type="table" w:styleId="ListTable1Light">
    <w:name w:val="List Table 1 Light"/>
    <w:basedOn w:val="TableNormal"/>
    <w:uiPriority w:val="46"/>
    <w:rsid w:val="000868D7"/>
    <w:pPr>
      <w:spacing w:after="0" w:line="240" w:lineRule="auto"/>
    </w:pPr>
    <w:tblPr>
      <w:tblStyleRowBandSize w:val="1"/>
      <w:tblStyleColBandSize w:val="1"/>
    </w:tblPr>
    <w:tblStylePr w:type="firstRow">
      <w:rPr>
        <w:b/>
        <w:bCs/>
      </w:rPr>
      <w:tblPr/>
      <w:tcPr>
        <w:tcBorders>
          <w:bottom w:val="single" w:sz="4" w:space="0" w:color="7100F2" w:themeColor="text1" w:themeTint="99"/>
        </w:tcBorders>
      </w:tcPr>
    </w:tblStylePr>
    <w:tblStylePr w:type="lastRow">
      <w:rPr>
        <w:b/>
        <w:bCs/>
      </w:rPr>
      <w:tblPr/>
      <w:tcPr>
        <w:tcBorders>
          <w:top w:val="single" w:sz="4" w:space="0" w:color="7100F2" w:themeColor="text1" w:themeTint="99"/>
        </w:tcBorders>
      </w:tcPr>
    </w:tblStylePr>
    <w:tblStylePr w:type="firstCol">
      <w:rPr>
        <w:b/>
        <w:bCs/>
      </w:rPr>
    </w:tblStylePr>
    <w:tblStylePr w:type="lastCol">
      <w:rPr>
        <w:b/>
        <w:bCs/>
      </w:rPr>
    </w:tblStylePr>
    <w:tblStylePr w:type="band1Vert">
      <w:tblPr/>
      <w:tcPr>
        <w:shd w:val="clear" w:color="auto" w:fill="CFA5FF" w:themeFill="text1" w:themeFillTint="33"/>
      </w:tcPr>
    </w:tblStylePr>
    <w:tblStylePr w:type="band1Horz">
      <w:tblPr/>
      <w:tcPr>
        <w:shd w:val="clear" w:color="auto" w:fill="CFA5FF" w:themeFill="text1" w:themeFillTint="33"/>
      </w:tcPr>
    </w:tblStylePr>
  </w:style>
  <w:style w:type="paragraph" w:customStyle="1" w:styleId="Informatie">
    <w:name w:val="Informatie"/>
    <w:basedOn w:val="Normal"/>
    <w:uiPriority w:val="1"/>
    <w:qFormat/>
    <w:rsid w:val="00F507DB"/>
    <w:pPr>
      <w:shd w:val="clear" w:color="auto" w:fill="FFCC8E" w:themeFill="accent1"/>
    </w:pPr>
    <w:rPr>
      <w:color w:val="1E0040" w:themeColor="text1"/>
    </w:rPr>
  </w:style>
  <w:style w:type="table" w:styleId="PlainTable1">
    <w:name w:val="Plain Table 1"/>
    <w:basedOn w:val="TableNormal"/>
    <w:uiPriority w:val="41"/>
    <w:rsid w:val="00BF1A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5">
    <w:name w:val="toc 5"/>
    <w:basedOn w:val="Normal"/>
    <w:next w:val="Normal"/>
    <w:autoRedefine/>
    <w:uiPriority w:val="39"/>
    <w:unhideWhenUsed/>
    <w:rsid w:val="002C34BD"/>
    <w:pPr>
      <w:spacing w:before="0"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2C34BD"/>
    <w:pPr>
      <w:spacing w:before="0"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2C34BD"/>
    <w:pPr>
      <w:spacing w:before="0"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2C34BD"/>
    <w:pPr>
      <w:spacing w:before="0"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2C34BD"/>
    <w:pPr>
      <w:spacing w:before="0" w:after="100" w:line="278" w:lineRule="auto"/>
      <w:ind w:left="1920"/>
    </w:pPr>
    <w:rPr>
      <w:rFonts w:asciiTheme="minorHAnsi" w:eastAsiaTheme="minorEastAsia"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2C34BD"/>
    <w:rPr>
      <w:color w:val="605E5C"/>
      <w:shd w:val="clear" w:color="auto" w:fill="E1DFDD"/>
    </w:rPr>
  </w:style>
  <w:style w:type="character" w:styleId="FollowedHyperlink">
    <w:name w:val="FollowedHyperlink"/>
    <w:basedOn w:val="DefaultParagraphFont"/>
    <w:uiPriority w:val="99"/>
    <w:semiHidden/>
    <w:unhideWhenUsed/>
    <w:rsid w:val="009912ED"/>
    <w:rPr>
      <w:color w:val="AA78AA" w:themeColor="followedHyperlink"/>
      <w:u w:val="single"/>
    </w:rPr>
  </w:style>
  <w:style w:type="paragraph" w:styleId="ListContinue">
    <w:name w:val="List Continue"/>
    <w:basedOn w:val="Normal"/>
    <w:uiPriority w:val="99"/>
    <w:unhideWhenUsed/>
    <w:rsid w:val="005D0515"/>
    <w:pPr>
      <w:ind w:left="283"/>
      <w:contextualSpacing/>
    </w:pPr>
  </w:style>
  <w:style w:type="character" w:styleId="CommentReference">
    <w:name w:val="annotation reference"/>
    <w:basedOn w:val="DefaultParagraphFont"/>
    <w:uiPriority w:val="99"/>
    <w:semiHidden/>
    <w:unhideWhenUsed/>
    <w:rsid w:val="0047005A"/>
    <w:rPr>
      <w:sz w:val="16"/>
      <w:szCs w:val="16"/>
    </w:rPr>
  </w:style>
  <w:style w:type="paragraph" w:styleId="CommentText">
    <w:name w:val="annotation text"/>
    <w:basedOn w:val="Normal"/>
    <w:link w:val="CommentTextChar"/>
    <w:uiPriority w:val="99"/>
    <w:unhideWhenUsed/>
    <w:rsid w:val="0047005A"/>
  </w:style>
  <w:style w:type="character" w:customStyle="1" w:styleId="CommentTextChar">
    <w:name w:val="Comment Text Char"/>
    <w:basedOn w:val="DefaultParagraphFont"/>
    <w:link w:val="CommentText"/>
    <w:uiPriority w:val="99"/>
    <w:rsid w:val="0047005A"/>
    <w:rPr>
      <w:rFonts w:ascii="Rubik" w:hAnsi="Rubik" w:cs="Rubik"/>
      <w:sz w:val="20"/>
      <w:szCs w:val="20"/>
      <w:lang w:val="nl-BE"/>
    </w:rPr>
  </w:style>
  <w:style w:type="paragraph" w:styleId="CommentSubject">
    <w:name w:val="annotation subject"/>
    <w:basedOn w:val="CommentText"/>
    <w:next w:val="CommentText"/>
    <w:link w:val="CommentSubjectChar"/>
    <w:uiPriority w:val="99"/>
    <w:semiHidden/>
    <w:unhideWhenUsed/>
    <w:rsid w:val="0047005A"/>
    <w:rPr>
      <w:b/>
      <w:bCs/>
    </w:rPr>
  </w:style>
  <w:style w:type="character" w:customStyle="1" w:styleId="CommentSubjectChar">
    <w:name w:val="Comment Subject Char"/>
    <w:basedOn w:val="CommentTextChar"/>
    <w:link w:val="CommentSubject"/>
    <w:uiPriority w:val="99"/>
    <w:semiHidden/>
    <w:rsid w:val="0047005A"/>
    <w:rPr>
      <w:rFonts w:ascii="Rubik" w:hAnsi="Rubik" w:cs="Rubik"/>
      <w:b/>
      <w:bCs/>
      <w:sz w:val="20"/>
      <w:szCs w:val="20"/>
      <w:lang w:val="nl-BE"/>
    </w:rPr>
  </w:style>
  <w:style w:type="paragraph" w:styleId="Revision">
    <w:name w:val="Revision"/>
    <w:hidden/>
    <w:uiPriority w:val="99"/>
    <w:semiHidden/>
    <w:rsid w:val="00652BB5"/>
    <w:pPr>
      <w:spacing w:after="0" w:line="240" w:lineRule="auto"/>
    </w:pPr>
    <w:rPr>
      <w:rFonts w:ascii="Rubik" w:hAnsi="Rubik" w:cs="Rubik"/>
      <w:sz w:val="20"/>
      <w:szCs w:val="20"/>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090882">
      <w:bodyDiv w:val="1"/>
      <w:marLeft w:val="0"/>
      <w:marRight w:val="0"/>
      <w:marTop w:val="0"/>
      <w:marBottom w:val="0"/>
      <w:divBdr>
        <w:top w:val="none" w:sz="0" w:space="0" w:color="auto"/>
        <w:left w:val="none" w:sz="0" w:space="0" w:color="auto"/>
        <w:bottom w:val="none" w:sz="0" w:space="0" w:color="auto"/>
        <w:right w:val="none" w:sz="0" w:space="0" w:color="auto"/>
      </w:divBdr>
      <w:divsChild>
        <w:div w:id="1717046810">
          <w:marLeft w:val="0"/>
          <w:marRight w:val="0"/>
          <w:marTop w:val="0"/>
          <w:marBottom w:val="0"/>
          <w:divBdr>
            <w:top w:val="none" w:sz="0" w:space="0" w:color="auto"/>
            <w:left w:val="none" w:sz="0" w:space="0" w:color="auto"/>
            <w:bottom w:val="none" w:sz="0" w:space="0" w:color="auto"/>
            <w:right w:val="none" w:sz="0" w:space="0" w:color="auto"/>
          </w:divBdr>
          <w:divsChild>
            <w:div w:id="937759935">
              <w:marLeft w:val="0"/>
              <w:marRight w:val="0"/>
              <w:marTop w:val="0"/>
              <w:marBottom w:val="0"/>
              <w:divBdr>
                <w:top w:val="none" w:sz="0" w:space="0" w:color="auto"/>
                <w:left w:val="none" w:sz="0" w:space="0" w:color="auto"/>
                <w:bottom w:val="none" w:sz="0" w:space="0" w:color="auto"/>
                <w:right w:val="none" w:sz="0" w:space="0" w:color="auto"/>
              </w:divBdr>
            </w:div>
            <w:div w:id="19754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8850">
      <w:bodyDiv w:val="1"/>
      <w:marLeft w:val="0"/>
      <w:marRight w:val="0"/>
      <w:marTop w:val="0"/>
      <w:marBottom w:val="0"/>
      <w:divBdr>
        <w:top w:val="none" w:sz="0" w:space="0" w:color="auto"/>
        <w:left w:val="none" w:sz="0" w:space="0" w:color="auto"/>
        <w:bottom w:val="none" w:sz="0" w:space="0" w:color="auto"/>
        <w:right w:val="none" w:sz="0" w:space="0" w:color="auto"/>
      </w:divBdr>
      <w:divsChild>
        <w:div w:id="174005183">
          <w:marLeft w:val="0"/>
          <w:marRight w:val="0"/>
          <w:marTop w:val="0"/>
          <w:marBottom w:val="0"/>
          <w:divBdr>
            <w:top w:val="none" w:sz="0" w:space="0" w:color="auto"/>
            <w:left w:val="none" w:sz="0" w:space="0" w:color="auto"/>
            <w:bottom w:val="none" w:sz="0" w:space="0" w:color="auto"/>
            <w:right w:val="none" w:sz="0" w:space="0" w:color="auto"/>
          </w:divBdr>
          <w:divsChild>
            <w:div w:id="59250033">
              <w:marLeft w:val="0"/>
              <w:marRight w:val="0"/>
              <w:marTop w:val="0"/>
              <w:marBottom w:val="0"/>
              <w:divBdr>
                <w:top w:val="none" w:sz="0" w:space="0" w:color="auto"/>
                <w:left w:val="none" w:sz="0" w:space="0" w:color="auto"/>
                <w:bottom w:val="none" w:sz="0" w:space="0" w:color="auto"/>
                <w:right w:val="none" w:sz="0" w:space="0" w:color="auto"/>
              </w:divBdr>
            </w:div>
            <w:div w:id="244071132">
              <w:marLeft w:val="0"/>
              <w:marRight w:val="0"/>
              <w:marTop w:val="0"/>
              <w:marBottom w:val="0"/>
              <w:divBdr>
                <w:top w:val="none" w:sz="0" w:space="0" w:color="auto"/>
                <w:left w:val="none" w:sz="0" w:space="0" w:color="auto"/>
                <w:bottom w:val="none" w:sz="0" w:space="0" w:color="auto"/>
                <w:right w:val="none" w:sz="0" w:space="0" w:color="auto"/>
              </w:divBdr>
            </w:div>
            <w:div w:id="354112032">
              <w:marLeft w:val="0"/>
              <w:marRight w:val="0"/>
              <w:marTop w:val="0"/>
              <w:marBottom w:val="0"/>
              <w:divBdr>
                <w:top w:val="none" w:sz="0" w:space="0" w:color="auto"/>
                <w:left w:val="none" w:sz="0" w:space="0" w:color="auto"/>
                <w:bottom w:val="none" w:sz="0" w:space="0" w:color="auto"/>
                <w:right w:val="none" w:sz="0" w:space="0" w:color="auto"/>
              </w:divBdr>
            </w:div>
            <w:div w:id="618682101">
              <w:marLeft w:val="0"/>
              <w:marRight w:val="0"/>
              <w:marTop w:val="0"/>
              <w:marBottom w:val="0"/>
              <w:divBdr>
                <w:top w:val="none" w:sz="0" w:space="0" w:color="auto"/>
                <w:left w:val="none" w:sz="0" w:space="0" w:color="auto"/>
                <w:bottom w:val="none" w:sz="0" w:space="0" w:color="auto"/>
                <w:right w:val="none" w:sz="0" w:space="0" w:color="auto"/>
              </w:divBdr>
            </w:div>
            <w:div w:id="652106128">
              <w:marLeft w:val="0"/>
              <w:marRight w:val="0"/>
              <w:marTop w:val="0"/>
              <w:marBottom w:val="0"/>
              <w:divBdr>
                <w:top w:val="none" w:sz="0" w:space="0" w:color="auto"/>
                <w:left w:val="none" w:sz="0" w:space="0" w:color="auto"/>
                <w:bottom w:val="none" w:sz="0" w:space="0" w:color="auto"/>
                <w:right w:val="none" w:sz="0" w:space="0" w:color="auto"/>
              </w:divBdr>
            </w:div>
            <w:div w:id="804127469">
              <w:marLeft w:val="0"/>
              <w:marRight w:val="0"/>
              <w:marTop w:val="0"/>
              <w:marBottom w:val="0"/>
              <w:divBdr>
                <w:top w:val="none" w:sz="0" w:space="0" w:color="auto"/>
                <w:left w:val="none" w:sz="0" w:space="0" w:color="auto"/>
                <w:bottom w:val="none" w:sz="0" w:space="0" w:color="auto"/>
                <w:right w:val="none" w:sz="0" w:space="0" w:color="auto"/>
              </w:divBdr>
            </w:div>
            <w:div w:id="141180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2413">
      <w:bodyDiv w:val="1"/>
      <w:marLeft w:val="0"/>
      <w:marRight w:val="0"/>
      <w:marTop w:val="0"/>
      <w:marBottom w:val="0"/>
      <w:divBdr>
        <w:top w:val="none" w:sz="0" w:space="0" w:color="auto"/>
        <w:left w:val="none" w:sz="0" w:space="0" w:color="auto"/>
        <w:bottom w:val="none" w:sz="0" w:space="0" w:color="auto"/>
        <w:right w:val="none" w:sz="0" w:space="0" w:color="auto"/>
      </w:divBdr>
      <w:divsChild>
        <w:div w:id="1462504339">
          <w:marLeft w:val="0"/>
          <w:marRight w:val="0"/>
          <w:marTop w:val="0"/>
          <w:marBottom w:val="0"/>
          <w:divBdr>
            <w:top w:val="none" w:sz="0" w:space="0" w:color="auto"/>
            <w:left w:val="none" w:sz="0" w:space="0" w:color="auto"/>
            <w:bottom w:val="none" w:sz="0" w:space="0" w:color="auto"/>
            <w:right w:val="none" w:sz="0" w:space="0" w:color="auto"/>
          </w:divBdr>
          <w:divsChild>
            <w:div w:id="316999761">
              <w:marLeft w:val="0"/>
              <w:marRight w:val="0"/>
              <w:marTop w:val="0"/>
              <w:marBottom w:val="0"/>
              <w:divBdr>
                <w:top w:val="none" w:sz="0" w:space="0" w:color="auto"/>
                <w:left w:val="none" w:sz="0" w:space="0" w:color="auto"/>
                <w:bottom w:val="none" w:sz="0" w:space="0" w:color="auto"/>
                <w:right w:val="none" w:sz="0" w:space="0" w:color="auto"/>
              </w:divBdr>
            </w:div>
            <w:div w:id="544488697">
              <w:marLeft w:val="0"/>
              <w:marRight w:val="0"/>
              <w:marTop w:val="0"/>
              <w:marBottom w:val="0"/>
              <w:divBdr>
                <w:top w:val="none" w:sz="0" w:space="0" w:color="auto"/>
                <w:left w:val="none" w:sz="0" w:space="0" w:color="auto"/>
                <w:bottom w:val="none" w:sz="0" w:space="0" w:color="auto"/>
                <w:right w:val="none" w:sz="0" w:space="0" w:color="auto"/>
              </w:divBdr>
            </w:div>
            <w:div w:id="87832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6064">
      <w:bodyDiv w:val="1"/>
      <w:marLeft w:val="0"/>
      <w:marRight w:val="0"/>
      <w:marTop w:val="0"/>
      <w:marBottom w:val="0"/>
      <w:divBdr>
        <w:top w:val="none" w:sz="0" w:space="0" w:color="auto"/>
        <w:left w:val="none" w:sz="0" w:space="0" w:color="auto"/>
        <w:bottom w:val="none" w:sz="0" w:space="0" w:color="auto"/>
        <w:right w:val="none" w:sz="0" w:space="0" w:color="auto"/>
      </w:divBdr>
      <w:divsChild>
        <w:div w:id="550771434">
          <w:marLeft w:val="0"/>
          <w:marRight w:val="0"/>
          <w:marTop w:val="0"/>
          <w:marBottom w:val="0"/>
          <w:divBdr>
            <w:top w:val="none" w:sz="0" w:space="0" w:color="auto"/>
            <w:left w:val="none" w:sz="0" w:space="0" w:color="auto"/>
            <w:bottom w:val="none" w:sz="0" w:space="0" w:color="auto"/>
            <w:right w:val="none" w:sz="0" w:space="0" w:color="auto"/>
          </w:divBdr>
          <w:divsChild>
            <w:div w:id="78404711">
              <w:marLeft w:val="0"/>
              <w:marRight w:val="0"/>
              <w:marTop w:val="0"/>
              <w:marBottom w:val="0"/>
              <w:divBdr>
                <w:top w:val="none" w:sz="0" w:space="0" w:color="auto"/>
                <w:left w:val="none" w:sz="0" w:space="0" w:color="auto"/>
                <w:bottom w:val="none" w:sz="0" w:space="0" w:color="auto"/>
                <w:right w:val="none" w:sz="0" w:space="0" w:color="auto"/>
              </w:divBdr>
            </w:div>
            <w:div w:id="102459430">
              <w:marLeft w:val="0"/>
              <w:marRight w:val="0"/>
              <w:marTop w:val="0"/>
              <w:marBottom w:val="0"/>
              <w:divBdr>
                <w:top w:val="none" w:sz="0" w:space="0" w:color="auto"/>
                <w:left w:val="none" w:sz="0" w:space="0" w:color="auto"/>
                <w:bottom w:val="none" w:sz="0" w:space="0" w:color="auto"/>
                <w:right w:val="none" w:sz="0" w:space="0" w:color="auto"/>
              </w:divBdr>
            </w:div>
            <w:div w:id="162401809">
              <w:marLeft w:val="0"/>
              <w:marRight w:val="0"/>
              <w:marTop w:val="0"/>
              <w:marBottom w:val="0"/>
              <w:divBdr>
                <w:top w:val="none" w:sz="0" w:space="0" w:color="auto"/>
                <w:left w:val="none" w:sz="0" w:space="0" w:color="auto"/>
                <w:bottom w:val="none" w:sz="0" w:space="0" w:color="auto"/>
                <w:right w:val="none" w:sz="0" w:space="0" w:color="auto"/>
              </w:divBdr>
            </w:div>
            <w:div w:id="359160666">
              <w:marLeft w:val="0"/>
              <w:marRight w:val="0"/>
              <w:marTop w:val="0"/>
              <w:marBottom w:val="0"/>
              <w:divBdr>
                <w:top w:val="none" w:sz="0" w:space="0" w:color="auto"/>
                <w:left w:val="none" w:sz="0" w:space="0" w:color="auto"/>
                <w:bottom w:val="none" w:sz="0" w:space="0" w:color="auto"/>
                <w:right w:val="none" w:sz="0" w:space="0" w:color="auto"/>
              </w:divBdr>
            </w:div>
            <w:div w:id="461508561">
              <w:marLeft w:val="0"/>
              <w:marRight w:val="0"/>
              <w:marTop w:val="0"/>
              <w:marBottom w:val="0"/>
              <w:divBdr>
                <w:top w:val="none" w:sz="0" w:space="0" w:color="auto"/>
                <w:left w:val="none" w:sz="0" w:space="0" w:color="auto"/>
                <w:bottom w:val="none" w:sz="0" w:space="0" w:color="auto"/>
                <w:right w:val="none" w:sz="0" w:space="0" w:color="auto"/>
              </w:divBdr>
            </w:div>
            <w:div w:id="603726536">
              <w:marLeft w:val="0"/>
              <w:marRight w:val="0"/>
              <w:marTop w:val="0"/>
              <w:marBottom w:val="0"/>
              <w:divBdr>
                <w:top w:val="none" w:sz="0" w:space="0" w:color="auto"/>
                <w:left w:val="none" w:sz="0" w:space="0" w:color="auto"/>
                <w:bottom w:val="none" w:sz="0" w:space="0" w:color="auto"/>
                <w:right w:val="none" w:sz="0" w:space="0" w:color="auto"/>
              </w:divBdr>
            </w:div>
            <w:div w:id="695694305">
              <w:marLeft w:val="0"/>
              <w:marRight w:val="0"/>
              <w:marTop w:val="0"/>
              <w:marBottom w:val="0"/>
              <w:divBdr>
                <w:top w:val="none" w:sz="0" w:space="0" w:color="auto"/>
                <w:left w:val="none" w:sz="0" w:space="0" w:color="auto"/>
                <w:bottom w:val="none" w:sz="0" w:space="0" w:color="auto"/>
                <w:right w:val="none" w:sz="0" w:space="0" w:color="auto"/>
              </w:divBdr>
            </w:div>
            <w:div w:id="754980030">
              <w:marLeft w:val="0"/>
              <w:marRight w:val="0"/>
              <w:marTop w:val="0"/>
              <w:marBottom w:val="0"/>
              <w:divBdr>
                <w:top w:val="none" w:sz="0" w:space="0" w:color="auto"/>
                <w:left w:val="none" w:sz="0" w:space="0" w:color="auto"/>
                <w:bottom w:val="none" w:sz="0" w:space="0" w:color="auto"/>
                <w:right w:val="none" w:sz="0" w:space="0" w:color="auto"/>
              </w:divBdr>
            </w:div>
            <w:div w:id="756366091">
              <w:marLeft w:val="0"/>
              <w:marRight w:val="0"/>
              <w:marTop w:val="0"/>
              <w:marBottom w:val="0"/>
              <w:divBdr>
                <w:top w:val="none" w:sz="0" w:space="0" w:color="auto"/>
                <w:left w:val="none" w:sz="0" w:space="0" w:color="auto"/>
                <w:bottom w:val="none" w:sz="0" w:space="0" w:color="auto"/>
                <w:right w:val="none" w:sz="0" w:space="0" w:color="auto"/>
              </w:divBdr>
            </w:div>
            <w:div w:id="864368477">
              <w:marLeft w:val="0"/>
              <w:marRight w:val="0"/>
              <w:marTop w:val="0"/>
              <w:marBottom w:val="0"/>
              <w:divBdr>
                <w:top w:val="none" w:sz="0" w:space="0" w:color="auto"/>
                <w:left w:val="none" w:sz="0" w:space="0" w:color="auto"/>
                <w:bottom w:val="none" w:sz="0" w:space="0" w:color="auto"/>
                <w:right w:val="none" w:sz="0" w:space="0" w:color="auto"/>
              </w:divBdr>
            </w:div>
            <w:div w:id="927810996">
              <w:marLeft w:val="0"/>
              <w:marRight w:val="0"/>
              <w:marTop w:val="0"/>
              <w:marBottom w:val="0"/>
              <w:divBdr>
                <w:top w:val="none" w:sz="0" w:space="0" w:color="auto"/>
                <w:left w:val="none" w:sz="0" w:space="0" w:color="auto"/>
                <w:bottom w:val="none" w:sz="0" w:space="0" w:color="auto"/>
                <w:right w:val="none" w:sz="0" w:space="0" w:color="auto"/>
              </w:divBdr>
            </w:div>
            <w:div w:id="1008562979">
              <w:marLeft w:val="0"/>
              <w:marRight w:val="0"/>
              <w:marTop w:val="0"/>
              <w:marBottom w:val="0"/>
              <w:divBdr>
                <w:top w:val="none" w:sz="0" w:space="0" w:color="auto"/>
                <w:left w:val="none" w:sz="0" w:space="0" w:color="auto"/>
                <w:bottom w:val="none" w:sz="0" w:space="0" w:color="auto"/>
                <w:right w:val="none" w:sz="0" w:space="0" w:color="auto"/>
              </w:divBdr>
            </w:div>
            <w:div w:id="1016345031">
              <w:marLeft w:val="0"/>
              <w:marRight w:val="0"/>
              <w:marTop w:val="0"/>
              <w:marBottom w:val="0"/>
              <w:divBdr>
                <w:top w:val="none" w:sz="0" w:space="0" w:color="auto"/>
                <w:left w:val="none" w:sz="0" w:space="0" w:color="auto"/>
                <w:bottom w:val="none" w:sz="0" w:space="0" w:color="auto"/>
                <w:right w:val="none" w:sz="0" w:space="0" w:color="auto"/>
              </w:divBdr>
            </w:div>
            <w:div w:id="1121725603">
              <w:marLeft w:val="0"/>
              <w:marRight w:val="0"/>
              <w:marTop w:val="0"/>
              <w:marBottom w:val="0"/>
              <w:divBdr>
                <w:top w:val="none" w:sz="0" w:space="0" w:color="auto"/>
                <w:left w:val="none" w:sz="0" w:space="0" w:color="auto"/>
                <w:bottom w:val="none" w:sz="0" w:space="0" w:color="auto"/>
                <w:right w:val="none" w:sz="0" w:space="0" w:color="auto"/>
              </w:divBdr>
            </w:div>
            <w:div w:id="1284381803">
              <w:marLeft w:val="0"/>
              <w:marRight w:val="0"/>
              <w:marTop w:val="0"/>
              <w:marBottom w:val="0"/>
              <w:divBdr>
                <w:top w:val="none" w:sz="0" w:space="0" w:color="auto"/>
                <w:left w:val="none" w:sz="0" w:space="0" w:color="auto"/>
                <w:bottom w:val="none" w:sz="0" w:space="0" w:color="auto"/>
                <w:right w:val="none" w:sz="0" w:space="0" w:color="auto"/>
              </w:divBdr>
            </w:div>
            <w:div w:id="1307781106">
              <w:marLeft w:val="0"/>
              <w:marRight w:val="0"/>
              <w:marTop w:val="0"/>
              <w:marBottom w:val="0"/>
              <w:divBdr>
                <w:top w:val="none" w:sz="0" w:space="0" w:color="auto"/>
                <w:left w:val="none" w:sz="0" w:space="0" w:color="auto"/>
                <w:bottom w:val="none" w:sz="0" w:space="0" w:color="auto"/>
                <w:right w:val="none" w:sz="0" w:space="0" w:color="auto"/>
              </w:divBdr>
            </w:div>
            <w:div w:id="1777098238">
              <w:marLeft w:val="0"/>
              <w:marRight w:val="0"/>
              <w:marTop w:val="0"/>
              <w:marBottom w:val="0"/>
              <w:divBdr>
                <w:top w:val="none" w:sz="0" w:space="0" w:color="auto"/>
                <w:left w:val="none" w:sz="0" w:space="0" w:color="auto"/>
                <w:bottom w:val="none" w:sz="0" w:space="0" w:color="auto"/>
                <w:right w:val="none" w:sz="0" w:space="0" w:color="auto"/>
              </w:divBdr>
            </w:div>
            <w:div w:id="1923488134">
              <w:marLeft w:val="0"/>
              <w:marRight w:val="0"/>
              <w:marTop w:val="0"/>
              <w:marBottom w:val="0"/>
              <w:divBdr>
                <w:top w:val="none" w:sz="0" w:space="0" w:color="auto"/>
                <w:left w:val="none" w:sz="0" w:space="0" w:color="auto"/>
                <w:bottom w:val="none" w:sz="0" w:space="0" w:color="auto"/>
                <w:right w:val="none" w:sz="0" w:space="0" w:color="auto"/>
              </w:divBdr>
            </w:div>
            <w:div w:id="2046826077">
              <w:marLeft w:val="0"/>
              <w:marRight w:val="0"/>
              <w:marTop w:val="0"/>
              <w:marBottom w:val="0"/>
              <w:divBdr>
                <w:top w:val="none" w:sz="0" w:space="0" w:color="auto"/>
                <w:left w:val="none" w:sz="0" w:space="0" w:color="auto"/>
                <w:bottom w:val="none" w:sz="0" w:space="0" w:color="auto"/>
                <w:right w:val="none" w:sz="0" w:space="0" w:color="auto"/>
              </w:divBdr>
            </w:div>
            <w:div w:id="207002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910">
      <w:bodyDiv w:val="1"/>
      <w:marLeft w:val="0"/>
      <w:marRight w:val="0"/>
      <w:marTop w:val="0"/>
      <w:marBottom w:val="0"/>
      <w:divBdr>
        <w:top w:val="none" w:sz="0" w:space="0" w:color="auto"/>
        <w:left w:val="none" w:sz="0" w:space="0" w:color="auto"/>
        <w:bottom w:val="none" w:sz="0" w:space="0" w:color="auto"/>
        <w:right w:val="none" w:sz="0" w:space="0" w:color="auto"/>
      </w:divBdr>
      <w:divsChild>
        <w:div w:id="1219785966">
          <w:marLeft w:val="0"/>
          <w:marRight w:val="0"/>
          <w:marTop w:val="0"/>
          <w:marBottom w:val="0"/>
          <w:divBdr>
            <w:top w:val="none" w:sz="0" w:space="0" w:color="auto"/>
            <w:left w:val="none" w:sz="0" w:space="0" w:color="auto"/>
            <w:bottom w:val="none" w:sz="0" w:space="0" w:color="auto"/>
            <w:right w:val="none" w:sz="0" w:space="0" w:color="auto"/>
          </w:divBdr>
          <w:divsChild>
            <w:div w:id="386338426">
              <w:marLeft w:val="0"/>
              <w:marRight w:val="0"/>
              <w:marTop w:val="0"/>
              <w:marBottom w:val="0"/>
              <w:divBdr>
                <w:top w:val="none" w:sz="0" w:space="0" w:color="auto"/>
                <w:left w:val="none" w:sz="0" w:space="0" w:color="auto"/>
                <w:bottom w:val="none" w:sz="0" w:space="0" w:color="auto"/>
                <w:right w:val="none" w:sz="0" w:space="0" w:color="auto"/>
              </w:divBdr>
            </w:div>
            <w:div w:id="1484152194">
              <w:marLeft w:val="0"/>
              <w:marRight w:val="0"/>
              <w:marTop w:val="0"/>
              <w:marBottom w:val="0"/>
              <w:divBdr>
                <w:top w:val="none" w:sz="0" w:space="0" w:color="auto"/>
                <w:left w:val="none" w:sz="0" w:space="0" w:color="auto"/>
                <w:bottom w:val="none" w:sz="0" w:space="0" w:color="auto"/>
                <w:right w:val="none" w:sz="0" w:space="0" w:color="auto"/>
              </w:divBdr>
            </w:div>
            <w:div w:id="1558740183">
              <w:marLeft w:val="0"/>
              <w:marRight w:val="0"/>
              <w:marTop w:val="0"/>
              <w:marBottom w:val="0"/>
              <w:divBdr>
                <w:top w:val="none" w:sz="0" w:space="0" w:color="auto"/>
                <w:left w:val="none" w:sz="0" w:space="0" w:color="auto"/>
                <w:bottom w:val="none" w:sz="0" w:space="0" w:color="auto"/>
                <w:right w:val="none" w:sz="0" w:space="0" w:color="auto"/>
              </w:divBdr>
            </w:div>
            <w:div w:id="1975059992">
              <w:marLeft w:val="0"/>
              <w:marRight w:val="0"/>
              <w:marTop w:val="0"/>
              <w:marBottom w:val="0"/>
              <w:divBdr>
                <w:top w:val="none" w:sz="0" w:space="0" w:color="auto"/>
                <w:left w:val="none" w:sz="0" w:space="0" w:color="auto"/>
                <w:bottom w:val="none" w:sz="0" w:space="0" w:color="auto"/>
                <w:right w:val="none" w:sz="0" w:space="0" w:color="auto"/>
              </w:divBdr>
            </w:div>
            <w:div w:id="20554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4560">
      <w:bodyDiv w:val="1"/>
      <w:marLeft w:val="0"/>
      <w:marRight w:val="0"/>
      <w:marTop w:val="0"/>
      <w:marBottom w:val="0"/>
      <w:divBdr>
        <w:top w:val="none" w:sz="0" w:space="0" w:color="auto"/>
        <w:left w:val="none" w:sz="0" w:space="0" w:color="auto"/>
        <w:bottom w:val="none" w:sz="0" w:space="0" w:color="auto"/>
        <w:right w:val="none" w:sz="0" w:space="0" w:color="auto"/>
      </w:divBdr>
      <w:divsChild>
        <w:div w:id="1513757044">
          <w:marLeft w:val="0"/>
          <w:marRight w:val="0"/>
          <w:marTop w:val="0"/>
          <w:marBottom w:val="0"/>
          <w:divBdr>
            <w:top w:val="none" w:sz="0" w:space="0" w:color="auto"/>
            <w:left w:val="none" w:sz="0" w:space="0" w:color="auto"/>
            <w:bottom w:val="none" w:sz="0" w:space="0" w:color="auto"/>
            <w:right w:val="none" w:sz="0" w:space="0" w:color="auto"/>
          </w:divBdr>
          <w:divsChild>
            <w:div w:id="214973265">
              <w:marLeft w:val="0"/>
              <w:marRight w:val="0"/>
              <w:marTop w:val="0"/>
              <w:marBottom w:val="0"/>
              <w:divBdr>
                <w:top w:val="none" w:sz="0" w:space="0" w:color="auto"/>
                <w:left w:val="none" w:sz="0" w:space="0" w:color="auto"/>
                <w:bottom w:val="none" w:sz="0" w:space="0" w:color="auto"/>
                <w:right w:val="none" w:sz="0" w:space="0" w:color="auto"/>
              </w:divBdr>
            </w:div>
            <w:div w:id="506142850">
              <w:marLeft w:val="0"/>
              <w:marRight w:val="0"/>
              <w:marTop w:val="0"/>
              <w:marBottom w:val="0"/>
              <w:divBdr>
                <w:top w:val="none" w:sz="0" w:space="0" w:color="auto"/>
                <w:left w:val="none" w:sz="0" w:space="0" w:color="auto"/>
                <w:bottom w:val="none" w:sz="0" w:space="0" w:color="auto"/>
                <w:right w:val="none" w:sz="0" w:space="0" w:color="auto"/>
              </w:divBdr>
            </w:div>
            <w:div w:id="658386990">
              <w:marLeft w:val="0"/>
              <w:marRight w:val="0"/>
              <w:marTop w:val="0"/>
              <w:marBottom w:val="0"/>
              <w:divBdr>
                <w:top w:val="none" w:sz="0" w:space="0" w:color="auto"/>
                <w:left w:val="none" w:sz="0" w:space="0" w:color="auto"/>
                <w:bottom w:val="none" w:sz="0" w:space="0" w:color="auto"/>
                <w:right w:val="none" w:sz="0" w:space="0" w:color="auto"/>
              </w:divBdr>
            </w:div>
            <w:div w:id="719018903">
              <w:marLeft w:val="0"/>
              <w:marRight w:val="0"/>
              <w:marTop w:val="0"/>
              <w:marBottom w:val="0"/>
              <w:divBdr>
                <w:top w:val="none" w:sz="0" w:space="0" w:color="auto"/>
                <w:left w:val="none" w:sz="0" w:space="0" w:color="auto"/>
                <w:bottom w:val="none" w:sz="0" w:space="0" w:color="auto"/>
                <w:right w:val="none" w:sz="0" w:space="0" w:color="auto"/>
              </w:divBdr>
            </w:div>
            <w:div w:id="749279558">
              <w:marLeft w:val="0"/>
              <w:marRight w:val="0"/>
              <w:marTop w:val="0"/>
              <w:marBottom w:val="0"/>
              <w:divBdr>
                <w:top w:val="none" w:sz="0" w:space="0" w:color="auto"/>
                <w:left w:val="none" w:sz="0" w:space="0" w:color="auto"/>
                <w:bottom w:val="none" w:sz="0" w:space="0" w:color="auto"/>
                <w:right w:val="none" w:sz="0" w:space="0" w:color="auto"/>
              </w:divBdr>
            </w:div>
            <w:div w:id="766535550">
              <w:marLeft w:val="0"/>
              <w:marRight w:val="0"/>
              <w:marTop w:val="0"/>
              <w:marBottom w:val="0"/>
              <w:divBdr>
                <w:top w:val="none" w:sz="0" w:space="0" w:color="auto"/>
                <w:left w:val="none" w:sz="0" w:space="0" w:color="auto"/>
                <w:bottom w:val="none" w:sz="0" w:space="0" w:color="auto"/>
                <w:right w:val="none" w:sz="0" w:space="0" w:color="auto"/>
              </w:divBdr>
            </w:div>
            <w:div w:id="936451514">
              <w:marLeft w:val="0"/>
              <w:marRight w:val="0"/>
              <w:marTop w:val="0"/>
              <w:marBottom w:val="0"/>
              <w:divBdr>
                <w:top w:val="none" w:sz="0" w:space="0" w:color="auto"/>
                <w:left w:val="none" w:sz="0" w:space="0" w:color="auto"/>
                <w:bottom w:val="none" w:sz="0" w:space="0" w:color="auto"/>
                <w:right w:val="none" w:sz="0" w:space="0" w:color="auto"/>
              </w:divBdr>
            </w:div>
            <w:div w:id="993339772">
              <w:marLeft w:val="0"/>
              <w:marRight w:val="0"/>
              <w:marTop w:val="0"/>
              <w:marBottom w:val="0"/>
              <w:divBdr>
                <w:top w:val="none" w:sz="0" w:space="0" w:color="auto"/>
                <w:left w:val="none" w:sz="0" w:space="0" w:color="auto"/>
                <w:bottom w:val="none" w:sz="0" w:space="0" w:color="auto"/>
                <w:right w:val="none" w:sz="0" w:space="0" w:color="auto"/>
              </w:divBdr>
            </w:div>
            <w:div w:id="1662927264">
              <w:marLeft w:val="0"/>
              <w:marRight w:val="0"/>
              <w:marTop w:val="0"/>
              <w:marBottom w:val="0"/>
              <w:divBdr>
                <w:top w:val="none" w:sz="0" w:space="0" w:color="auto"/>
                <w:left w:val="none" w:sz="0" w:space="0" w:color="auto"/>
                <w:bottom w:val="none" w:sz="0" w:space="0" w:color="auto"/>
                <w:right w:val="none" w:sz="0" w:space="0" w:color="auto"/>
              </w:divBdr>
            </w:div>
            <w:div w:id="1726832714">
              <w:marLeft w:val="0"/>
              <w:marRight w:val="0"/>
              <w:marTop w:val="0"/>
              <w:marBottom w:val="0"/>
              <w:divBdr>
                <w:top w:val="none" w:sz="0" w:space="0" w:color="auto"/>
                <w:left w:val="none" w:sz="0" w:space="0" w:color="auto"/>
                <w:bottom w:val="none" w:sz="0" w:space="0" w:color="auto"/>
                <w:right w:val="none" w:sz="0" w:space="0" w:color="auto"/>
              </w:divBdr>
            </w:div>
            <w:div w:id="1933856698">
              <w:marLeft w:val="0"/>
              <w:marRight w:val="0"/>
              <w:marTop w:val="0"/>
              <w:marBottom w:val="0"/>
              <w:divBdr>
                <w:top w:val="none" w:sz="0" w:space="0" w:color="auto"/>
                <w:left w:val="none" w:sz="0" w:space="0" w:color="auto"/>
                <w:bottom w:val="none" w:sz="0" w:space="0" w:color="auto"/>
                <w:right w:val="none" w:sz="0" w:space="0" w:color="auto"/>
              </w:divBdr>
            </w:div>
            <w:div w:id="1958291377">
              <w:marLeft w:val="0"/>
              <w:marRight w:val="0"/>
              <w:marTop w:val="0"/>
              <w:marBottom w:val="0"/>
              <w:divBdr>
                <w:top w:val="none" w:sz="0" w:space="0" w:color="auto"/>
                <w:left w:val="none" w:sz="0" w:space="0" w:color="auto"/>
                <w:bottom w:val="none" w:sz="0" w:space="0" w:color="auto"/>
                <w:right w:val="none" w:sz="0" w:space="0" w:color="auto"/>
              </w:divBdr>
            </w:div>
            <w:div w:id="2025590757">
              <w:marLeft w:val="0"/>
              <w:marRight w:val="0"/>
              <w:marTop w:val="0"/>
              <w:marBottom w:val="0"/>
              <w:divBdr>
                <w:top w:val="none" w:sz="0" w:space="0" w:color="auto"/>
                <w:left w:val="none" w:sz="0" w:space="0" w:color="auto"/>
                <w:bottom w:val="none" w:sz="0" w:space="0" w:color="auto"/>
                <w:right w:val="none" w:sz="0" w:space="0" w:color="auto"/>
              </w:divBdr>
            </w:div>
            <w:div w:id="2088455160">
              <w:marLeft w:val="0"/>
              <w:marRight w:val="0"/>
              <w:marTop w:val="0"/>
              <w:marBottom w:val="0"/>
              <w:divBdr>
                <w:top w:val="none" w:sz="0" w:space="0" w:color="auto"/>
                <w:left w:val="none" w:sz="0" w:space="0" w:color="auto"/>
                <w:bottom w:val="none" w:sz="0" w:space="0" w:color="auto"/>
                <w:right w:val="none" w:sz="0" w:space="0" w:color="auto"/>
              </w:divBdr>
            </w:div>
            <w:div w:id="212657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5505">
      <w:bodyDiv w:val="1"/>
      <w:marLeft w:val="0"/>
      <w:marRight w:val="0"/>
      <w:marTop w:val="0"/>
      <w:marBottom w:val="0"/>
      <w:divBdr>
        <w:top w:val="none" w:sz="0" w:space="0" w:color="auto"/>
        <w:left w:val="none" w:sz="0" w:space="0" w:color="auto"/>
        <w:bottom w:val="none" w:sz="0" w:space="0" w:color="auto"/>
        <w:right w:val="none" w:sz="0" w:space="0" w:color="auto"/>
      </w:divBdr>
      <w:divsChild>
        <w:div w:id="1466435678">
          <w:marLeft w:val="0"/>
          <w:marRight w:val="0"/>
          <w:marTop w:val="0"/>
          <w:marBottom w:val="0"/>
          <w:divBdr>
            <w:top w:val="none" w:sz="0" w:space="0" w:color="auto"/>
            <w:left w:val="none" w:sz="0" w:space="0" w:color="auto"/>
            <w:bottom w:val="none" w:sz="0" w:space="0" w:color="auto"/>
            <w:right w:val="none" w:sz="0" w:space="0" w:color="auto"/>
          </w:divBdr>
          <w:divsChild>
            <w:div w:id="17589626">
              <w:marLeft w:val="0"/>
              <w:marRight w:val="0"/>
              <w:marTop w:val="0"/>
              <w:marBottom w:val="0"/>
              <w:divBdr>
                <w:top w:val="none" w:sz="0" w:space="0" w:color="auto"/>
                <w:left w:val="none" w:sz="0" w:space="0" w:color="auto"/>
                <w:bottom w:val="none" w:sz="0" w:space="0" w:color="auto"/>
                <w:right w:val="none" w:sz="0" w:space="0" w:color="auto"/>
              </w:divBdr>
            </w:div>
            <w:div w:id="33431340">
              <w:marLeft w:val="0"/>
              <w:marRight w:val="0"/>
              <w:marTop w:val="0"/>
              <w:marBottom w:val="0"/>
              <w:divBdr>
                <w:top w:val="none" w:sz="0" w:space="0" w:color="auto"/>
                <w:left w:val="none" w:sz="0" w:space="0" w:color="auto"/>
                <w:bottom w:val="none" w:sz="0" w:space="0" w:color="auto"/>
                <w:right w:val="none" w:sz="0" w:space="0" w:color="auto"/>
              </w:divBdr>
            </w:div>
            <w:div w:id="306667212">
              <w:marLeft w:val="0"/>
              <w:marRight w:val="0"/>
              <w:marTop w:val="0"/>
              <w:marBottom w:val="0"/>
              <w:divBdr>
                <w:top w:val="none" w:sz="0" w:space="0" w:color="auto"/>
                <w:left w:val="none" w:sz="0" w:space="0" w:color="auto"/>
                <w:bottom w:val="none" w:sz="0" w:space="0" w:color="auto"/>
                <w:right w:val="none" w:sz="0" w:space="0" w:color="auto"/>
              </w:divBdr>
            </w:div>
            <w:div w:id="372196597">
              <w:marLeft w:val="0"/>
              <w:marRight w:val="0"/>
              <w:marTop w:val="0"/>
              <w:marBottom w:val="0"/>
              <w:divBdr>
                <w:top w:val="none" w:sz="0" w:space="0" w:color="auto"/>
                <w:left w:val="none" w:sz="0" w:space="0" w:color="auto"/>
                <w:bottom w:val="none" w:sz="0" w:space="0" w:color="auto"/>
                <w:right w:val="none" w:sz="0" w:space="0" w:color="auto"/>
              </w:divBdr>
            </w:div>
            <w:div w:id="808523038">
              <w:marLeft w:val="0"/>
              <w:marRight w:val="0"/>
              <w:marTop w:val="0"/>
              <w:marBottom w:val="0"/>
              <w:divBdr>
                <w:top w:val="none" w:sz="0" w:space="0" w:color="auto"/>
                <w:left w:val="none" w:sz="0" w:space="0" w:color="auto"/>
                <w:bottom w:val="none" w:sz="0" w:space="0" w:color="auto"/>
                <w:right w:val="none" w:sz="0" w:space="0" w:color="auto"/>
              </w:divBdr>
            </w:div>
            <w:div w:id="867835565">
              <w:marLeft w:val="0"/>
              <w:marRight w:val="0"/>
              <w:marTop w:val="0"/>
              <w:marBottom w:val="0"/>
              <w:divBdr>
                <w:top w:val="none" w:sz="0" w:space="0" w:color="auto"/>
                <w:left w:val="none" w:sz="0" w:space="0" w:color="auto"/>
                <w:bottom w:val="none" w:sz="0" w:space="0" w:color="auto"/>
                <w:right w:val="none" w:sz="0" w:space="0" w:color="auto"/>
              </w:divBdr>
            </w:div>
            <w:div w:id="950821600">
              <w:marLeft w:val="0"/>
              <w:marRight w:val="0"/>
              <w:marTop w:val="0"/>
              <w:marBottom w:val="0"/>
              <w:divBdr>
                <w:top w:val="none" w:sz="0" w:space="0" w:color="auto"/>
                <w:left w:val="none" w:sz="0" w:space="0" w:color="auto"/>
                <w:bottom w:val="none" w:sz="0" w:space="0" w:color="auto"/>
                <w:right w:val="none" w:sz="0" w:space="0" w:color="auto"/>
              </w:divBdr>
            </w:div>
            <w:div w:id="966014239">
              <w:marLeft w:val="0"/>
              <w:marRight w:val="0"/>
              <w:marTop w:val="0"/>
              <w:marBottom w:val="0"/>
              <w:divBdr>
                <w:top w:val="none" w:sz="0" w:space="0" w:color="auto"/>
                <w:left w:val="none" w:sz="0" w:space="0" w:color="auto"/>
                <w:bottom w:val="none" w:sz="0" w:space="0" w:color="auto"/>
                <w:right w:val="none" w:sz="0" w:space="0" w:color="auto"/>
              </w:divBdr>
            </w:div>
            <w:div w:id="1160002122">
              <w:marLeft w:val="0"/>
              <w:marRight w:val="0"/>
              <w:marTop w:val="0"/>
              <w:marBottom w:val="0"/>
              <w:divBdr>
                <w:top w:val="none" w:sz="0" w:space="0" w:color="auto"/>
                <w:left w:val="none" w:sz="0" w:space="0" w:color="auto"/>
                <w:bottom w:val="none" w:sz="0" w:space="0" w:color="auto"/>
                <w:right w:val="none" w:sz="0" w:space="0" w:color="auto"/>
              </w:divBdr>
            </w:div>
            <w:div w:id="1185947129">
              <w:marLeft w:val="0"/>
              <w:marRight w:val="0"/>
              <w:marTop w:val="0"/>
              <w:marBottom w:val="0"/>
              <w:divBdr>
                <w:top w:val="none" w:sz="0" w:space="0" w:color="auto"/>
                <w:left w:val="none" w:sz="0" w:space="0" w:color="auto"/>
                <w:bottom w:val="none" w:sz="0" w:space="0" w:color="auto"/>
                <w:right w:val="none" w:sz="0" w:space="0" w:color="auto"/>
              </w:divBdr>
            </w:div>
            <w:div w:id="1221402676">
              <w:marLeft w:val="0"/>
              <w:marRight w:val="0"/>
              <w:marTop w:val="0"/>
              <w:marBottom w:val="0"/>
              <w:divBdr>
                <w:top w:val="none" w:sz="0" w:space="0" w:color="auto"/>
                <w:left w:val="none" w:sz="0" w:space="0" w:color="auto"/>
                <w:bottom w:val="none" w:sz="0" w:space="0" w:color="auto"/>
                <w:right w:val="none" w:sz="0" w:space="0" w:color="auto"/>
              </w:divBdr>
            </w:div>
            <w:div w:id="1231816392">
              <w:marLeft w:val="0"/>
              <w:marRight w:val="0"/>
              <w:marTop w:val="0"/>
              <w:marBottom w:val="0"/>
              <w:divBdr>
                <w:top w:val="none" w:sz="0" w:space="0" w:color="auto"/>
                <w:left w:val="none" w:sz="0" w:space="0" w:color="auto"/>
                <w:bottom w:val="none" w:sz="0" w:space="0" w:color="auto"/>
                <w:right w:val="none" w:sz="0" w:space="0" w:color="auto"/>
              </w:divBdr>
            </w:div>
            <w:div w:id="1282617049">
              <w:marLeft w:val="0"/>
              <w:marRight w:val="0"/>
              <w:marTop w:val="0"/>
              <w:marBottom w:val="0"/>
              <w:divBdr>
                <w:top w:val="none" w:sz="0" w:space="0" w:color="auto"/>
                <w:left w:val="none" w:sz="0" w:space="0" w:color="auto"/>
                <w:bottom w:val="none" w:sz="0" w:space="0" w:color="auto"/>
                <w:right w:val="none" w:sz="0" w:space="0" w:color="auto"/>
              </w:divBdr>
            </w:div>
            <w:div w:id="1423332297">
              <w:marLeft w:val="0"/>
              <w:marRight w:val="0"/>
              <w:marTop w:val="0"/>
              <w:marBottom w:val="0"/>
              <w:divBdr>
                <w:top w:val="none" w:sz="0" w:space="0" w:color="auto"/>
                <w:left w:val="none" w:sz="0" w:space="0" w:color="auto"/>
                <w:bottom w:val="none" w:sz="0" w:space="0" w:color="auto"/>
                <w:right w:val="none" w:sz="0" w:space="0" w:color="auto"/>
              </w:divBdr>
            </w:div>
            <w:div w:id="1598948474">
              <w:marLeft w:val="0"/>
              <w:marRight w:val="0"/>
              <w:marTop w:val="0"/>
              <w:marBottom w:val="0"/>
              <w:divBdr>
                <w:top w:val="none" w:sz="0" w:space="0" w:color="auto"/>
                <w:left w:val="none" w:sz="0" w:space="0" w:color="auto"/>
                <w:bottom w:val="none" w:sz="0" w:space="0" w:color="auto"/>
                <w:right w:val="none" w:sz="0" w:space="0" w:color="auto"/>
              </w:divBdr>
            </w:div>
            <w:div w:id="1769810186">
              <w:marLeft w:val="0"/>
              <w:marRight w:val="0"/>
              <w:marTop w:val="0"/>
              <w:marBottom w:val="0"/>
              <w:divBdr>
                <w:top w:val="none" w:sz="0" w:space="0" w:color="auto"/>
                <w:left w:val="none" w:sz="0" w:space="0" w:color="auto"/>
                <w:bottom w:val="none" w:sz="0" w:space="0" w:color="auto"/>
                <w:right w:val="none" w:sz="0" w:space="0" w:color="auto"/>
              </w:divBdr>
            </w:div>
            <w:div w:id="1782072970">
              <w:marLeft w:val="0"/>
              <w:marRight w:val="0"/>
              <w:marTop w:val="0"/>
              <w:marBottom w:val="0"/>
              <w:divBdr>
                <w:top w:val="none" w:sz="0" w:space="0" w:color="auto"/>
                <w:left w:val="none" w:sz="0" w:space="0" w:color="auto"/>
                <w:bottom w:val="none" w:sz="0" w:space="0" w:color="auto"/>
                <w:right w:val="none" w:sz="0" w:space="0" w:color="auto"/>
              </w:divBdr>
            </w:div>
            <w:div w:id="1805155497">
              <w:marLeft w:val="0"/>
              <w:marRight w:val="0"/>
              <w:marTop w:val="0"/>
              <w:marBottom w:val="0"/>
              <w:divBdr>
                <w:top w:val="none" w:sz="0" w:space="0" w:color="auto"/>
                <w:left w:val="none" w:sz="0" w:space="0" w:color="auto"/>
                <w:bottom w:val="none" w:sz="0" w:space="0" w:color="auto"/>
                <w:right w:val="none" w:sz="0" w:space="0" w:color="auto"/>
              </w:divBdr>
            </w:div>
            <w:div w:id="1925718223">
              <w:marLeft w:val="0"/>
              <w:marRight w:val="0"/>
              <w:marTop w:val="0"/>
              <w:marBottom w:val="0"/>
              <w:divBdr>
                <w:top w:val="none" w:sz="0" w:space="0" w:color="auto"/>
                <w:left w:val="none" w:sz="0" w:space="0" w:color="auto"/>
                <w:bottom w:val="none" w:sz="0" w:space="0" w:color="auto"/>
                <w:right w:val="none" w:sz="0" w:space="0" w:color="auto"/>
              </w:divBdr>
            </w:div>
            <w:div w:id="2074622648">
              <w:marLeft w:val="0"/>
              <w:marRight w:val="0"/>
              <w:marTop w:val="0"/>
              <w:marBottom w:val="0"/>
              <w:divBdr>
                <w:top w:val="none" w:sz="0" w:space="0" w:color="auto"/>
                <w:left w:val="none" w:sz="0" w:space="0" w:color="auto"/>
                <w:bottom w:val="none" w:sz="0" w:space="0" w:color="auto"/>
                <w:right w:val="none" w:sz="0" w:space="0" w:color="auto"/>
              </w:divBdr>
            </w:div>
            <w:div w:id="2124684195">
              <w:marLeft w:val="0"/>
              <w:marRight w:val="0"/>
              <w:marTop w:val="0"/>
              <w:marBottom w:val="0"/>
              <w:divBdr>
                <w:top w:val="none" w:sz="0" w:space="0" w:color="auto"/>
                <w:left w:val="none" w:sz="0" w:space="0" w:color="auto"/>
                <w:bottom w:val="none" w:sz="0" w:space="0" w:color="auto"/>
                <w:right w:val="none" w:sz="0" w:space="0" w:color="auto"/>
              </w:divBdr>
            </w:div>
            <w:div w:id="213663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5745">
      <w:bodyDiv w:val="1"/>
      <w:marLeft w:val="0"/>
      <w:marRight w:val="0"/>
      <w:marTop w:val="0"/>
      <w:marBottom w:val="0"/>
      <w:divBdr>
        <w:top w:val="none" w:sz="0" w:space="0" w:color="auto"/>
        <w:left w:val="none" w:sz="0" w:space="0" w:color="auto"/>
        <w:bottom w:val="none" w:sz="0" w:space="0" w:color="auto"/>
        <w:right w:val="none" w:sz="0" w:space="0" w:color="auto"/>
      </w:divBdr>
      <w:divsChild>
        <w:div w:id="603155220">
          <w:marLeft w:val="0"/>
          <w:marRight w:val="0"/>
          <w:marTop w:val="0"/>
          <w:marBottom w:val="0"/>
          <w:divBdr>
            <w:top w:val="none" w:sz="0" w:space="0" w:color="auto"/>
            <w:left w:val="none" w:sz="0" w:space="0" w:color="auto"/>
            <w:bottom w:val="none" w:sz="0" w:space="0" w:color="auto"/>
            <w:right w:val="none" w:sz="0" w:space="0" w:color="auto"/>
          </w:divBdr>
          <w:divsChild>
            <w:div w:id="193216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634">
      <w:bodyDiv w:val="1"/>
      <w:marLeft w:val="0"/>
      <w:marRight w:val="0"/>
      <w:marTop w:val="0"/>
      <w:marBottom w:val="0"/>
      <w:divBdr>
        <w:top w:val="none" w:sz="0" w:space="0" w:color="auto"/>
        <w:left w:val="none" w:sz="0" w:space="0" w:color="auto"/>
        <w:bottom w:val="none" w:sz="0" w:space="0" w:color="auto"/>
        <w:right w:val="none" w:sz="0" w:space="0" w:color="auto"/>
      </w:divBdr>
    </w:div>
    <w:div w:id="192617293">
      <w:bodyDiv w:val="1"/>
      <w:marLeft w:val="0"/>
      <w:marRight w:val="0"/>
      <w:marTop w:val="0"/>
      <w:marBottom w:val="0"/>
      <w:divBdr>
        <w:top w:val="none" w:sz="0" w:space="0" w:color="auto"/>
        <w:left w:val="none" w:sz="0" w:space="0" w:color="auto"/>
        <w:bottom w:val="none" w:sz="0" w:space="0" w:color="auto"/>
        <w:right w:val="none" w:sz="0" w:space="0" w:color="auto"/>
      </w:divBdr>
      <w:divsChild>
        <w:div w:id="316692636">
          <w:marLeft w:val="0"/>
          <w:marRight w:val="0"/>
          <w:marTop w:val="0"/>
          <w:marBottom w:val="0"/>
          <w:divBdr>
            <w:top w:val="none" w:sz="0" w:space="0" w:color="auto"/>
            <w:left w:val="none" w:sz="0" w:space="0" w:color="auto"/>
            <w:bottom w:val="none" w:sz="0" w:space="0" w:color="auto"/>
            <w:right w:val="none" w:sz="0" w:space="0" w:color="auto"/>
          </w:divBdr>
          <w:divsChild>
            <w:div w:id="257104579">
              <w:marLeft w:val="0"/>
              <w:marRight w:val="0"/>
              <w:marTop w:val="0"/>
              <w:marBottom w:val="0"/>
              <w:divBdr>
                <w:top w:val="none" w:sz="0" w:space="0" w:color="auto"/>
                <w:left w:val="none" w:sz="0" w:space="0" w:color="auto"/>
                <w:bottom w:val="none" w:sz="0" w:space="0" w:color="auto"/>
                <w:right w:val="none" w:sz="0" w:space="0" w:color="auto"/>
              </w:divBdr>
            </w:div>
            <w:div w:id="371542004">
              <w:marLeft w:val="0"/>
              <w:marRight w:val="0"/>
              <w:marTop w:val="0"/>
              <w:marBottom w:val="0"/>
              <w:divBdr>
                <w:top w:val="none" w:sz="0" w:space="0" w:color="auto"/>
                <w:left w:val="none" w:sz="0" w:space="0" w:color="auto"/>
                <w:bottom w:val="none" w:sz="0" w:space="0" w:color="auto"/>
                <w:right w:val="none" w:sz="0" w:space="0" w:color="auto"/>
              </w:divBdr>
            </w:div>
            <w:div w:id="432626546">
              <w:marLeft w:val="0"/>
              <w:marRight w:val="0"/>
              <w:marTop w:val="0"/>
              <w:marBottom w:val="0"/>
              <w:divBdr>
                <w:top w:val="none" w:sz="0" w:space="0" w:color="auto"/>
                <w:left w:val="none" w:sz="0" w:space="0" w:color="auto"/>
                <w:bottom w:val="none" w:sz="0" w:space="0" w:color="auto"/>
                <w:right w:val="none" w:sz="0" w:space="0" w:color="auto"/>
              </w:divBdr>
            </w:div>
            <w:div w:id="434522463">
              <w:marLeft w:val="0"/>
              <w:marRight w:val="0"/>
              <w:marTop w:val="0"/>
              <w:marBottom w:val="0"/>
              <w:divBdr>
                <w:top w:val="none" w:sz="0" w:space="0" w:color="auto"/>
                <w:left w:val="none" w:sz="0" w:space="0" w:color="auto"/>
                <w:bottom w:val="none" w:sz="0" w:space="0" w:color="auto"/>
                <w:right w:val="none" w:sz="0" w:space="0" w:color="auto"/>
              </w:divBdr>
            </w:div>
            <w:div w:id="444927402">
              <w:marLeft w:val="0"/>
              <w:marRight w:val="0"/>
              <w:marTop w:val="0"/>
              <w:marBottom w:val="0"/>
              <w:divBdr>
                <w:top w:val="none" w:sz="0" w:space="0" w:color="auto"/>
                <w:left w:val="none" w:sz="0" w:space="0" w:color="auto"/>
                <w:bottom w:val="none" w:sz="0" w:space="0" w:color="auto"/>
                <w:right w:val="none" w:sz="0" w:space="0" w:color="auto"/>
              </w:divBdr>
            </w:div>
            <w:div w:id="542056866">
              <w:marLeft w:val="0"/>
              <w:marRight w:val="0"/>
              <w:marTop w:val="0"/>
              <w:marBottom w:val="0"/>
              <w:divBdr>
                <w:top w:val="none" w:sz="0" w:space="0" w:color="auto"/>
                <w:left w:val="none" w:sz="0" w:space="0" w:color="auto"/>
                <w:bottom w:val="none" w:sz="0" w:space="0" w:color="auto"/>
                <w:right w:val="none" w:sz="0" w:space="0" w:color="auto"/>
              </w:divBdr>
            </w:div>
            <w:div w:id="556625401">
              <w:marLeft w:val="0"/>
              <w:marRight w:val="0"/>
              <w:marTop w:val="0"/>
              <w:marBottom w:val="0"/>
              <w:divBdr>
                <w:top w:val="none" w:sz="0" w:space="0" w:color="auto"/>
                <w:left w:val="none" w:sz="0" w:space="0" w:color="auto"/>
                <w:bottom w:val="none" w:sz="0" w:space="0" w:color="auto"/>
                <w:right w:val="none" w:sz="0" w:space="0" w:color="auto"/>
              </w:divBdr>
            </w:div>
            <w:div w:id="961808921">
              <w:marLeft w:val="0"/>
              <w:marRight w:val="0"/>
              <w:marTop w:val="0"/>
              <w:marBottom w:val="0"/>
              <w:divBdr>
                <w:top w:val="none" w:sz="0" w:space="0" w:color="auto"/>
                <w:left w:val="none" w:sz="0" w:space="0" w:color="auto"/>
                <w:bottom w:val="none" w:sz="0" w:space="0" w:color="auto"/>
                <w:right w:val="none" w:sz="0" w:space="0" w:color="auto"/>
              </w:divBdr>
            </w:div>
            <w:div w:id="1149789932">
              <w:marLeft w:val="0"/>
              <w:marRight w:val="0"/>
              <w:marTop w:val="0"/>
              <w:marBottom w:val="0"/>
              <w:divBdr>
                <w:top w:val="none" w:sz="0" w:space="0" w:color="auto"/>
                <w:left w:val="none" w:sz="0" w:space="0" w:color="auto"/>
                <w:bottom w:val="none" w:sz="0" w:space="0" w:color="auto"/>
                <w:right w:val="none" w:sz="0" w:space="0" w:color="auto"/>
              </w:divBdr>
            </w:div>
            <w:div w:id="1255019837">
              <w:marLeft w:val="0"/>
              <w:marRight w:val="0"/>
              <w:marTop w:val="0"/>
              <w:marBottom w:val="0"/>
              <w:divBdr>
                <w:top w:val="none" w:sz="0" w:space="0" w:color="auto"/>
                <w:left w:val="none" w:sz="0" w:space="0" w:color="auto"/>
                <w:bottom w:val="none" w:sz="0" w:space="0" w:color="auto"/>
                <w:right w:val="none" w:sz="0" w:space="0" w:color="auto"/>
              </w:divBdr>
            </w:div>
            <w:div w:id="1284120354">
              <w:marLeft w:val="0"/>
              <w:marRight w:val="0"/>
              <w:marTop w:val="0"/>
              <w:marBottom w:val="0"/>
              <w:divBdr>
                <w:top w:val="none" w:sz="0" w:space="0" w:color="auto"/>
                <w:left w:val="none" w:sz="0" w:space="0" w:color="auto"/>
                <w:bottom w:val="none" w:sz="0" w:space="0" w:color="auto"/>
                <w:right w:val="none" w:sz="0" w:space="0" w:color="auto"/>
              </w:divBdr>
            </w:div>
            <w:div w:id="1355576189">
              <w:marLeft w:val="0"/>
              <w:marRight w:val="0"/>
              <w:marTop w:val="0"/>
              <w:marBottom w:val="0"/>
              <w:divBdr>
                <w:top w:val="none" w:sz="0" w:space="0" w:color="auto"/>
                <w:left w:val="none" w:sz="0" w:space="0" w:color="auto"/>
                <w:bottom w:val="none" w:sz="0" w:space="0" w:color="auto"/>
                <w:right w:val="none" w:sz="0" w:space="0" w:color="auto"/>
              </w:divBdr>
            </w:div>
            <w:div w:id="1425691671">
              <w:marLeft w:val="0"/>
              <w:marRight w:val="0"/>
              <w:marTop w:val="0"/>
              <w:marBottom w:val="0"/>
              <w:divBdr>
                <w:top w:val="none" w:sz="0" w:space="0" w:color="auto"/>
                <w:left w:val="none" w:sz="0" w:space="0" w:color="auto"/>
                <w:bottom w:val="none" w:sz="0" w:space="0" w:color="auto"/>
                <w:right w:val="none" w:sz="0" w:space="0" w:color="auto"/>
              </w:divBdr>
            </w:div>
            <w:div w:id="1429691229">
              <w:marLeft w:val="0"/>
              <w:marRight w:val="0"/>
              <w:marTop w:val="0"/>
              <w:marBottom w:val="0"/>
              <w:divBdr>
                <w:top w:val="none" w:sz="0" w:space="0" w:color="auto"/>
                <w:left w:val="none" w:sz="0" w:space="0" w:color="auto"/>
                <w:bottom w:val="none" w:sz="0" w:space="0" w:color="auto"/>
                <w:right w:val="none" w:sz="0" w:space="0" w:color="auto"/>
              </w:divBdr>
            </w:div>
            <w:div w:id="1475103494">
              <w:marLeft w:val="0"/>
              <w:marRight w:val="0"/>
              <w:marTop w:val="0"/>
              <w:marBottom w:val="0"/>
              <w:divBdr>
                <w:top w:val="none" w:sz="0" w:space="0" w:color="auto"/>
                <w:left w:val="none" w:sz="0" w:space="0" w:color="auto"/>
                <w:bottom w:val="none" w:sz="0" w:space="0" w:color="auto"/>
                <w:right w:val="none" w:sz="0" w:space="0" w:color="auto"/>
              </w:divBdr>
            </w:div>
            <w:div w:id="1511488581">
              <w:marLeft w:val="0"/>
              <w:marRight w:val="0"/>
              <w:marTop w:val="0"/>
              <w:marBottom w:val="0"/>
              <w:divBdr>
                <w:top w:val="none" w:sz="0" w:space="0" w:color="auto"/>
                <w:left w:val="none" w:sz="0" w:space="0" w:color="auto"/>
                <w:bottom w:val="none" w:sz="0" w:space="0" w:color="auto"/>
                <w:right w:val="none" w:sz="0" w:space="0" w:color="auto"/>
              </w:divBdr>
            </w:div>
            <w:div w:id="1602102610">
              <w:marLeft w:val="0"/>
              <w:marRight w:val="0"/>
              <w:marTop w:val="0"/>
              <w:marBottom w:val="0"/>
              <w:divBdr>
                <w:top w:val="none" w:sz="0" w:space="0" w:color="auto"/>
                <w:left w:val="none" w:sz="0" w:space="0" w:color="auto"/>
                <w:bottom w:val="none" w:sz="0" w:space="0" w:color="auto"/>
                <w:right w:val="none" w:sz="0" w:space="0" w:color="auto"/>
              </w:divBdr>
            </w:div>
            <w:div w:id="1754157002">
              <w:marLeft w:val="0"/>
              <w:marRight w:val="0"/>
              <w:marTop w:val="0"/>
              <w:marBottom w:val="0"/>
              <w:divBdr>
                <w:top w:val="none" w:sz="0" w:space="0" w:color="auto"/>
                <w:left w:val="none" w:sz="0" w:space="0" w:color="auto"/>
                <w:bottom w:val="none" w:sz="0" w:space="0" w:color="auto"/>
                <w:right w:val="none" w:sz="0" w:space="0" w:color="auto"/>
              </w:divBdr>
            </w:div>
            <w:div w:id="1783189295">
              <w:marLeft w:val="0"/>
              <w:marRight w:val="0"/>
              <w:marTop w:val="0"/>
              <w:marBottom w:val="0"/>
              <w:divBdr>
                <w:top w:val="none" w:sz="0" w:space="0" w:color="auto"/>
                <w:left w:val="none" w:sz="0" w:space="0" w:color="auto"/>
                <w:bottom w:val="none" w:sz="0" w:space="0" w:color="auto"/>
                <w:right w:val="none" w:sz="0" w:space="0" w:color="auto"/>
              </w:divBdr>
            </w:div>
            <w:div w:id="2044089382">
              <w:marLeft w:val="0"/>
              <w:marRight w:val="0"/>
              <w:marTop w:val="0"/>
              <w:marBottom w:val="0"/>
              <w:divBdr>
                <w:top w:val="none" w:sz="0" w:space="0" w:color="auto"/>
                <w:left w:val="none" w:sz="0" w:space="0" w:color="auto"/>
                <w:bottom w:val="none" w:sz="0" w:space="0" w:color="auto"/>
                <w:right w:val="none" w:sz="0" w:space="0" w:color="auto"/>
              </w:divBdr>
            </w:div>
            <w:div w:id="209100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5436">
      <w:bodyDiv w:val="1"/>
      <w:marLeft w:val="0"/>
      <w:marRight w:val="0"/>
      <w:marTop w:val="0"/>
      <w:marBottom w:val="0"/>
      <w:divBdr>
        <w:top w:val="none" w:sz="0" w:space="0" w:color="auto"/>
        <w:left w:val="none" w:sz="0" w:space="0" w:color="auto"/>
        <w:bottom w:val="none" w:sz="0" w:space="0" w:color="auto"/>
        <w:right w:val="none" w:sz="0" w:space="0" w:color="auto"/>
      </w:divBdr>
      <w:divsChild>
        <w:div w:id="454370750">
          <w:marLeft w:val="0"/>
          <w:marRight w:val="0"/>
          <w:marTop w:val="0"/>
          <w:marBottom w:val="0"/>
          <w:divBdr>
            <w:top w:val="none" w:sz="0" w:space="0" w:color="auto"/>
            <w:left w:val="none" w:sz="0" w:space="0" w:color="auto"/>
            <w:bottom w:val="none" w:sz="0" w:space="0" w:color="auto"/>
            <w:right w:val="none" w:sz="0" w:space="0" w:color="auto"/>
          </w:divBdr>
          <w:divsChild>
            <w:div w:id="78598145">
              <w:marLeft w:val="0"/>
              <w:marRight w:val="0"/>
              <w:marTop w:val="0"/>
              <w:marBottom w:val="0"/>
              <w:divBdr>
                <w:top w:val="none" w:sz="0" w:space="0" w:color="auto"/>
                <w:left w:val="none" w:sz="0" w:space="0" w:color="auto"/>
                <w:bottom w:val="none" w:sz="0" w:space="0" w:color="auto"/>
                <w:right w:val="none" w:sz="0" w:space="0" w:color="auto"/>
              </w:divBdr>
            </w:div>
            <w:div w:id="295720731">
              <w:marLeft w:val="0"/>
              <w:marRight w:val="0"/>
              <w:marTop w:val="0"/>
              <w:marBottom w:val="0"/>
              <w:divBdr>
                <w:top w:val="none" w:sz="0" w:space="0" w:color="auto"/>
                <w:left w:val="none" w:sz="0" w:space="0" w:color="auto"/>
                <w:bottom w:val="none" w:sz="0" w:space="0" w:color="auto"/>
                <w:right w:val="none" w:sz="0" w:space="0" w:color="auto"/>
              </w:divBdr>
            </w:div>
            <w:div w:id="428695966">
              <w:marLeft w:val="0"/>
              <w:marRight w:val="0"/>
              <w:marTop w:val="0"/>
              <w:marBottom w:val="0"/>
              <w:divBdr>
                <w:top w:val="none" w:sz="0" w:space="0" w:color="auto"/>
                <w:left w:val="none" w:sz="0" w:space="0" w:color="auto"/>
                <w:bottom w:val="none" w:sz="0" w:space="0" w:color="auto"/>
                <w:right w:val="none" w:sz="0" w:space="0" w:color="auto"/>
              </w:divBdr>
            </w:div>
            <w:div w:id="448816796">
              <w:marLeft w:val="0"/>
              <w:marRight w:val="0"/>
              <w:marTop w:val="0"/>
              <w:marBottom w:val="0"/>
              <w:divBdr>
                <w:top w:val="none" w:sz="0" w:space="0" w:color="auto"/>
                <w:left w:val="none" w:sz="0" w:space="0" w:color="auto"/>
                <w:bottom w:val="none" w:sz="0" w:space="0" w:color="auto"/>
                <w:right w:val="none" w:sz="0" w:space="0" w:color="auto"/>
              </w:divBdr>
            </w:div>
            <w:div w:id="563612448">
              <w:marLeft w:val="0"/>
              <w:marRight w:val="0"/>
              <w:marTop w:val="0"/>
              <w:marBottom w:val="0"/>
              <w:divBdr>
                <w:top w:val="none" w:sz="0" w:space="0" w:color="auto"/>
                <w:left w:val="none" w:sz="0" w:space="0" w:color="auto"/>
                <w:bottom w:val="none" w:sz="0" w:space="0" w:color="auto"/>
                <w:right w:val="none" w:sz="0" w:space="0" w:color="auto"/>
              </w:divBdr>
            </w:div>
            <w:div w:id="643315855">
              <w:marLeft w:val="0"/>
              <w:marRight w:val="0"/>
              <w:marTop w:val="0"/>
              <w:marBottom w:val="0"/>
              <w:divBdr>
                <w:top w:val="none" w:sz="0" w:space="0" w:color="auto"/>
                <w:left w:val="none" w:sz="0" w:space="0" w:color="auto"/>
                <w:bottom w:val="none" w:sz="0" w:space="0" w:color="auto"/>
                <w:right w:val="none" w:sz="0" w:space="0" w:color="auto"/>
              </w:divBdr>
            </w:div>
            <w:div w:id="696854187">
              <w:marLeft w:val="0"/>
              <w:marRight w:val="0"/>
              <w:marTop w:val="0"/>
              <w:marBottom w:val="0"/>
              <w:divBdr>
                <w:top w:val="none" w:sz="0" w:space="0" w:color="auto"/>
                <w:left w:val="none" w:sz="0" w:space="0" w:color="auto"/>
                <w:bottom w:val="none" w:sz="0" w:space="0" w:color="auto"/>
                <w:right w:val="none" w:sz="0" w:space="0" w:color="auto"/>
              </w:divBdr>
            </w:div>
            <w:div w:id="857937202">
              <w:marLeft w:val="0"/>
              <w:marRight w:val="0"/>
              <w:marTop w:val="0"/>
              <w:marBottom w:val="0"/>
              <w:divBdr>
                <w:top w:val="none" w:sz="0" w:space="0" w:color="auto"/>
                <w:left w:val="none" w:sz="0" w:space="0" w:color="auto"/>
                <w:bottom w:val="none" w:sz="0" w:space="0" w:color="auto"/>
                <w:right w:val="none" w:sz="0" w:space="0" w:color="auto"/>
              </w:divBdr>
            </w:div>
            <w:div w:id="878905829">
              <w:marLeft w:val="0"/>
              <w:marRight w:val="0"/>
              <w:marTop w:val="0"/>
              <w:marBottom w:val="0"/>
              <w:divBdr>
                <w:top w:val="none" w:sz="0" w:space="0" w:color="auto"/>
                <w:left w:val="none" w:sz="0" w:space="0" w:color="auto"/>
                <w:bottom w:val="none" w:sz="0" w:space="0" w:color="auto"/>
                <w:right w:val="none" w:sz="0" w:space="0" w:color="auto"/>
              </w:divBdr>
            </w:div>
            <w:div w:id="938568159">
              <w:marLeft w:val="0"/>
              <w:marRight w:val="0"/>
              <w:marTop w:val="0"/>
              <w:marBottom w:val="0"/>
              <w:divBdr>
                <w:top w:val="none" w:sz="0" w:space="0" w:color="auto"/>
                <w:left w:val="none" w:sz="0" w:space="0" w:color="auto"/>
                <w:bottom w:val="none" w:sz="0" w:space="0" w:color="auto"/>
                <w:right w:val="none" w:sz="0" w:space="0" w:color="auto"/>
              </w:divBdr>
            </w:div>
            <w:div w:id="965550951">
              <w:marLeft w:val="0"/>
              <w:marRight w:val="0"/>
              <w:marTop w:val="0"/>
              <w:marBottom w:val="0"/>
              <w:divBdr>
                <w:top w:val="none" w:sz="0" w:space="0" w:color="auto"/>
                <w:left w:val="none" w:sz="0" w:space="0" w:color="auto"/>
                <w:bottom w:val="none" w:sz="0" w:space="0" w:color="auto"/>
                <w:right w:val="none" w:sz="0" w:space="0" w:color="auto"/>
              </w:divBdr>
            </w:div>
            <w:div w:id="1019432608">
              <w:marLeft w:val="0"/>
              <w:marRight w:val="0"/>
              <w:marTop w:val="0"/>
              <w:marBottom w:val="0"/>
              <w:divBdr>
                <w:top w:val="none" w:sz="0" w:space="0" w:color="auto"/>
                <w:left w:val="none" w:sz="0" w:space="0" w:color="auto"/>
                <w:bottom w:val="none" w:sz="0" w:space="0" w:color="auto"/>
                <w:right w:val="none" w:sz="0" w:space="0" w:color="auto"/>
              </w:divBdr>
            </w:div>
            <w:div w:id="1241064879">
              <w:marLeft w:val="0"/>
              <w:marRight w:val="0"/>
              <w:marTop w:val="0"/>
              <w:marBottom w:val="0"/>
              <w:divBdr>
                <w:top w:val="none" w:sz="0" w:space="0" w:color="auto"/>
                <w:left w:val="none" w:sz="0" w:space="0" w:color="auto"/>
                <w:bottom w:val="none" w:sz="0" w:space="0" w:color="auto"/>
                <w:right w:val="none" w:sz="0" w:space="0" w:color="auto"/>
              </w:divBdr>
            </w:div>
            <w:div w:id="1246724083">
              <w:marLeft w:val="0"/>
              <w:marRight w:val="0"/>
              <w:marTop w:val="0"/>
              <w:marBottom w:val="0"/>
              <w:divBdr>
                <w:top w:val="none" w:sz="0" w:space="0" w:color="auto"/>
                <w:left w:val="none" w:sz="0" w:space="0" w:color="auto"/>
                <w:bottom w:val="none" w:sz="0" w:space="0" w:color="auto"/>
                <w:right w:val="none" w:sz="0" w:space="0" w:color="auto"/>
              </w:divBdr>
            </w:div>
            <w:div w:id="1294209990">
              <w:marLeft w:val="0"/>
              <w:marRight w:val="0"/>
              <w:marTop w:val="0"/>
              <w:marBottom w:val="0"/>
              <w:divBdr>
                <w:top w:val="none" w:sz="0" w:space="0" w:color="auto"/>
                <w:left w:val="none" w:sz="0" w:space="0" w:color="auto"/>
                <w:bottom w:val="none" w:sz="0" w:space="0" w:color="auto"/>
                <w:right w:val="none" w:sz="0" w:space="0" w:color="auto"/>
              </w:divBdr>
            </w:div>
            <w:div w:id="1473139439">
              <w:marLeft w:val="0"/>
              <w:marRight w:val="0"/>
              <w:marTop w:val="0"/>
              <w:marBottom w:val="0"/>
              <w:divBdr>
                <w:top w:val="none" w:sz="0" w:space="0" w:color="auto"/>
                <w:left w:val="none" w:sz="0" w:space="0" w:color="auto"/>
                <w:bottom w:val="none" w:sz="0" w:space="0" w:color="auto"/>
                <w:right w:val="none" w:sz="0" w:space="0" w:color="auto"/>
              </w:divBdr>
            </w:div>
            <w:div w:id="1530073130">
              <w:marLeft w:val="0"/>
              <w:marRight w:val="0"/>
              <w:marTop w:val="0"/>
              <w:marBottom w:val="0"/>
              <w:divBdr>
                <w:top w:val="none" w:sz="0" w:space="0" w:color="auto"/>
                <w:left w:val="none" w:sz="0" w:space="0" w:color="auto"/>
                <w:bottom w:val="none" w:sz="0" w:space="0" w:color="auto"/>
                <w:right w:val="none" w:sz="0" w:space="0" w:color="auto"/>
              </w:divBdr>
            </w:div>
            <w:div w:id="1673213649">
              <w:marLeft w:val="0"/>
              <w:marRight w:val="0"/>
              <w:marTop w:val="0"/>
              <w:marBottom w:val="0"/>
              <w:divBdr>
                <w:top w:val="none" w:sz="0" w:space="0" w:color="auto"/>
                <w:left w:val="none" w:sz="0" w:space="0" w:color="auto"/>
                <w:bottom w:val="none" w:sz="0" w:space="0" w:color="auto"/>
                <w:right w:val="none" w:sz="0" w:space="0" w:color="auto"/>
              </w:divBdr>
            </w:div>
            <w:div w:id="2010716322">
              <w:marLeft w:val="0"/>
              <w:marRight w:val="0"/>
              <w:marTop w:val="0"/>
              <w:marBottom w:val="0"/>
              <w:divBdr>
                <w:top w:val="none" w:sz="0" w:space="0" w:color="auto"/>
                <w:left w:val="none" w:sz="0" w:space="0" w:color="auto"/>
                <w:bottom w:val="none" w:sz="0" w:space="0" w:color="auto"/>
                <w:right w:val="none" w:sz="0" w:space="0" w:color="auto"/>
              </w:divBdr>
            </w:div>
            <w:div w:id="2043899079">
              <w:marLeft w:val="0"/>
              <w:marRight w:val="0"/>
              <w:marTop w:val="0"/>
              <w:marBottom w:val="0"/>
              <w:divBdr>
                <w:top w:val="none" w:sz="0" w:space="0" w:color="auto"/>
                <w:left w:val="none" w:sz="0" w:space="0" w:color="auto"/>
                <w:bottom w:val="none" w:sz="0" w:space="0" w:color="auto"/>
                <w:right w:val="none" w:sz="0" w:space="0" w:color="auto"/>
              </w:divBdr>
            </w:div>
            <w:div w:id="207095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3225">
      <w:bodyDiv w:val="1"/>
      <w:marLeft w:val="0"/>
      <w:marRight w:val="0"/>
      <w:marTop w:val="0"/>
      <w:marBottom w:val="0"/>
      <w:divBdr>
        <w:top w:val="none" w:sz="0" w:space="0" w:color="auto"/>
        <w:left w:val="none" w:sz="0" w:space="0" w:color="auto"/>
        <w:bottom w:val="none" w:sz="0" w:space="0" w:color="auto"/>
        <w:right w:val="none" w:sz="0" w:space="0" w:color="auto"/>
      </w:divBdr>
      <w:divsChild>
        <w:div w:id="1586378239">
          <w:marLeft w:val="0"/>
          <w:marRight w:val="0"/>
          <w:marTop w:val="0"/>
          <w:marBottom w:val="0"/>
          <w:divBdr>
            <w:top w:val="none" w:sz="0" w:space="0" w:color="auto"/>
            <w:left w:val="none" w:sz="0" w:space="0" w:color="auto"/>
            <w:bottom w:val="none" w:sz="0" w:space="0" w:color="auto"/>
            <w:right w:val="none" w:sz="0" w:space="0" w:color="auto"/>
          </w:divBdr>
          <w:divsChild>
            <w:div w:id="432287435">
              <w:marLeft w:val="0"/>
              <w:marRight w:val="0"/>
              <w:marTop w:val="0"/>
              <w:marBottom w:val="0"/>
              <w:divBdr>
                <w:top w:val="none" w:sz="0" w:space="0" w:color="auto"/>
                <w:left w:val="none" w:sz="0" w:space="0" w:color="auto"/>
                <w:bottom w:val="none" w:sz="0" w:space="0" w:color="auto"/>
                <w:right w:val="none" w:sz="0" w:space="0" w:color="auto"/>
              </w:divBdr>
            </w:div>
            <w:div w:id="105245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7193">
      <w:bodyDiv w:val="1"/>
      <w:marLeft w:val="0"/>
      <w:marRight w:val="0"/>
      <w:marTop w:val="0"/>
      <w:marBottom w:val="0"/>
      <w:divBdr>
        <w:top w:val="none" w:sz="0" w:space="0" w:color="auto"/>
        <w:left w:val="none" w:sz="0" w:space="0" w:color="auto"/>
        <w:bottom w:val="none" w:sz="0" w:space="0" w:color="auto"/>
        <w:right w:val="none" w:sz="0" w:space="0" w:color="auto"/>
      </w:divBdr>
      <w:divsChild>
        <w:div w:id="1982805930">
          <w:marLeft w:val="0"/>
          <w:marRight w:val="0"/>
          <w:marTop w:val="0"/>
          <w:marBottom w:val="0"/>
          <w:divBdr>
            <w:top w:val="none" w:sz="0" w:space="0" w:color="auto"/>
            <w:left w:val="none" w:sz="0" w:space="0" w:color="auto"/>
            <w:bottom w:val="none" w:sz="0" w:space="0" w:color="auto"/>
            <w:right w:val="none" w:sz="0" w:space="0" w:color="auto"/>
          </w:divBdr>
          <w:divsChild>
            <w:div w:id="13273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1655">
      <w:bodyDiv w:val="1"/>
      <w:marLeft w:val="0"/>
      <w:marRight w:val="0"/>
      <w:marTop w:val="0"/>
      <w:marBottom w:val="0"/>
      <w:divBdr>
        <w:top w:val="none" w:sz="0" w:space="0" w:color="auto"/>
        <w:left w:val="none" w:sz="0" w:space="0" w:color="auto"/>
        <w:bottom w:val="none" w:sz="0" w:space="0" w:color="auto"/>
        <w:right w:val="none" w:sz="0" w:space="0" w:color="auto"/>
      </w:divBdr>
      <w:divsChild>
        <w:div w:id="1486358739">
          <w:marLeft w:val="0"/>
          <w:marRight w:val="0"/>
          <w:marTop w:val="0"/>
          <w:marBottom w:val="0"/>
          <w:divBdr>
            <w:top w:val="none" w:sz="0" w:space="0" w:color="auto"/>
            <w:left w:val="none" w:sz="0" w:space="0" w:color="auto"/>
            <w:bottom w:val="none" w:sz="0" w:space="0" w:color="auto"/>
            <w:right w:val="none" w:sz="0" w:space="0" w:color="auto"/>
          </w:divBdr>
          <w:divsChild>
            <w:div w:id="61295200">
              <w:marLeft w:val="0"/>
              <w:marRight w:val="0"/>
              <w:marTop w:val="0"/>
              <w:marBottom w:val="0"/>
              <w:divBdr>
                <w:top w:val="none" w:sz="0" w:space="0" w:color="auto"/>
                <w:left w:val="none" w:sz="0" w:space="0" w:color="auto"/>
                <w:bottom w:val="none" w:sz="0" w:space="0" w:color="auto"/>
                <w:right w:val="none" w:sz="0" w:space="0" w:color="auto"/>
              </w:divBdr>
            </w:div>
            <w:div w:id="310838522">
              <w:marLeft w:val="0"/>
              <w:marRight w:val="0"/>
              <w:marTop w:val="0"/>
              <w:marBottom w:val="0"/>
              <w:divBdr>
                <w:top w:val="none" w:sz="0" w:space="0" w:color="auto"/>
                <w:left w:val="none" w:sz="0" w:space="0" w:color="auto"/>
                <w:bottom w:val="none" w:sz="0" w:space="0" w:color="auto"/>
                <w:right w:val="none" w:sz="0" w:space="0" w:color="auto"/>
              </w:divBdr>
            </w:div>
            <w:div w:id="387808033">
              <w:marLeft w:val="0"/>
              <w:marRight w:val="0"/>
              <w:marTop w:val="0"/>
              <w:marBottom w:val="0"/>
              <w:divBdr>
                <w:top w:val="none" w:sz="0" w:space="0" w:color="auto"/>
                <w:left w:val="none" w:sz="0" w:space="0" w:color="auto"/>
                <w:bottom w:val="none" w:sz="0" w:space="0" w:color="auto"/>
                <w:right w:val="none" w:sz="0" w:space="0" w:color="auto"/>
              </w:divBdr>
            </w:div>
            <w:div w:id="466896224">
              <w:marLeft w:val="0"/>
              <w:marRight w:val="0"/>
              <w:marTop w:val="0"/>
              <w:marBottom w:val="0"/>
              <w:divBdr>
                <w:top w:val="none" w:sz="0" w:space="0" w:color="auto"/>
                <w:left w:val="none" w:sz="0" w:space="0" w:color="auto"/>
                <w:bottom w:val="none" w:sz="0" w:space="0" w:color="auto"/>
                <w:right w:val="none" w:sz="0" w:space="0" w:color="auto"/>
              </w:divBdr>
            </w:div>
            <w:div w:id="535430108">
              <w:marLeft w:val="0"/>
              <w:marRight w:val="0"/>
              <w:marTop w:val="0"/>
              <w:marBottom w:val="0"/>
              <w:divBdr>
                <w:top w:val="none" w:sz="0" w:space="0" w:color="auto"/>
                <w:left w:val="none" w:sz="0" w:space="0" w:color="auto"/>
                <w:bottom w:val="none" w:sz="0" w:space="0" w:color="auto"/>
                <w:right w:val="none" w:sz="0" w:space="0" w:color="auto"/>
              </w:divBdr>
            </w:div>
            <w:div w:id="538857667">
              <w:marLeft w:val="0"/>
              <w:marRight w:val="0"/>
              <w:marTop w:val="0"/>
              <w:marBottom w:val="0"/>
              <w:divBdr>
                <w:top w:val="none" w:sz="0" w:space="0" w:color="auto"/>
                <w:left w:val="none" w:sz="0" w:space="0" w:color="auto"/>
                <w:bottom w:val="none" w:sz="0" w:space="0" w:color="auto"/>
                <w:right w:val="none" w:sz="0" w:space="0" w:color="auto"/>
              </w:divBdr>
            </w:div>
            <w:div w:id="791479246">
              <w:marLeft w:val="0"/>
              <w:marRight w:val="0"/>
              <w:marTop w:val="0"/>
              <w:marBottom w:val="0"/>
              <w:divBdr>
                <w:top w:val="none" w:sz="0" w:space="0" w:color="auto"/>
                <w:left w:val="none" w:sz="0" w:space="0" w:color="auto"/>
                <w:bottom w:val="none" w:sz="0" w:space="0" w:color="auto"/>
                <w:right w:val="none" w:sz="0" w:space="0" w:color="auto"/>
              </w:divBdr>
            </w:div>
            <w:div w:id="869343276">
              <w:marLeft w:val="0"/>
              <w:marRight w:val="0"/>
              <w:marTop w:val="0"/>
              <w:marBottom w:val="0"/>
              <w:divBdr>
                <w:top w:val="none" w:sz="0" w:space="0" w:color="auto"/>
                <w:left w:val="none" w:sz="0" w:space="0" w:color="auto"/>
                <w:bottom w:val="none" w:sz="0" w:space="0" w:color="auto"/>
                <w:right w:val="none" w:sz="0" w:space="0" w:color="auto"/>
              </w:divBdr>
            </w:div>
            <w:div w:id="1109010701">
              <w:marLeft w:val="0"/>
              <w:marRight w:val="0"/>
              <w:marTop w:val="0"/>
              <w:marBottom w:val="0"/>
              <w:divBdr>
                <w:top w:val="none" w:sz="0" w:space="0" w:color="auto"/>
                <w:left w:val="none" w:sz="0" w:space="0" w:color="auto"/>
                <w:bottom w:val="none" w:sz="0" w:space="0" w:color="auto"/>
                <w:right w:val="none" w:sz="0" w:space="0" w:color="auto"/>
              </w:divBdr>
            </w:div>
            <w:div w:id="1253734858">
              <w:marLeft w:val="0"/>
              <w:marRight w:val="0"/>
              <w:marTop w:val="0"/>
              <w:marBottom w:val="0"/>
              <w:divBdr>
                <w:top w:val="none" w:sz="0" w:space="0" w:color="auto"/>
                <w:left w:val="none" w:sz="0" w:space="0" w:color="auto"/>
                <w:bottom w:val="none" w:sz="0" w:space="0" w:color="auto"/>
                <w:right w:val="none" w:sz="0" w:space="0" w:color="auto"/>
              </w:divBdr>
            </w:div>
            <w:div w:id="1257207561">
              <w:marLeft w:val="0"/>
              <w:marRight w:val="0"/>
              <w:marTop w:val="0"/>
              <w:marBottom w:val="0"/>
              <w:divBdr>
                <w:top w:val="none" w:sz="0" w:space="0" w:color="auto"/>
                <w:left w:val="none" w:sz="0" w:space="0" w:color="auto"/>
                <w:bottom w:val="none" w:sz="0" w:space="0" w:color="auto"/>
                <w:right w:val="none" w:sz="0" w:space="0" w:color="auto"/>
              </w:divBdr>
            </w:div>
            <w:div w:id="1306004460">
              <w:marLeft w:val="0"/>
              <w:marRight w:val="0"/>
              <w:marTop w:val="0"/>
              <w:marBottom w:val="0"/>
              <w:divBdr>
                <w:top w:val="none" w:sz="0" w:space="0" w:color="auto"/>
                <w:left w:val="none" w:sz="0" w:space="0" w:color="auto"/>
                <w:bottom w:val="none" w:sz="0" w:space="0" w:color="auto"/>
                <w:right w:val="none" w:sz="0" w:space="0" w:color="auto"/>
              </w:divBdr>
            </w:div>
            <w:div w:id="1345014426">
              <w:marLeft w:val="0"/>
              <w:marRight w:val="0"/>
              <w:marTop w:val="0"/>
              <w:marBottom w:val="0"/>
              <w:divBdr>
                <w:top w:val="none" w:sz="0" w:space="0" w:color="auto"/>
                <w:left w:val="none" w:sz="0" w:space="0" w:color="auto"/>
                <w:bottom w:val="none" w:sz="0" w:space="0" w:color="auto"/>
                <w:right w:val="none" w:sz="0" w:space="0" w:color="auto"/>
              </w:divBdr>
            </w:div>
            <w:div w:id="1470785637">
              <w:marLeft w:val="0"/>
              <w:marRight w:val="0"/>
              <w:marTop w:val="0"/>
              <w:marBottom w:val="0"/>
              <w:divBdr>
                <w:top w:val="none" w:sz="0" w:space="0" w:color="auto"/>
                <w:left w:val="none" w:sz="0" w:space="0" w:color="auto"/>
                <w:bottom w:val="none" w:sz="0" w:space="0" w:color="auto"/>
                <w:right w:val="none" w:sz="0" w:space="0" w:color="auto"/>
              </w:divBdr>
            </w:div>
            <w:div w:id="1572931644">
              <w:marLeft w:val="0"/>
              <w:marRight w:val="0"/>
              <w:marTop w:val="0"/>
              <w:marBottom w:val="0"/>
              <w:divBdr>
                <w:top w:val="none" w:sz="0" w:space="0" w:color="auto"/>
                <w:left w:val="none" w:sz="0" w:space="0" w:color="auto"/>
                <w:bottom w:val="none" w:sz="0" w:space="0" w:color="auto"/>
                <w:right w:val="none" w:sz="0" w:space="0" w:color="auto"/>
              </w:divBdr>
            </w:div>
            <w:div w:id="1916237367">
              <w:marLeft w:val="0"/>
              <w:marRight w:val="0"/>
              <w:marTop w:val="0"/>
              <w:marBottom w:val="0"/>
              <w:divBdr>
                <w:top w:val="none" w:sz="0" w:space="0" w:color="auto"/>
                <w:left w:val="none" w:sz="0" w:space="0" w:color="auto"/>
                <w:bottom w:val="none" w:sz="0" w:space="0" w:color="auto"/>
                <w:right w:val="none" w:sz="0" w:space="0" w:color="auto"/>
              </w:divBdr>
            </w:div>
            <w:div w:id="1934706021">
              <w:marLeft w:val="0"/>
              <w:marRight w:val="0"/>
              <w:marTop w:val="0"/>
              <w:marBottom w:val="0"/>
              <w:divBdr>
                <w:top w:val="none" w:sz="0" w:space="0" w:color="auto"/>
                <w:left w:val="none" w:sz="0" w:space="0" w:color="auto"/>
                <w:bottom w:val="none" w:sz="0" w:space="0" w:color="auto"/>
                <w:right w:val="none" w:sz="0" w:space="0" w:color="auto"/>
              </w:divBdr>
            </w:div>
            <w:div w:id="1978951792">
              <w:marLeft w:val="0"/>
              <w:marRight w:val="0"/>
              <w:marTop w:val="0"/>
              <w:marBottom w:val="0"/>
              <w:divBdr>
                <w:top w:val="none" w:sz="0" w:space="0" w:color="auto"/>
                <w:left w:val="none" w:sz="0" w:space="0" w:color="auto"/>
                <w:bottom w:val="none" w:sz="0" w:space="0" w:color="auto"/>
                <w:right w:val="none" w:sz="0" w:space="0" w:color="auto"/>
              </w:divBdr>
            </w:div>
            <w:div w:id="2019693180">
              <w:marLeft w:val="0"/>
              <w:marRight w:val="0"/>
              <w:marTop w:val="0"/>
              <w:marBottom w:val="0"/>
              <w:divBdr>
                <w:top w:val="none" w:sz="0" w:space="0" w:color="auto"/>
                <w:left w:val="none" w:sz="0" w:space="0" w:color="auto"/>
                <w:bottom w:val="none" w:sz="0" w:space="0" w:color="auto"/>
                <w:right w:val="none" w:sz="0" w:space="0" w:color="auto"/>
              </w:divBdr>
            </w:div>
            <w:div w:id="206641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42011">
      <w:bodyDiv w:val="1"/>
      <w:marLeft w:val="0"/>
      <w:marRight w:val="0"/>
      <w:marTop w:val="0"/>
      <w:marBottom w:val="0"/>
      <w:divBdr>
        <w:top w:val="none" w:sz="0" w:space="0" w:color="auto"/>
        <w:left w:val="none" w:sz="0" w:space="0" w:color="auto"/>
        <w:bottom w:val="none" w:sz="0" w:space="0" w:color="auto"/>
        <w:right w:val="none" w:sz="0" w:space="0" w:color="auto"/>
      </w:divBdr>
      <w:divsChild>
        <w:div w:id="68357665">
          <w:marLeft w:val="0"/>
          <w:marRight w:val="0"/>
          <w:marTop w:val="0"/>
          <w:marBottom w:val="0"/>
          <w:divBdr>
            <w:top w:val="none" w:sz="0" w:space="0" w:color="auto"/>
            <w:left w:val="none" w:sz="0" w:space="0" w:color="auto"/>
            <w:bottom w:val="none" w:sz="0" w:space="0" w:color="auto"/>
            <w:right w:val="none" w:sz="0" w:space="0" w:color="auto"/>
          </w:divBdr>
          <w:divsChild>
            <w:div w:id="83768145">
              <w:marLeft w:val="0"/>
              <w:marRight w:val="0"/>
              <w:marTop w:val="0"/>
              <w:marBottom w:val="0"/>
              <w:divBdr>
                <w:top w:val="none" w:sz="0" w:space="0" w:color="auto"/>
                <w:left w:val="none" w:sz="0" w:space="0" w:color="auto"/>
                <w:bottom w:val="none" w:sz="0" w:space="0" w:color="auto"/>
                <w:right w:val="none" w:sz="0" w:space="0" w:color="auto"/>
              </w:divBdr>
            </w:div>
            <w:div w:id="181478838">
              <w:marLeft w:val="0"/>
              <w:marRight w:val="0"/>
              <w:marTop w:val="0"/>
              <w:marBottom w:val="0"/>
              <w:divBdr>
                <w:top w:val="none" w:sz="0" w:space="0" w:color="auto"/>
                <w:left w:val="none" w:sz="0" w:space="0" w:color="auto"/>
                <w:bottom w:val="none" w:sz="0" w:space="0" w:color="auto"/>
                <w:right w:val="none" w:sz="0" w:space="0" w:color="auto"/>
              </w:divBdr>
            </w:div>
            <w:div w:id="221671586">
              <w:marLeft w:val="0"/>
              <w:marRight w:val="0"/>
              <w:marTop w:val="0"/>
              <w:marBottom w:val="0"/>
              <w:divBdr>
                <w:top w:val="none" w:sz="0" w:space="0" w:color="auto"/>
                <w:left w:val="none" w:sz="0" w:space="0" w:color="auto"/>
                <w:bottom w:val="none" w:sz="0" w:space="0" w:color="auto"/>
                <w:right w:val="none" w:sz="0" w:space="0" w:color="auto"/>
              </w:divBdr>
            </w:div>
            <w:div w:id="243344299">
              <w:marLeft w:val="0"/>
              <w:marRight w:val="0"/>
              <w:marTop w:val="0"/>
              <w:marBottom w:val="0"/>
              <w:divBdr>
                <w:top w:val="none" w:sz="0" w:space="0" w:color="auto"/>
                <w:left w:val="none" w:sz="0" w:space="0" w:color="auto"/>
                <w:bottom w:val="none" w:sz="0" w:space="0" w:color="auto"/>
                <w:right w:val="none" w:sz="0" w:space="0" w:color="auto"/>
              </w:divBdr>
            </w:div>
            <w:div w:id="517742863">
              <w:marLeft w:val="0"/>
              <w:marRight w:val="0"/>
              <w:marTop w:val="0"/>
              <w:marBottom w:val="0"/>
              <w:divBdr>
                <w:top w:val="none" w:sz="0" w:space="0" w:color="auto"/>
                <w:left w:val="none" w:sz="0" w:space="0" w:color="auto"/>
                <w:bottom w:val="none" w:sz="0" w:space="0" w:color="auto"/>
                <w:right w:val="none" w:sz="0" w:space="0" w:color="auto"/>
              </w:divBdr>
            </w:div>
            <w:div w:id="563377092">
              <w:marLeft w:val="0"/>
              <w:marRight w:val="0"/>
              <w:marTop w:val="0"/>
              <w:marBottom w:val="0"/>
              <w:divBdr>
                <w:top w:val="none" w:sz="0" w:space="0" w:color="auto"/>
                <w:left w:val="none" w:sz="0" w:space="0" w:color="auto"/>
                <w:bottom w:val="none" w:sz="0" w:space="0" w:color="auto"/>
                <w:right w:val="none" w:sz="0" w:space="0" w:color="auto"/>
              </w:divBdr>
            </w:div>
            <w:div w:id="672999463">
              <w:marLeft w:val="0"/>
              <w:marRight w:val="0"/>
              <w:marTop w:val="0"/>
              <w:marBottom w:val="0"/>
              <w:divBdr>
                <w:top w:val="none" w:sz="0" w:space="0" w:color="auto"/>
                <w:left w:val="none" w:sz="0" w:space="0" w:color="auto"/>
                <w:bottom w:val="none" w:sz="0" w:space="0" w:color="auto"/>
                <w:right w:val="none" w:sz="0" w:space="0" w:color="auto"/>
              </w:divBdr>
            </w:div>
            <w:div w:id="1015233862">
              <w:marLeft w:val="0"/>
              <w:marRight w:val="0"/>
              <w:marTop w:val="0"/>
              <w:marBottom w:val="0"/>
              <w:divBdr>
                <w:top w:val="none" w:sz="0" w:space="0" w:color="auto"/>
                <w:left w:val="none" w:sz="0" w:space="0" w:color="auto"/>
                <w:bottom w:val="none" w:sz="0" w:space="0" w:color="auto"/>
                <w:right w:val="none" w:sz="0" w:space="0" w:color="auto"/>
              </w:divBdr>
            </w:div>
            <w:div w:id="1117260874">
              <w:marLeft w:val="0"/>
              <w:marRight w:val="0"/>
              <w:marTop w:val="0"/>
              <w:marBottom w:val="0"/>
              <w:divBdr>
                <w:top w:val="none" w:sz="0" w:space="0" w:color="auto"/>
                <w:left w:val="none" w:sz="0" w:space="0" w:color="auto"/>
                <w:bottom w:val="none" w:sz="0" w:space="0" w:color="auto"/>
                <w:right w:val="none" w:sz="0" w:space="0" w:color="auto"/>
              </w:divBdr>
            </w:div>
            <w:div w:id="1219781519">
              <w:marLeft w:val="0"/>
              <w:marRight w:val="0"/>
              <w:marTop w:val="0"/>
              <w:marBottom w:val="0"/>
              <w:divBdr>
                <w:top w:val="none" w:sz="0" w:space="0" w:color="auto"/>
                <w:left w:val="none" w:sz="0" w:space="0" w:color="auto"/>
                <w:bottom w:val="none" w:sz="0" w:space="0" w:color="auto"/>
                <w:right w:val="none" w:sz="0" w:space="0" w:color="auto"/>
              </w:divBdr>
            </w:div>
            <w:div w:id="1310090424">
              <w:marLeft w:val="0"/>
              <w:marRight w:val="0"/>
              <w:marTop w:val="0"/>
              <w:marBottom w:val="0"/>
              <w:divBdr>
                <w:top w:val="none" w:sz="0" w:space="0" w:color="auto"/>
                <w:left w:val="none" w:sz="0" w:space="0" w:color="auto"/>
                <w:bottom w:val="none" w:sz="0" w:space="0" w:color="auto"/>
                <w:right w:val="none" w:sz="0" w:space="0" w:color="auto"/>
              </w:divBdr>
            </w:div>
            <w:div w:id="1416634380">
              <w:marLeft w:val="0"/>
              <w:marRight w:val="0"/>
              <w:marTop w:val="0"/>
              <w:marBottom w:val="0"/>
              <w:divBdr>
                <w:top w:val="none" w:sz="0" w:space="0" w:color="auto"/>
                <w:left w:val="none" w:sz="0" w:space="0" w:color="auto"/>
                <w:bottom w:val="none" w:sz="0" w:space="0" w:color="auto"/>
                <w:right w:val="none" w:sz="0" w:space="0" w:color="auto"/>
              </w:divBdr>
            </w:div>
            <w:div w:id="1583249750">
              <w:marLeft w:val="0"/>
              <w:marRight w:val="0"/>
              <w:marTop w:val="0"/>
              <w:marBottom w:val="0"/>
              <w:divBdr>
                <w:top w:val="none" w:sz="0" w:space="0" w:color="auto"/>
                <w:left w:val="none" w:sz="0" w:space="0" w:color="auto"/>
                <w:bottom w:val="none" w:sz="0" w:space="0" w:color="auto"/>
                <w:right w:val="none" w:sz="0" w:space="0" w:color="auto"/>
              </w:divBdr>
            </w:div>
            <w:div w:id="1662465716">
              <w:marLeft w:val="0"/>
              <w:marRight w:val="0"/>
              <w:marTop w:val="0"/>
              <w:marBottom w:val="0"/>
              <w:divBdr>
                <w:top w:val="none" w:sz="0" w:space="0" w:color="auto"/>
                <w:left w:val="none" w:sz="0" w:space="0" w:color="auto"/>
                <w:bottom w:val="none" w:sz="0" w:space="0" w:color="auto"/>
                <w:right w:val="none" w:sz="0" w:space="0" w:color="auto"/>
              </w:divBdr>
            </w:div>
            <w:div w:id="1915554781">
              <w:marLeft w:val="0"/>
              <w:marRight w:val="0"/>
              <w:marTop w:val="0"/>
              <w:marBottom w:val="0"/>
              <w:divBdr>
                <w:top w:val="none" w:sz="0" w:space="0" w:color="auto"/>
                <w:left w:val="none" w:sz="0" w:space="0" w:color="auto"/>
                <w:bottom w:val="none" w:sz="0" w:space="0" w:color="auto"/>
                <w:right w:val="none" w:sz="0" w:space="0" w:color="auto"/>
              </w:divBdr>
            </w:div>
            <w:div w:id="1931623598">
              <w:marLeft w:val="0"/>
              <w:marRight w:val="0"/>
              <w:marTop w:val="0"/>
              <w:marBottom w:val="0"/>
              <w:divBdr>
                <w:top w:val="none" w:sz="0" w:space="0" w:color="auto"/>
                <w:left w:val="none" w:sz="0" w:space="0" w:color="auto"/>
                <w:bottom w:val="none" w:sz="0" w:space="0" w:color="auto"/>
                <w:right w:val="none" w:sz="0" w:space="0" w:color="auto"/>
              </w:divBdr>
            </w:div>
            <w:div w:id="2017884167">
              <w:marLeft w:val="0"/>
              <w:marRight w:val="0"/>
              <w:marTop w:val="0"/>
              <w:marBottom w:val="0"/>
              <w:divBdr>
                <w:top w:val="none" w:sz="0" w:space="0" w:color="auto"/>
                <w:left w:val="none" w:sz="0" w:space="0" w:color="auto"/>
                <w:bottom w:val="none" w:sz="0" w:space="0" w:color="auto"/>
                <w:right w:val="none" w:sz="0" w:space="0" w:color="auto"/>
              </w:divBdr>
            </w:div>
            <w:div w:id="2032219870">
              <w:marLeft w:val="0"/>
              <w:marRight w:val="0"/>
              <w:marTop w:val="0"/>
              <w:marBottom w:val="0"/>
              <w:divBdr>
                <w:top w:val="none" w:sz="0" w:space="0" w:color="auto"/>
                <w:left w:val="none" w:sz="0" w:space="0" w:color="auto"/>
                <w:bottom w:val="none" w:sz="0" w:space="0" w:color="auto"/>
                <w:right w:val="none" w:sz="0" w:space="0" w:color="auto"/>
              </w:divBdr>
            </w:div>
            <w:div w:id="2086030692">
              <w:marLeft w:val="0"/>
              <w:marRight w:val="0"/>
              <w:marTop w:val="0"/>
              <w:marBottom w:val="0"/>
              <w:divBdr>
                <w:top w:val="none" w:sz="0" w:space="0" w:color="auto"/>
                <w:left w:val="none" w:sz="0" w:space="0" w:color="auto"/>
                <w:bottom w:val="none" w:sz="0" w:space="0" w:color="auto"/>
                <w:right w:val="none" w:sz="0" w:space="0" w:color="auto"/>
              </w:divBdr>
            </w:div>
            <w:div w:id="212854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6217">
      <w:bodyDiv w:val="1"/>
      <w:marLeft w:val="0"/>
      <w:marRight w:val="0"/>
      <w:marTop w:val="0"/>
      <w:marBottom w:val="0"/>
      <w:divBdr>
        <w:top w:val="none" w:sz="0" w:space="0" w:color="auto"/>
        <w:left w:val="none" w:sz="0" w:space="0" w:color="auto"/>
        <w:bottom w:val="none" w:sz="0" w:space="0" w:color="auto"/>
        <w:right w:val="none" w:sz="0" w:space="0" w:color="auto"/>
      </w:divBdr>
      <w:divsChild>
        <w:div w:id="1057625413">
          <w:marLeft w:val="0"/>
          <w:marRight w:val="0"/>
          <w:marTop w:val="0"/>
          <w:marBottom w:val="0"/>
          <w:divBdr>
            <w:top w:val="none" w:sz="0" w:space="0" w:color="auto"/>
            <w:left w:val="none" w:sz="0" w:space="0" w:color="auto"/>
            <w:bottom w:val="none" w:sz="0" w:space="0" w:color="auto"/>
            <w:right w:val="none" w:sz="0" w:space="0" w:color="auto"/>
          </w:divBdr>
          <w:divsChild>
            <w:div w:id="169755164">
              <w:marLeft w:val="0"/>
              <w:marRight w:val="0"/>
              <w:marTop w:val="0"/>
              <w:marBottom w:val="0"/>
              <w:divBdr>
                <w:top w:val="none" w:sz="0" w:space="0" w:color="auto"/>
                <w:left w:val="none" w:sz="0" w:space="0" w:color="auto"/>
                <w:bottom w:val="none" w:sz="0" w:space="0" w:color="auto"/>
                <w:right w:val="none" w:sz="0" w:space="0" w:color="auto"/>
              </w:divBdr>
            </w:div>
            <w:div w:id="477528011">
              <w:marLeft w:val="0"/>
              <w:marRight w:val="0"/>
              <w:marTop w:val="0"/>
              <w:marBottom w:val="0"/>
              <w:divBdr>
                <w:top w:val="none" w:sz="0" w:space="0" w:color="auto"/>
                <w:left w:val="none" w:sz="0" w:space="0" w:color="auto"/>
                <w:bottom w:val="none" w:sz="0" w:space="0" w:color="auto"/>
                <w:right w:val="none" w:sz="0" w:space="0" w:color="auto"/>
              </w:divBdr>
            </w:div>
            <w:div w:id="513768596">
              <w:marLeft w:val="0"/>
              <w:marRight w:val="0"/>
              <w:marTop w:val="0"/>
              <w:marBottom w:val="0"/>
              <w:divBdr>
                <w:top w:val="none" w:sz="0" w:space="0" w:color="auto"/>
                <w:left w:val="none" w:sz="0" w:space="0" w:color="auto"/>
                <w:bottom w:val="none" w:sz="0" w:space="0" w:color="auto"/>
                <w:right w:val="none" w:sz="0" w:space="0" w:color="auto"/>
              </w:divBdr>
            </w:div>
            <w:div w:id="566691323">
              <w:marLeft w:val="0"/>
              <w:marRight w:val="0"/>
              <w:marTop w:val="0"/>
              <w:marBottom w:val="0"/>
              <w:divBdr>
                <w:top w:val="none" w:sz="0" w:space="0" w:color="auto"/>
                <w:left w:val="none" w:sz="0" w:space="0" w:color="auto"/>
                <w:bottom w:val="none" w:sz="0" w:space="0" w:color="auto"/>
                <w:right w:val="none" w:sz="0" w:space="0" w:color="auto"/>
              </w:divBdr>
            </w:div>
            <w:div w:id="894007473">
              <w:marLeft w:val="0"/>
              <w:marRight w:val="0"/>
              <w:marTop w:val="0"/>
              <w:marBottom w:val="0"/>
              <w:divBdr>
                <w:top w:val="none" w:sz="0" w:space="0" w:color="auto"/>
                <w:left w:val="none" w:sz="0" w:space="0" w:color="auto"/>
                <w:bottom w:val="none" w:sz="0" w:space="0" w:color="auto"/>
                <w:right w:val="none" w:sz="0" w:space="0" w:color="auto"/>
              </w:divBdr>
            </w:div>
            <w:div w:id="1106074784">
              <w:marLeft w:val="0"/>
              <w:marRight w:val="0"/>
              <w:marTop w:val="0"/>
              <w:marBottom w:val="0"/>
              <w:divBdr>
                <w:top w:val="none" w:sz="0" w:space="0" w:color="auto"/>
                <w:left w:val="none" w:sz="0" w:space="0" w:color="auto"/>
                <w:bottom w:val="none" w:sz="0" w:space="0" w:color="auto"/>
                <w:right w:val="none" w:sz="0" w:space="0" w:color="auto"/>
              </w:divBdr>
            </w:div>
            <w:div w:id="1224489322">
              <w:marLeft w:val="0"/>
              <w:marRight w:val="0"/>
              <w:marTop w:val="0"/>
              <w:marBottom w:val="0"/>
              <w:divBdr>
                <w:top w:val="none" w:sz="0" w:space="0" w:color="auto"/>
                <w:left w:val="none" w:sz="0" w:space="0" w:color="auto"/>
                <w:bottom w:val="none" w:sz="0" w:space="0" w:color="auto"/>
                <w:right w:val="none" w:sz="0" w:space="0" w:color="auto"/>
              </w:divBdr>
            </w:div>
            <w:div w:id="1373765729">
              <w:marLeft w:val="0"/>
              <w:marRight w:val="0"/>
              <w:marTop w:val="0"/>
              <w:marBottom w:val="0"/>
              <w:divBdr>
                <w:top w:val="none" w:sz="0" w:space="0" w:color="auto"/>
                <w:left w:val="none" w:sz="0" w:space="0" w:color="auto"/>
                <w:bottom w:val="none" w:sz="0" w:space="0" w:color="auto"/>
                <w:right w:val="none" w:sz="0" w:space="0" w:color="auto"/>
              </w:divBdr>
            </w:div>
            <w:div w:id="1545217571">
              <w:marLeft w:val="0"/>
              <w:marRight w:val="0"/>
              <w:marTop w:val="0"/>
              <w:marBottom w:val="0"/>
              <w:divBdr>
                <w:top w:val="none" w:sz="0" w:space="0" w:color="auto"/>
                <w:left w:val="none" w:sz="0" w:space="0" w:color="auto"/>
                <w:bottom w:val="none" w:sz="0" w:space="0" w:color="auto"/>
                <w:right w:val="none" w:sz="0" w:space="0" w:color="auto"/>
              </w:divBdr>
            </w:div>
            <w:div w:id="1602104827">
              <w:marLeft w:val="0"/>
              <w:marRight w:val="0"/>
              <w:marTop w:val="0"/>
              <w:marBottom w:val="0"/>
              <w:divBdr>
                <w:top w:val="none" w:sz="0" w:space="0" w:color="auto"/>
                <w:left w:val="none" w:sz="0" w:space="0" w:color="auto"/>
                <w:bottom w:val="none" w:sz="0" w:space="0" w:color="auto"/>
                <w:right w:val="none" w:sz="0" w:space="0" w:color="auto"/>
              </w:divBdr>
            </w:div>
            <w:div w:id="1704090158">
              <w:marLeft w:val="0"/>
              <w:marRight w:val="0"/>
              <w:marTop w:val="0"/>
              <w:marBottom w:val="0"/>
              <w:divBdr>
                <w:top w:val="none" w:sz="0" w:space="0" w:color="auto"/>
                <w:left w:val="none" w:sz="0" w:space="0" w:color="auto"/>
                <w:bottom w:val="none" w:sz="0" w:space="0" w:color="auto"/>
                <w:right w:val="none" w:sz="0" w:space="0" w:color="auto"/>
              </w:divBdr>
            </w:div>
            <w:div w:id="2020691292">
              <w:marLeft w:val="0"/>
              <w:marRight w:val="0"/>
              <w:marTop w:val="0"/>
              <w:marBottom w:val="0"/>
              <w:divBdr>
                <w:top w:val="none" w:sz="0" w:space="0" w:color="auto"/>
                <w:left w:val="none" w:sz="0" w:space="0" w:color="auto"/>
                <w:bottom w:val="none" w:sz="0" w:space="0" w:color="auto"/>
                <w:right w:val="none" w:sz="0" w:space="0" w:color="auto"/>
              </w:divBdr>
            </w:div>
            <w:div w:id="205299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09940">
      <w:bodyDiv w:val="1"/>
      <w:marLeft w:val="0"/>
      <w:marRight w:val="0"/>
      <w:marTop w:val="0"/>
      <w:marBottom w:val="0"/>
      <w:divBdr>
        <w:top w:val="none" w:sz="0" w:space="0" w:color="auto"/>
        <w:left w:val="none" w:sz="0" w:space="0" w:color="auto"/>
        <w:bottom w:val="none" w:sz="0" w:space="0" w:color="auto"/>
        <w:right w:val="none" w:sz="0" w:space="0" w:color="auto"/>
      </w:divBdr>
      <w:divsChild>
        <w:div w:id="2055232846">
          <w:marLeft w:val="0"/>
          <w:marRight w:val="0"/>
          <w:marTop w:val="0"/>
          <w:marBottom w:val="0"/>
          <w:divBdr>
            <w:top w:val="none" w:sz="0" w:space="0" w:color="auto"/>
            <w:left w:val="none" w:sz="0" w:space="0" w:color="auto"/>
            <w:bottom w:val="none" w:sz="0" w:space="0" w:color="auto"/>
            <w:right w:val="none" w:sz="0" w:space="0" w:color="auto"/>
          </w:divBdr>
          <w:divsChild>
            <w:div w:id="91781761">
              <w:marLeft w:val="0"/>
              <w:marRight w:val="0"/>
              <w:marTop w:val="0"/>
              <w:marBottom w:val="0"/>
              <w:divBdr>
                <w:top w:val="none" w:sz="0" w:space="0" w:color="auto"/>
                <w:left w:val="none" w:sz="0" w:space="0" w:color="auto"/>
                <w:bottom w:val="none" w:sz="0" w:space="0" w:color="auto"/>
                <w:right w:val="none" w:sz="0" w:space="0" w:color="auto"/>
              </w:divBdr>
            </w:div>
            <w:div w:id="127557138">
              <w:marLeft w:val="0"/>
              <w:marRight w:val="0"/>
              <w:marTop w:val="0"/>
              <w:marBottom w:val="0"/>
              <w:divBdr>
                <w:top w:val="none" w:sz="0" w:space="0" w:color="auto"/>
                <w:left w:val="none" w:sz="0" w:space="0" w:color="auto"/>
                <w:bottom w:val="none" w:sz="0" w:space="0" w:color="auto"/>
                <w:right w:val="none" w:sz="0" w:space="0" w:color="auto"/>
              </w:divBdr>
            </w:div>
            <w:div w:id="165558440">
              <w:marLeft w:val="0"/>
              <w:marRight w:val="0"/>
              <w:marTop w:val="0"/>
              <w:marBottom w:val="0"/>
              <w:divBdr>
                <w:top w:val="none" w:sz="0" w:space="0" w:color="auto"/>
                <w:left w:val="none" w:sz="0" w:space="0" w:color="auto"/>
                <w:bottom w:val="none" w:sz="0" w:space="0" w:color="auto"/>
                <w:right w:val="none" w:sz="0" w:space="0" w:color="auto"/>
              </w:divBdr>
            </w:div>
            <w:div w:id="240144599">
              <w:marLeft w:val="0"/>
              <w:marRight w:val="0"/>
              <w:marTop w:val="0"/>
              <w:marBottom w:val="0"/>
              <w:divBdr>
                <w:top w:val="none" w:sz="0" w:space="0" w:color="auto"/>
                <w:left w:val="none" w:sz="0" w:space="0" w:color="auto"/>
                <w:bottom w:val="none" w:sz="0" w:space="0" w:color="auto"/>
                <w:right w:val="none" w:sz="0" w:space="0" w:color="auto"/>
              </w:divBdr>
            </w:div>
            <w:div w:id="330108632">
              <w:marLeft w:val="0"/>
              <w:marRight w:val="0"/>
              <w:marTop w:val="0"/>
              <w:marBottom w:val="0"/>
              <w:divBdr>
                <w:top w:val="none" w:sz="0" w:space="0" w:color="auto"/>
                <w:left w:val="none" w:sz="0" w:space="0" w:color="auto"/>
                <w:bottom w:val="none" w:sz="0" w:space="0" w:color="auto"/>
                <w:right w:val="none" w:sz="0" w:space="0" w:color="auto"/>
              </w:divBdr>
            </w:div>
            <w:div w:id="332270410">
              <w:marLeft w:val="0"/>
              <w:marRight w:val="0"/>
              <w:marTop w:val="0"/>
              <w:marBottom w:val="0"/>
              <w:divBdr>
                <w:top w:val="none" w:sz="0" w:space="0" w:color="auto"/>
                <w:left w:val="none" w:sz="0" w:space="0" w:color="auto"/>
                <w:bottom w:val="none" w:sz="0" w:space="0" w:color="auto"/>
                <w:right w:val="none" w:sz="0" w:space="0" w:color="auto"/>
              </w:divBdr>
            </w:div>
            <w:div w:id="361516577">
              <w:marLeft w:val="0"/>
              <w:marRight w:val="0"/>
              <w:marTop w:val="0"/>
              <w:marBottom w:val="0"/>
              <w:divBdr>
                <w:top w:val="none" w:sz="0" w:space="0" w:color="auto"/>
                <w:left w:val="none" w:sz="0" w:space="0" w:color="auto"/>
                <w:bottom w:val="none" w:sz="0" w:space="0" w:color="auto"/>
                <w:right w:val="none" w:sz="0" w:space="0" w:color="auto"/>
              </w:divBdr>
            </w:div>
            <w:div w:id="362946839">
              <w:marLeft w:val="0"/>
              <w:marRight w:val="0"/>
              <w:marTop w:val="0"/>
              <w:marBottom w:val="0"/>
              <w:divBdr>
                <w:top w:val="none" w:sz="0" w:space="0" w:color="auto"/>
                <w:left w:val="none" w:sz="0" w:space="0" w:color="auto"/>
                <w:bottom w:val="none" w:sz="0" w:space="0" w:color="auto"/>
                <w:right w:val="none" w:sz="0" w:space="0" w:color="auto"/>
              </w:divBdr>
            </w:div>
            <w:div w:id="446125364">
              <w:marLeft w:val="0"/>
              <w:marRight w:val="0"/>
              <w:marTop w:val="0"/>
              <w:marBottom w:val="0"/>
              <w:divBdr>
                <w:top w:val="none" w:sz="0" w:space="0" w:color="auto"/>
                <w:left w:val="none" w:sz="0" w:space="0" w:color="auto"/>
                <w:bottom w:val="none" w:sz="0" w:space="0" w:color="auto"/>
                <w:right w:val="none" w:sz="0" w:space="0" w:color="auto"/>
              </w:divBdr>
            </w:div>
            <w:div w:id="627127039">
              <w:marLeft w:val="0"/>
              <w:marRight w:val="0"/>
              <w:marTop w:val="0"/>
              <w:marBottom w:val="0"/>
              <w:divBdr>
                <w:top w:val="none" w:sz="0" w:space="0" w:color="auto"/>
                <w:left w:val="none" w:sz="0" w:space="0" w:color="auto"/>
                <w:bottom w:val="none" w:sz="0" w:space="0" w:color="auto"/>
                <w:right w:val="none" w:sz="0" w:space="0" w:color="auto"/>
              </w:divBdr>
            </w:div>
            <w:div w:id="672030271">
              <w:marLeft w:val="0"/>
              <w:marRight w:val="0"/>
              <w:marTop w:val="0"/>
              <w:marBottom w:val="0"/>
              <w:divBdr>
                <w:top w:val="none" w:sz="0" w:space="0" w:color="auto"/>
                <w:left w:val="none" w:sz="0" w:space="0" w:color="auto"/>
                <w:bottom w:val="none" w:sz="0" w:space="0" w:color="auto"/>
                <w:right w:val="none" w:sz="0" w:space="0" w:color="auto"/>
              </w:divBdr>
            </w:div>
            <w:div w:id="797143923">
              <w:marLeft w:val="0"/>
              <w:marRight w:val="0"/>
              <w:marTop w:val="0"/>
              <w:marBottom w:val="0"/>
              <w:divBdr>
                <w:top w:val="none" w:sz="0" w:space="0" w:color="auto"/>
                <w:left w:val="none" w:sz="0" w:space="0" w:color="auto"/>
                <w:bottom w:val="none" w:sz="0" w:space="0" w:color="auto"/>
                <w:right w:val="none" w:sz="0" w:space="0" w:color="auto"/>
              </w:divBdr>
            </w:div>
            <w:div w:id="846871374">
              <w:marLeft w:val="0"/>
              <w:marRight w:val="0"/>
              <w:marTop w:val="0"/>
              <w:marBottom w:val="0"/>
              <w:divBdr>
                <w:top w:val="none" w:sz="0" w:space="0" w:color="auto"/>
                <w:left w:val="none" w:sz="0" w:space="0" w:color="auto"/>
                <w:bottom w:val="none" w:sz="0" w:space="0" w:color="auto"/>
                <w:right w:val="none" w:sz="0" w:space="0" w:color="auto"/>
              </w:divBdr>
            </w:div>
            <w:div w:id="867378977">
              <w:marLeft w:val="0"/>
              <w:marRight w:val="0"/>
              <w:marTop w:val="0"/>
              <w:marBottom w:val="0"/>
              <w:divBdr>
                <w:top w:val="none" w:sz="0" w:space="0" w:color="auto"/>
                <w:left w:val="none" w:sz="0" w:space="0" w:color="auto"/>
                <w:bottom w:val="none" w:sz="0" w:space="0" w:color="auto"/>
                <w:right w:val="none" w:sz="0" w:space="0" w:color="auto"/>
              </w:divBdr>
            </w:div>
            <w:div w:id="969172329">
              <w:marLeft w:val="0"/>
              <w:marRight w:val="0"/>
              <w:marTop w:val="0"/>
              <w:marBottom w:val="0"/>
              <w:divBdr>
                <w:top w:val="none" w:sz="0" w:space="0" w:color="auto"/>
                <w:left w:val="none" w:sz="0" w:space="0" w:color="auto"/>
                <w:bottom w:val="none" w:sz="0" w:space="0" w:color="auto"/>
                <w:right w:val="none" w:sz="0" w:space="0" w:color="auto"/>
              </w:divBdr>
            </w:div>
            <w:div w:id="1092121648">
              <w:marLeft w:val="0"/>
              <w:marRight w:val="0"/>
              <w:marTop w:val="0"/>
              <w:marBottom w:val="0"/>
              <w:divBdr>
                <w:top w:val="none" w:sz="0" w:space="0" w:color="auto"/>
                <w:left w:val="none" w:sz="0" w:space="0" w:color="auto"/>
                <w:bottom w:val="none" w:sz="0" w:space="0" w:color="auto"/>
                <w:right w:val="none" w:sz="0" w:space="0" w:color="auto"/>
              </w:divBdr>
            </w:div>
            <w:div w:id="1193029363">
              <w:marLeft w:val="0"/>
              <w:marRight w:val="0"/>
              <w:marTop w:val="0"/>
              <w:marBottom w:val="0"/>
              <w:divBdr>
                <w:top w:val="none" w:sz="0" w:space="0" w:color="auto"/>
                <w:left w:val="none" w:sz="0" w:space="0" w:color="auto"/>
                <w:bottom w:val="none" w:sz="0" w:space="0" w:color="auto"/>
                <w:right w:val="none" w:sz="0" w:space="0" w:color="auto"/>
              </w:divBdr>
            </w:div>
            <w:div w:id="1594123638">
              <w:marLeft w:val="0"/>
              <w:marRight w:val="0"/>
              <w:marTop w:val="0"/>
              <w:marBottom w:val="0"/>
              <w:divBdr>
                <w:top w:val="none" w:sz="0" w:space="0" w:color="auto"/>
                <w:left w:val="none" w:sz="0" w:space="0" w:color="auto"/>
                <w:bottom w:val="none" w:sz="0" w:space="0" w:color="auto"/>
                <w:right w:val="none" w:sz="0" w:space="0" w:color="auto"/>
              </w:divBdr>
            </w:div>
            <w:div w:id="1741057533">
              <w:marLeft w:val="0"/>
              <w:marRight w:val="0"/>
              <w:marTop w:val="0"/>
              <w:marBottom w:val="0"/>
              <w:divBdr>
                <w:top w:val="none" w:sz="0" w:space="0" w:color="auto"/>
                <w:left w:val="none" w:sz="0" w:space="0" w:color="auto"/>
                <w:bottom w:val="none" w:sz="0" w:space="0" w:color="auto"/>
                <w:right w:val="none" w:sz="0" w:space="0" w:color="auto"/>
              </w:divBdr>
            </w:div>
            <w:div w:id="1849173242">
              <w:marLeft w:val="0"/>
              <w:marRight w:val="0"/>
              <w:marTop w:val="0"/>
              <w:marBottom w:val="0"/>
              <w:divBdr>
                <w:top w:val="none" w:sz="0" w:space="0" w:color="auto"/>
                <w:left w:val="none" w:sz="0" w:space="0" w:color="auto"/>
                <w:bottom w:val="none" w:sz="0" w:space="0" w:color="auto"/>
                <w:right w:val="none" w:sz="0" w:space="0" w:color="auto"/>
              </w:divBdr>
            </w:div>
            <w:div w:id="2011979329">
              <w:marLeft w:val="0"/>
              <w:marRight w:val="0"/>
              <w:marTop w:val="0"/>
              <w:marBottom w:val="0"/>
              <w:divBdr>
                <w:top w:val="none" w:sz="0" w:space="0" w:color="auto"/>
                <w:left w:val="none" w:sz="0" w:space="0" w:color="auto"/>
                <w:bottom w:val="none" w:sz="0" w:space="0" w:color="auto"/>
                <w:right w:val="none" w:sz="0" w:space="0" w:color="auto"/>
              </w:divBdr>
            </w:div>
            <w:div w:id="206467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826296">
      <w:bodyDiv w:val="1"/>
      <w:marLeft w:val="0"/>
      <w:marRight w:val="0"/>
      <w:marTop w:val="0"/>
      <w:marBottom w:val="0"/>
      <w:divBdr>
        <w:top w:val="none" w:sz="0" w:space="0" w:color="auto"/>
        <w:left w:val="none" w:sz="0" w:space="0" w:color="auto"/>
        <w:bottom w:val="none" w:sz="0" w:space="0" w:color="auto"/>
        <w:right w:val="none" w:sz="0" w:space="0" w:color="auto"/>
      </w:divBdr>
      <w:divsChild>
        <w:div w:id="1774590778">
          <w:marLeft w:val="0"/>
          <w:marRight w:val="0"/>
          <w:marTop w:val="0"/>
          <w:marBottom w:val="0"/>
          <w:divBdr>
            <w:top w:val="none" w:sz="0" w:space="0" w:color="auto"/>
            <w:left w:val="none" w:sz="0" w:space="0" w:color="auto"/>
            <w:bottom w:val="none" w:sz="0" w:space="0" w:color="auto"/>
            <w:right w:val="none" w:sz="0" w:space="0" w:color="auto"/>
          </w:divBdr>
          <w:divsChild>
            <w:div w:id="38213625">
              <w:marLeft w:val="0"/>
              <w:marRight w:val="0"/>
              <w:marTop w:val="0"/>
              <w:marBottom w:val="0"/>
              <w:divBdr>
                <w:top w:val="none" w:sz="0" w:space="0" w:color="auto"/>
                <w:left w:val="none" w:sz="0" w:space="0" w:color="auto"/>
                <w:bottom w:val="none" w:sz="0" w:space="0" w:color="auto"/>
                <w:right w:val="none" w:sz="0" w:space="0" w:color="auto"/>
              </w:divBdr>
            </w:div>
            <w:div w:id="95058378">
              <w:marLeft w:val="0"/>
              <w:marRight w:val="0"/>
              <w:marTop w:val="0"/>
              <w:marBottom w:val="0"/>
              <w:divBdr>
                <w:top w:val="none" w:sz="0" w:space="0" w:color="auto"/>
                <w:left w:val="none" w:sz="0" w:space="0" w:color="auto"/>
                <w:bottom w:val="none" w:sz="0" w:space="0" w:color="auto"/>
                <w:right w:val="none" w:sz="0" w:space="0" w:color="auto"/>
              </w:divBdr>
            </w:div>
            <w:div w:id="195197280">
              <w:marLeft w:val="0"/>
              <w:marRight w:val="0"/>
              <w:marTop w:val="0"/>
              <w:marBottom w:val="0"/>
              <w:divBdr>
                <w:top w:val="none" w:sz="0" w:space="0" w:color="auto"/>
                <w:left w:val="none" w:sz="0" w:space="0" w:color="auto"/>
                <w:bottom w:val="none" w:sz="0" w:space="0" w:color="auto"/>
                <w:right w:val="none" w:sz="0" w:space="0" w:color="auto"/>
              </w:divBdr>
            </w:div>
            <w:div w:id="216284330">
              <w:marLeft w:val="0"/>
              <w:marRight w:val="0"/>
              <w:marTop w:val="0"/>
              <w:marBottom w:val="0"/>
              <w:divBdr>
                <w:top w:val="none" w:sz="0" w:space="0" w:color="auto"/>
                <w:left w:val="none" w:sz="0" w:space="0" w:color="auto"/>
                <w:bottom w:val="none" w:sz="0" w:space="0" w:color="auto"/>
                <w:right w:val="none" w:sz="0" w:space="0" w:color="auto"/>
              </w:divBdr>
            </w:div>
            <w:div w:id="577057058">
              <w:marLeft w:val="0"/>
              <w:marRight w:val="0"/>
              <w:marTop w:val="0"/>
              <w:marBottom w:val="0"/>
              <w:divBdr>
                <w:top w:val="none" w:sz="0" w:space="0" w:color="auto"/>
                <w:left w:val="none" w:sz="0" w:space="0" w:color="auto"/>
                <w:bottom w:val="none" w:sz="0" w:space="0" w:color="auto"/>
                <w:right w:val="none" w:sz="0" w:space="0" w:color="auto"/>
              </w:divBdr>
            </w:div>
            <w:div w:id="622077424">
              <w:marLeft w:val="0"/>
              <w:marRight w:val="0"/>
              <w:marTop w:val="0"/>
              <w:marBottom w:val="0"/>
              <w:divBdr>
                <w:top w:val="none" w:sz="0" w:space="0" w:color="auto"/>
                <w:left w:val="none" w:sz="0" w:space="0" w:color="auto"/>
                <w:bottom w:val="none" w:sz="0" w:space="0" w:color="auto"/>
                <w:right w:val="none" w:sz="0" w:space="0" w:color="auto"/>
              </w:divBdr>
            </w:div>
            <w:div w:id="703944830">
              <w:marLeft w:val="0"/>
              <w:marRight w:val="0"/>
              <w:marTop w:val="0"/>
              <w:marBottom w:val="0"/>
              <w:divBdr>
                <w:top w:val="none" w:sz="0" w:space="0" w:color="auto"/>
                <w:left w:val="none" w:sz="0" w:space="0" w:color="auto"/>
                <w:bottom w:val="none" w:sz="0" w:space="0" w:color="auto"/>
                <w:right w:val="none" w:sz="0" w:space="0" w:color="auto"/>
              </w:divBdr>
            </w:div>
            <w:div w:id="723216067">
              <w:marLeft w:val="0"/>
              <w:marRight w:val="0"/>
              <w:marTop w:val="0"/>
              <w:marBottom w:val="0"/>
              <w:divBdr>
                <w:top w:val="none" w:sz="0" w:space="0" w:color="auto"/>
                <w:left w:val="none" w:sz="0" w:space="0" w:color="auto"/>
                <w:bottom w:val="none" w:sz="0" w:space="0" w:color="auto"/>
                <w:right w:val="none" w:sz="0" w:space="0" w:color="auto"/>
              </w:divBdr>
            </w:div>
            <w:div w:id="874342776">
              <w:marLeft w:val="0"/>
              <w:marRight w:val="0"/>
              <w:marTop w:val="0"/>
              <w:marBottom w:val="0"/>
              <w:divBdr>
                <w:top w:val="none" w:sz="0" w:space="0" w:color="auto"/>
                <w:left w:val="none" w:sz="0" w:space="0" w:color="auto"/>
                <w:bottom w:val="none" w:sz="0" w:space="0" w:color="auto"/>
                <w:right w:val="none" w:sz="0" w:space="0" w:color="auto"/>
              </w:divBdr>
            </w:div>
            <w:div w:id="888607577">
              <w:marLeft w:val="0"/>
              <w:marRight w:val="0"/>
              <w:marTop w:val="0"/>
              <w:marBottom w:val="0"/>
              <w:divBdr>
                <w:top w:val="none" w:sz="0" w:space="0" w:color="auto"/>
                <w:left w:val="none" w:sz="0" w:space="0" w:color="auto"/>
                <w:bottom w:val="none" w:sz="0" w:space="0" w:color="auto"/>
                <w:right w:val="none" w:sz="0" w:space="0" w:color="auto"/>
              </w:divBdr>
            </w:div>
            <w:div w:id="1066225474">
              <w:marLeft w:val="0"/>
              <w:marRight w:val="0"/>
              <w:marTop w:val="0"/>
              <w:marBottom w:val="0"/>
              <w:divBdr>
                <w:top w:val="none" w:sz="0" w:space="0" w:color="auto"/>
                <w:left w:val="none" w:sz="0" w:space="0" w:color="auto"/>
                <w:bottom w:val="none" w:sz="0" w:space="0" w:color="auto"/>
                <w:right w:val="none" w:sz="0" w:space="0" w:color="auto"/>
              </w:divBdr>
            </w:div>
            <w:div w:id="1133213281">
              <w:marLeft w:val="0"/>
              <w:marRight w:val="0"/>
              <w:marTop w:val="0"/>
              <w:marBottom w:val="0"/>
              <w:divBdr>
                <w:top w:val="none" w:sz="0" w:space="0" w:color="auto"/>
                <w:left w:val="none" w:sz="0" w:space="0" w:color="auto"/>
                <w:bottom w:val="none" w:sz="0" w:space="0" w:color="auto"/>
                <w:right w:val="none" w:sz="0" w:space="0" w:color="auto"/>
              </w:divBdr>
            </w:div>
            <w:div w:id="1135104090">
              <w:marLeft w:val="0"/>
              <w:marRight w:val="0"/>
              <w:marTop w:val="0"/>
              <w:marBottom w:val="0"/>
              <w:divBdr>
                <w:top w:val="none" w:sz="0" w:space="0" w:color="auto"/>
                <w:left w:val="none" w:sz="0" w:space="0" w:color="auto"/>
                <w:bottom w:val="none" w:sz="0" w:space="0" w:color="auto"/>
                <w:right w:val="none" w:sz="0" w:space="0" w:color="auto"/>
              </w:divBdr>
            </w:div>
            <w:div w:id="1205754875">
              <w:marLeft w:val="0"/>
              <w:marRight w:val="0"/>
              <w:marTop w:val="0"/>
              <w:marBottom w:val="0"/>
              <w:divBdr>
                <w:top w:val="none" w:sz="0" w:space="0" w:color="auto"/>
                <w:left w:val="none" w:sz="0" w:space="0" w:color="auto"/>
                <w:bottom w:val="none" w:sz="0" w:space="0" w:color="auto"/>
                <w:right w:val="none" w:sz="0" w:space="0" w:color="auto"/>
              </w:divBdr>
            </w:div>
            <w:div w:id="1338924029">
              <w:marLeft w:val="0"/>
              <w:marRight w:val="0"/>
              <w:marTop w:val="0"/>
              <w:marBottom w:val="0"/>
              <w:divBdr>
                <w:top w:val="none" w:sz="0" w:space="0" w:color="auto"/>
                <w:left w:val="none" w:sz="0" w:space="0" w:color="auto"/>
                <w:bottom w:val="none" w:sz="0" w:space="0" w:color="auto"/>
                <w:right w:val="none" w:sz="0" w:space="0" w:color="auto"/>
              </w:divBdr>
            </w:div>
            <w:div w:id="1391349083">
              <w:marLeft w:val="0"/>
              <w:marRight w:val="0"/>
              <w:marTop w:val="0"/>
              <w:marBottom w:val="0"/>
              <w:divBdr>
                <w:top w:val="none" w:sz="0" w:space="0" w:color="auto"/>
                <w:left w:val="none" w:sz="0" w:space="0" w:color="auto"/>
                <w:bottom w:val="none" w:sz="0" w:space="0" w:color="auto"/>
                <w:right w:val="none" w:sz="0" w:space="0" w:color="auto"/>
              </w:divBdr>
            </w:div>
            <w:div w:id="1820265805">
              <w:marLeft w:val="0"/>
              <w:marRight w:val="0"/>
              <w:marTop w:val="0"/>
              <w:marBottom w:val="0"/>
              <w:divBdr>
                <w:top w:val="none" w:sz="0" w:space="0" w:color="auto"/>
                <w:left w:val="none" w:sz="0" w:space="0" w:color="auto"/>
                <w:bottom w:val="none" w:sz="0" w:space="0" w:color="auto"/>
                <w:right w:val="none" w:sz="0" w:space="0" w:color="auto"/>
              </w:divBdr>
            </w:div>
            <w:div w:id="1864318011">
              <w:marLeft w:val="0"/>
              <w:marRight w:val="0"/>
              <w:marTop w:val="0"/>
              <w:marBottom w:val="0"/>
              <w:divBdr>
                <w:top w:val="none" w:sz="0" w:space="0" w:color="auto"/>
                <w:left w:val="none" w:sz="0" w:space="0" w:color="auto"/>
                <w:bottom w:val="none" w:sz="0" w:space="0" w:color="auto"/>
                <w:right w:val="none" w:sz="0" w:space="0" w:color="auto"/>
              </w:divBdr>
            </w:div>
            <w:div w:id="1883403602">
              <w:marLeft w:val="0"/>
              <w:marRight w:val="0"/>
              <w:marTop w:val="0"/>
              <w:marBottom w:val="0"/>
              <w:divBdr>
                <w:top w:val="none" w:sz="0" w:space="0" w:color="auto"/>
                <w:left w:val="none" w:sz="0" w:space="0" w:color="auto"/>
                <w:bottom w:val="none" w:sz="0" w:space="0" w:color="auto"/>
                <w:right w:val="none" w:sz="0" w:space="0" w:color="auto"/>
              </w:divBdr>
            </w:div>
            <w:div w:id="2098554703">
              <w:marLeft w:val="0"/>
              <w:marRight w:val="0"/>
              <w:marTop w:val="0"/>
              <w:marBottom w:val="0"/>
              <w:divBdr>
                <w:top w:val="none" w:sz="0" w:space="0" w:color="auto"/>
                <w:left w:val="none" w:sz="0" w:space="0" w:color="auto"/>
                <w:bottom w:val="none" w:sz="0" w:space="0" w:color="auto"/>
                <w:right w:val="none" w:sz="0" w:space="0" w:color="auto"/>
              </w:divBdr>
            </w:div>
            <w:div w:id="214311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38606">
      <w:bodyDiv w:val="1"/>
      <w:marLeft w:val="0"/>
      <w:marRight w:val="0"/>
      <w:marTop w:val="0"/>
      <w:marBottom w:val="0"/>
      <w:divBdr>
        <w:top w:val="none" w:sz="0" w:space="0" w:color="auto"/>
        <w:left w:val="none" w:sz="0" w:space="0" w:color="auto"/>
        <w:bottom w:val="none" w:sz="0" w:space="0" w:color="auto"/>
        <w:right w:val="none" w:sz="0" w:space="0" w:color="auto"/>
      </w:divBdr>
      <w:divsChild>
        <w:div w:id="1492914748">
          <w:marLeft w:val="0"/>
          <w:marRight w:val="0"/>
          <w:marTop w:val="0"/>
          <w:marBottom w:val="0"/>
          <w:divBdr>
            <w:top w:val="none" w:sz="0" w:space="0" w:color="auto"/>
            <w:left w:val="none" w:sz="0" w:space="0" w:color="auto"/>
            <w:bottom w:val="none" w:sz="0" w:space="0" w:color="auto"/>
            <w:right w:val="none" w:sz="0" w:space="0" w:color="auto"/>
          </w:divBdr>
          <w:divsChild>
            <w:div w:id="82998157">
              <w:marLeft w:val="0"/>
              <w:marRight w:val="0"/>
              <w:marTop w:val="0"/>
              <w:marBottom w:val="0"/>
              <w:divBdr>
                <w:top w:val="none" w:sz="0" w:space="0" w:color="auto"/>
                <w:left w:val="none" w:sz="0" w:space="0" w:color="auto"/>
                <w:bottom w:val="none" w:sz="0" w:space="0" w:color="auto"/>
                <w:right w:val="none" w:sz="0" w:space="0" w:color="auto"/>
              </w:divBdr>
            </w:div>
            <w:div w:id="426272207">
              <w:marLeft w:val="0"/>
              <w:marRight w:val="0"/>
              <w:marTop w:val="0"/>
              <w:marBottom w:val="0"/>
              <w:divBdr>
                <w:top w:val="none" w:sz="0" w:space="0" w:color="auto"/>
                <w:left w:val="none" w:sz="0" w:space="0" w:color="auto"/>
                <w:bottom w:val="none" w:sz="0" w:space="0" w:color="auto"/>
                <w:right w:val="none" w:sz="0" w:space="0" w:color="auto"/>
              </w:divBdr>
            </w:div>
            <w:div w:id="446975290">
              <w:marLeft w:val="0"/>
              <w:marRight w:val="0"/>
              <w:marTop w:val="0"/>
              <w:marBottom w:val="0"/>
              <w:divBdr>
                <w:top w:val="none" w:sz="0" w:space="0" w:color="auto"/>
                <w:left w:val="none" w:sz="0" w:space="0" w:color="auto"/>
                <w:bottom w:val="none" w:sz="0" w:space="0" w:color="auto"/>
                <w:right w:val="none" w:sz="0" w:space="0" w:color="auto"/>
              </w:divBdr>
            </w:div>
            <w:div w:id="561912679">
              <w:marLeft w:val="0"/>
              <w:marRight w:val="0"/>
              <w:marTop w:val="0"/>
              <w:marBottom w:val="0"/>
              <w:divBdr>
                <w:top w:val="none" w:sz="0" w:space="0" w:color="auto"/>
                <w:left w:val="none" w:sz="0" w:space="0" w:color="auto"/>
                <w:bottom w:val="none" w:sz="0" w:space="0" w:color="auto"/>
                <w:right w:val="none" w:sz="0" w:space="0" w:color="auto"/>
              </w:divBdr>
            </w:div>
            <w:div w:id="674191293">
              <w:marLeft w:val="0"/>
              <w:marRight w:val="0"/>
              <w:marTop w:val="0"/>
              <w:marBottom w:val="0"/>
              <w:divBdr>
                <w:top w:val="none" w:sz="0" w:space="0" w:color="auto"/>
                <w:left w:val="none" w:sz="0" w:space="0" w:color="auto"/>
                <w:bottom w:val="none" w:sz="0" w:space="0" w:color="auto"/>
                <w:right w:val="none" w:sz="0" w:space="0" w:color="auto"/>
              </w:divBdr>
            </w:div>
            <w:div w:id="743600130">
              <w:marLeft w:val="0"/>
              <w:marRight w:val="0"/>
              <w:marTop w:val="0"/>
              <w:marBottom w:val="0"/>
              <w:divBdr>
                <w:top w:val="none" w:sz="0" w:space="0" w:color="auto"/>
                <w:left w:val="none" w:sz="0" w:space="0" w:color="auto"/>
                <w:bottom w:val="none" w:sz="0" w:space="0" w:color="auto"/>
                <w:right w:val="none" w:sz="0" w:space="0" w:color="auto"/>
              </w:divBdr>
            </w:div>
            <w:div w:id="967318883">
              <w:marLeft w:val="0"/>
              <w:marRight w:val="0"/>
              <w:marTop w:val="0"/>
              <w:marBottom w:val="0"/>
              <w:divBdr>
                <w:top w:val="none" w:sz="0" w:space="0" w:color="auto"/>
                <w:left w:val="none" w:sz="0" w:space="0" w:color="auto"/>
                <w:bottom w:val="none" w:sz="0" w:space="0" w:color="auto"/>
                <w:right w:val="none" w:sz="0" w:space="0" w:color="auto"/>
              </w:divBdr>
            </w:div>
            <w:div w:id="1295646831">
              <w:marLeft w:val="0"/>
              <w:marRight w:val="0"/>
              <w:marTop w:val="0"/>
              <w:marBottom w:val="0"/>
              <w:divBdr>
                <w:top w:val="none" w:sz="0" w:space="0" w:color="auto"/>
                <w:left w:val="none" w:sz="0" w:space="0" w:color="auto"/>
                <w:bottom w:val="none" w:sz="0" w:space="0" w:color="auto"/>
                <w:right w:val="none" w:sz="0" w:space="0" w:color="auto"/>
              </w:divBdr>
            </w:div>
            <w:div w:id="1340960325">
              <w:marLeft w:val="0"/>
              <w:marRight w:val="0"/>
              <w:marTop w:val="0"/>
              <w:marBottom w:val="0"/>
              <w:divBdr>
                <w:top w:val="none" w:sz="0" w:space="0" w:color="auto"/>
                <w:left w:val="none" w:sz="0" w:space="0" w:color="auto"/>
                <w:bottom w:val="none" w:sz="0" w:space="0" w:color="auto"/>
                <w:right w:val="none" w:sz="0" w:space="0" w:color="auto"/>
              </w:divBdr>
            </w:div>
            <w:div w:id="1374035509">
              <w:marLeft w:val="0"/>
              <w:marRight w:val="0"/>
              <w:marTop w:val="0"/>
              <w:marBottom w:val="0"/>
              <w:divBdr>
                <w:top w:val="none" w:sz="0" w:space="0" w:color="auto"/>
                <w:left w:val="none" w:sz="0" w:space="0" w:color="auto"/>
                <w:bottom w:val="none" w:sz="0" w:space="0" w:color="auto"/>
                <w:right w:val="none" w:sz="0" w:space="0" w:color="auto"/>
              </w:divBdr>
            </w:div>
            <w:div w:id="1634631345">
              <w:marLeft w:val="0"/>
              <w:marRight w:val="0"/>
              <w:marTop w:val="0"/>
              <w:marBottom w:val="0"/>
              <w:divBdr>
                <w:top w:val="none" w:sz="0" w:space="0" w:color="auto"/>
                <w:left w:val="none" w:sz="0" w:space="0" w:color="auto"/>
                <w:bottom w:val="none" w:sz="0" w:space="0" w:color="auto"/>
                <w:right w:val="none" w:sz="0" w:space="0" w:color="auto"/>
              </w:divBdr>
            </w:div>
            <w:div w:id="2024740093">
              <w:marLeft w:val="0"/>
              <w:marRight w:val="0"/>
              <w:marTop w:val="0"/>
              <w:marBottom w:val="0"/>
              <w:divBdr>
                <w:top w:val="none" w:sz="0" w:space="0" w:color="auto"/>
                <w:left w:val="none" w:sz="0" w:space="0" w:color="auto"/>
                <w:bottom w:val="none" w:sz="0" w:space="0" w:color="auto"/>
                <w:right w:val="none" w:sz="0" w:space="0" w:color="auto"/>
              </w:divBdr>
            </w:div>
            <w:div w:id="212461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7939">
      <w:bodyDiv w:val="1"/>
      <w:marLeft w:val="0"/>
      <w:marRight w:val="0"/>
      <w:marTop w:val="0"/>
      <w:marBottom w:val="0"/>
      <w:divBdr>
        <w:top w:val="none" w:sz="0" w:space="0" w:color="auto"/>
        <w:left w:val="none" w:sz="0" w:space="0" w:color="auto"/>
        <w:bottom w:val="none" w:sz="0" w:space="0" w:color="auto"/>
        <w:right w:val="none" w:sz="0" w:space="0" w:color="auto"/>
      </w:divBdr>
      <w:divsChild>
        <w:div w:id="187259908">
          <w:marLeft w:val="0"/>
          <w:marRight w:val="0"/>
          <w:marTop w:val="0"/>
          <w:marBottom w:val="0"/>
          <w:divBdr>
            <w:top w:val="none" w:sz="0" w:space="0" w:color="auto"/>
            <w:left w:val="none" w:sz="0" w:space="0" w:color="auto"/>
            <w:bottom w:val="none" w:sz="0" w:space="0" w:color="auto"/>
            <w:right w:val="none" w:sz="0" w:space="0" w:color="auto"/>
          </w:divBdr>
          <w:divsChild>
            <w:div w:id="100031955">
              <w:marLeft w:val="0"/>
              <w:marRight w:val="0"/>
              <w:marTop w:val="0"/>
              <w:marBottom w:val="0"/>
              <w:divBdr>
                <w:top w:val="none" w:sz="0" w:space="0" w:color="auto"/>
                <w:left w:val="none" w:sz="0" w:space="0" w:color="auto"/>
                <w:bottom w:val="none" w:sz="0" w:space="0" w:color="auto"/>
                <w:right w:val="none" w:sz="0" w:space="0" w:color="auto"/>
              </w:divBdr>
            </w:div>
            <w:div w:id="212299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78900">
      <w:bodyDiv w:val="1"/>
      <w:marLeft w:val="0"/>
      <w:marRight w:val="0"/>
      <w:marTop w:val="0"/>
      <w:marBottom w:val="0"/>
      <w:divBdr>
        <w:top w:val="none" w:sz="0" w:space="0" w:color="auto"/>
        <w:left w:val="none" w:sz="0" w:space="0" w:color="auto"/>
        <w:bottom w:val="none" w:sz="0" w:space="0" w:color="auto"/>
        <w:right w:val="none" w:sz="0" w:space="0" w:color="auto"/>
      </w:divBdr>
      <w:divsChild>
        <w:div w:id="1254044386">
          <w:marLeft w:val="0"/>
          <w:marRight w:val="0"/>
          <w:marTop w:val="0"/>
          <w:marBottom w:val="0"/>
          <w:divBdr>
            <w:top w:val="none" w:sz="0" w:space="0" w:color="auto"/>
            <w:left w:val="none" w:sz="0" w:space="0" w:color="auto"/>
            <w:bottom w:val="none" w:sz="0" w:space="0" w:color="auto"/>
            <w:right w:val="none" w:sz="0" w:space="0" w:color="auto"/>
          </w:divBdr>
          <w:divsChild>
            <w:div w:id="660159405">
              <w:marLeft w:val="0"/>
              <w:marRight w:val="0"/>
              <w:marTop w:val="0"/>
              <w:marBottom w:val="0"/>
              <w:divBdr>
                <w:top w:val="none" w:sz="0" w:space="0" w:color="auto"/>
                <w:left w:val="none" w:sz="0" w:space="0" w:color="auto"/>
                <w:bottom w:val="none" w:sz="0" w:space="0" w:color="auto"/>
                <w:right w:val="none" w:sz="0" w:space="0" w:color="auto"/>
              </w:divBdr>
            </w:div>
            <w:div w:id="695347905">
              <w:marLeft w:val="0"/>
              <w:marRight w:val="0"/>
              <w:marTop w:val="0"/>
              <w:marBottom w:val="0"/>
              <w:divBdr>
                <w:top w:val="none" w:sz="0" w:space="0" w:color="auto"/>
                <w:left w:val="none" w:sz="0" w:space="0" w:color="auto"/>
                <w:bottom w:val="none" w:sz="0" w:space="0" w:color="auto"/>
                <w:right w:val="none" w:sz="0" w:space="0" w:color="auto"/>
              </w:divBdr>
            </w:div>
            <w:div w:id="829173635">
              <w:marLeft w:val="0"/>
              <w:marRight w:val="0"/>
              <w:marTop w:val="0"/>
              <w:marBottom w:val="0"/>
              <w:divBdr>
                <w:top w:val="none" w:sz="0" w:space="0" w:color="auto"/>
                <w:left w:val="none" w:sz="0" w:space="0" w:color="auto"/>
                <w:bottom w:val="none" w:sz="0" w:space="0" w:color="auto"/>
                <w:right w:val="none" w:sz="0" w:space="0" w:color="auto"/>
              </w:divBdr>
            </w:div>
            <w:div w:id="1329207967">
              <w:marLeft w:val="0"/>
              <w:marRight w:val="0"/>
              <w:marTop w:val="0"/>
              <w:marBottom w:val="0"/>
              <w:divBdr>
                <w:top w:val="none" w:sz="0" w:space="0" w:color="auto"/>
                <w:left w:val="none" w:sz="0" w:space="0" w:color="auto"/>
                <w:bottom w:val="none" w:sz="0" w:space="0" w:color="auto"/>
                <w:right w:val="none" w:sz="0" w:space="0" w:color="auto"/>
              </w:divBdr>
            </w:div>
            <w:div w:id="1334651161">
              <w:marLeft w:val="0"/>
              <w:marRight w:val="0"/>
              <w:marTop w:val="0"/>
              <w:marBottom w:val="0"/>
              <w:divBdr>
                <w:top w:val="none" w:sz="0" w:space="0" w:color="auto"/>
                <w:left w:val="none" w:sz="0" w:space="0" w:color="auto"/>
                <w:bottom w:val="none" w:sz="0" w:space="0" w:color="auto"/>
                <w:right w:val="none" w:sz="0" w:space="0" w:color="auto"/>
              </w:divBdr>
            </w:div>
            <w:div w:id="2132899476">
              <w:marLeft w:val="0"/>
              <w:marRight w:val="0"/>
              <w:marTop w:val="0"/>
              <w:marBottom w:val="0"/>
              <w:divBdr>
                <w:top w:val="none" w:sz="0" w:space="0" w:color="auto"/>
                <w:left w:val="none" w:sz="0" w:space="0" w:color="auto"/>
                <w:bottom w:val="none" w:sz="0" w:space="0" w:color="auto"/>
                <w:right w:val="none" w:sz="0" w:space="0" w:color="auto"/>
              </w:divBdr>
            </w:div>
            <w:div w:id="213621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7846">
      <w:bodyDiv w:val="1"/>
      <w:marLeft w:val="0"/>
      <w:marRight w:val="0"/>
      <w:marTop w:val="0"/>
      <w:marBottom w:val="0"/>
      <w:divBdr>
        <w:top w:val="none" w:sz="0" w:space="0" w:color="auto"/>
        <w:left w:val="none" w:sz="0" w:space="0" w:color="auto"/>
        <w:bottom w:val="none" w:sz="0" w:space="0" w:color="auto"/>
        <w:right w:val="none" w:sz="0" w:space="0" w:color="auto"/>
      </w:divBdr>
      <w:divsChild>
        <w:div w:id="736172678">
          <w:marLeft w:val="0"/>
          <w:marRight w:val="0"/>
          <w:marTop w:val="0"/>
          <w:marBottom w:val="0"/>
          <w:divBdr>
            <w:top w:val="none" w:sz="0" w:space="0" w:color="auto"/>
            <w:left w:val="none" w:sz="0" w:space="0" w:color="auto"/>
            <w:bottom w:val="none" w:sz="0" w:space="0" w:color="auto"/>
            <w:right w:val="none" w:sz="0" w:space="0" w:color="auto"/>
          </w:divBdr>
          <w:divsChild>
            <w:div w:id="222646415">
              <w:marLeft w:val="0"/>
              <w:marRight w:val="0"/>
              <w:marTop w:val="0"/>
              <w:marBottom w:val="0"/>
              <w:divBdr>
                <w:top w:val="none" w:sz="0" w:space="0" w:color="auto"/>
                <w:left w:val="none" w:sz="0" w:space="0" w:color="auto"/>
                <w:bottom w:val="none" w:sz="0" w:space="0" w:color="auto"/>
                <w:right w:val="none" w:sz="0" w:space="0" w:color="auto"/>
              </w:divBdr>
            </w:div>
            <w:div w:id="311644743">
              <w:marLeft w:val="0"/>
              <w:marRight w:val="0"/>
              <w:marTop w:val="0"/>
              <w:marBottom w:val="0"/>
              <w:divBdr>
                <w:top w:val="none" w:sz="0" w:space="0" w:color="auto"/>
                <w:left w:val="none" w:sz="0" w:space="0" w:color="auto"/>
                <w:bottom w:val="none" w:sz="0" w:space="0" w:color="auto"/>
                <w:right w:val="none" w:sz="0" w:space="0" w:color="auto"/>
              </w:divBdr>
            </w:div>
            <w:div w:id="339427714">
              <w:marLeft w:val="0"/>
              <w:marRight w:val="0"/>
              <w:marTop w:val="0"/>
              <w:marBottom w:val="0"/>
              <w:divBdr>
                <w:top w:val="none" w:sz="0" w:space="0" w:color="auto"/>
                <w:left w:val="none" w:sz="0" w:space="0" w:color="auto"/>
                <w:bottom w:val="none" w:sz="0" w:space="0" w:color="auto"/>
                <w:right w:val="none" w:sz="0" w:space="0" w:color="auto"/>
              </w:divBdr>
            </w:div>
            <w:div w:id="393553574">
              <w:marLeft w:val="0"/>
              <w:marRight w:val="0"/>
              <w:marTop w:val="0"/>
              <w:marBottom w:val="0"/>
              <w:divBdr>
                <w:top w:val="none" w:sz="0" w:space="0" w:color="auto"/>
                <w:left w:val="none" w:sz="0" w:space="0" w:color="auto"/>
                <w:bottom w:val="none" w:sz="0" w:space="0" w:color="auto"/>
                <w:right w:val="none" w:sz="0" w:space="0" w:color="auto"/>
              </w:divBdr>
            </w:div>
            <w:div w:id="656961487">
              <w:marLeft w:val="0"/>
              <w:marRight w:val="0"/>
              <w:marTop w:val="0"/>
              <w:marBottom w:val="0"/>
              <w:divBdr>
                <w:top w:val="none" w:sz="0" w:space="0" w:color="auto"/>
                <w:left w:val="none" w:sz="0" w:space="0" w:color="auto"/>
                <w:bottom w:val="none" w:sz="0" w:space="0" w:color="auto"/>
                <w:right w:val="none" w:sz="0" w:space="0" w:color="auto"/>
              </w:divBdr>
            </w:div>
            <w:div w:id="697050031">
              <w:marLeft w:val="0"/>
              <w:marRight w:val="0"/>
              <w:marTop w:val="0"/>
              <w:marBottom w:val="0"/>
              <w:divBdr>
                <w:top w:val="none" w:sz="0" w:space="0" w:color="auto"/>
                <w:left w:val="none" w:sz="0" w:space="0" w:color="auto"/>
                <w:bottom w:val="none" w:sz="0" w:space="0" w:color="auto"/>
                <w:right w:val="none" w:sz="0" w:space="0" w:color="auto"/>
              </w:divBdr>
            </w:div>
            <w:div w:id="713578356">
              <w:marLeft w:val="0"/>
              <w:marRight w:val="0"/>
              <w:marTop w:val="0"/>
              <w:marBottom w:val="0"/>
              <w:divBdr>
                <w:top w:val="none" w:sz="0" w:space="0" w:color="auto"/>
                <w:left w:val="none" w:sz="0" w:space="0" w:color="auto"/>
                <w:bottom w:val="none" w:sz="0" w:space="0" w:color="auto"/>
                <w:right w:val="none" w:sz="0" w:space="0" w:color="auto"/>
              </w:divBdr>
            </w:div>
            <w:div w:id="760757676">
              <w:marLeft w:val="0"/>
              <w:marRight w:val="0"/>
              <w:marTop w:val="0"/>
              <w:marBottom w:val="0"/>
              <w:divBdr>
                <w:top w:val="none" w:sz="0" w:space="0" w:color="auto"/>
                <w:left w:val="none" w:sz="0" w:space="0" w:color="auto"/>
                <w:bottom w:val="none" w:sz="0" w:space="0" w:color="auto"/>
                <w:right w:val="none" w:sz="0" w:space="0" w:color="auto"/>
              </w:divBdr>
            </w:div>
            <w:div w:id="1132871177">
              <w:marLeft w:val="0"/>
              <w:marRight w:val="0"/>
              <w:marTop w:val="0"/>
              <w:marBottom w:val="0"/>
              <w:divBdr>
                <w:top w:val="none" w:sz="0" w:space="0" w:color="auto"/>
                <w:left w:val="none" w:sz="0" w:space="0" w:color="auto"/>
                <w:bottom w:val="none" w:sz="0" w:space="0" w:color="auto"/>
                <w:right w:val="none" w:sz="0" w:space="0" w:color="auto"/>
              </w:divBdr>
            </w:div>
            <w:div w:id="1209075220">
              <w:marLeft w:val="0"/>
              <w:marRight w:val="0"/>
              <w:marTop w:val="0"/>
              <w:marBottom w:val="0"/>
              <w:divBdr>
                <w:top w:val="none" w:sz="0" w:space="0" w:color="auto"/>
                <w:left w:val="none" w:sz="0" w:space="0" w:color="auto"/>
                <w:bottom w:val="none" w:sz="0" w:space="0" w:color="auto"/>
                <w:right w:val="none" w:sz="0" w:space="0" w:color="auto"/>
              </w:divBdr>
            </w:div>
            <w:div w:id="1304459161">
              <w:marLeft w:val="0"/>
              <w:marRight w:val="0"/>
              <w:marTop w:val="0"/>
              <w:marBottom w:val="0"/>
              <w:divBdr>
                <w:top w:val="none" w:sz="0" w:space="0" w:color="auto"/>
                <w:left w:val="none" w:sz="0" w:space="0" w:color="auto"/>
                <w:bottom w:val="none" w:sz="0" w:space="0" w:color="auto"/>
                <w:right w:val="none" w:sz="0" w:space="0" w:color="auto"/>
              </w:divBdr>
            </w:div>
            <w:div w:id="1496534560">
              <w:marLeft w:val="0"/>
              <w:marRight w:val="0"/>
              <w:marTop w:val="0"/>
              <w:marBottom w:val="0"/>
              <w:divBdr>
                <w:top w:val="none" w:sz="0" w:space="0" w:color="auto"/>
                <w:left w:val="none" w:sz="0" w:space="0" w:color="auto"/>
                <w:bottom w:val="none" w:sz="0" w:space="0" w:color="auto"/>
                <w:right w:val="none" w:sz="0" w:space="0" w:color="auto"/>
              </w:divBdr>
            </w:div>
            <w:div w:id="1781795902">
              <w:marLeft w:val="0"/>
              <w:marRight w:val="0"/>
              <w:marTop w:val="0"/>
              <w:marBottom w:val="0"/>
              <w:divBdr>
                <w:top w:val="none" w:sz="0" w:space="0" w:color="auto"/>
                <w:left w:val="none" w:sz="0" w:space="0" w:color="auto"/>
                <w:bottom w:val="none" w:sz="0" w:space="0" w:color="auto"/>
                <w:right w:val="none" w:sz="0" w:space="0" w:color="auto"/>
              </w:divBdr>
            </w:div>
            <w:div w:id="206185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52277">
      <w:bodyDiv w:val="1"/>
      <w:marLeft w:val="0"/>
      <w:marRight w:val="0"/>
      <w:marTop w:val="0"/>
      <w:marBottom w:val="0"/>
      <w:divBdr>
        <w:top w:val="none" w:sz="0" w:space="0" w:color="auto"/>
        <w:left w:val="none" w:sz="0" w:space="0" w:color="auto"/>
        <w:bottom w:val="none" w:sz="0" w:space="0" w:color="auto"/>
        <w:right w:val="none" w:sz="0" w:space="0" w:color="auto"/>
      </w:divBdr>
      <w:divsChild>
        <w:div w:id="2086297657">
          <w:marLeft w:val="0"/>
          <w:marRight w:val="0"/>
          <w:marTop w:val="0"/>
          <w:marBottom w:val="0"/>
          <w:divBdr>
            <w:top w:val="none" w:sz="0" w:space="0" w:color="auto"/>
            <w:left w:val="none" w:sz="0" w:space="0" w:color="auto"/>
            <w:bottom w:val="none" w:sz="0" w:space="0" w:color="auto"/>
            <w:right w:val="none" w:sz="0" w:space="0" w:color="auto"/>
          </w:divBdr>
          <w:divsChild>
            <w:div w:id="55932576">
              <w:marLeft w:val="0"/>
              <w:marRight w:val="0"/>
              <w:marTop w:val="0"/>
              <w:marBottom w:val="0"/>
              <w:divBdr>
                <w:top w:val="none" w:sz="0" w:space="0" w:color="auto"/>
                <w:left w:val="none" w:sz="0" w:space="0" w:color="auto"/>
                <w:bottom w:val="none" w:sz="0" w:space="0" w:color="auto"/>
                <w:right w:val="none" w:sz="0" w:space="0" w:color="auto"/>
              </w:divBdr>
            </w:div>
            <w:div w:id="251284941">
              <w:marLeft w:val="0"/>
              <w:marRight w:val="0"/>
              <w:marTop w:val="0"/>
              <w:marBottom w:val="0"/>
              <w:divBdr>
                <w:top w:val="none" w:sz="0" w:space="0" w:color="auto"/>
                <w:left w:val="none" w:sz="0" w:space="0" w:color="auto"/>
                <w:bottom w:val="none" w:sz="0" w:space="0" w:color="auto"/>
                <w:right w:val="none" w:sz="0" w:space="0" w:color="auto"/>
              </w:divBdr>
            </w:div>
            <w:div w:id="627198601">
              <w:marLeft w:val="0"/>
              <w:marRight w:val="0"/>
              <w:marTop w:val="0"/>
              <w:marBottom w:val="0"/>
              <w:divBdr>
                <w:top w:val="none" w:sz="0" w:space="0" w:color="auto"/>
                <w:left w:val="none" w:sz="0" w:space="0" w:color="auto"/>
                <w:bottom w:val="none" w:sz="0" w:space="0" w:color="auto"/>
                <w:right w:val="none" w:sz="0" w:space="0" w:color="auto"/>
              </w:divBdr>
            </w:div>
            <w:div w:id="692078589">
              <w:marLeft w:val="0"/>
              <w:marRight w:val="0"/>
              <w:marTop w:val="0"/>
              <w:marBottom w:val="0"/>
              <w:divBdr>
                <w:top w:val="none" w:sz="0" w:space="0" w:color="auto"/>
                <w:left w:val="none" w:sz="0" w:space="0" w:color="auto"/>
                <w:bottom w:val="none" w:sz="0" w:space="0" w:color="auto"/>
                <w:right w:val="none" w:sz="0" w:space="0" w:color="auto"/>
              </w:divBdr>
            </w:div>
            <w:div w:id="1136529996">
              <w:marLeft w:val="0"/>
              <w:marRight w:val="0"/>
              <w:marTop w:val="0"/>
              <w:marBottom w:val="0"/>
              <w:divBdr>
                <w:top w:val="none" w:sz="0" w:space="0" w:color="auto"/>
                <w:left w:val="none" w:sz="0" w:space="0" w:color="auto"/>
                <w:bottom w:val="none" w:sz="0" w:space="0" w:color="auto"/>
                <w:right w:val="none" w:sz="0" w:space="0" w:color="auto"/>
              </w:divBdr>
            </w:div>
            <w:div w:id="1305282220">
              <w:marLeft w:val="0"/>
              <w:marRight w:val="0"/>
              <w:marTop w:val="0"/>
              <w:marBottom w:val="0"/>
              <w:divBdr>
                <w:top w:val="none" w:sz="0" w:space="0" w:color="auto"/>
                <w:left w:val="none" w:sz="0" w:space="0" w:color="auto"/>
                <w:bottom w:val="none" w:sz="0" w:space="0" w:color="auto"/>
                <w:right w:val="none" w:sz="0" w:space="0" w:color="auto"/>
              </w:divBdr>
            </w:div>
            <w:div w:id="1582372306">
              <w:marLeft w:val="0"/>
              <w:marRight w:val="0"/>
              <w:marTop w:val="0"/>
              <w:marBottom w:val="0"/>
              <w:divBdr>
                <w:top w:val="none" w:sz="0" w:space="0" w:color="auto"/>
                <w:left w:val="none" w:sz="0" w:space="0" w:color="auto"/>
                <w:bottom w:val="none" w:sz="0" w:space="0" w:color="auto"/>
                <w:right w:val="none" w:sz="0" w:space="0" w:color="auto"/>
              </w:divBdr>
            </w:div>
            <w:div w:id="1670719195">
              <w:marLeft w:val="0"/>
              <w:marRight w:val="0"/>
              <w:marTop w:val="0"/>
              <w:marBottom w:val="0"/>
              <w:divBdr>
                <w:top w:val="none" w:sz="0" w:space="0" w:color="auto"/>
                <w:left w:val="none" w:sz="0" w:space="0" w:color="auto"/>
                <w:bottom w:val="none" w:sz="0" w:space="0" w:color="auto"/>
                <w:right w:val="none" w:sz="0" w:space="0" w:color="auto"/>
              </w:divBdr>
            </w:div>
            <w:div w:id="1766073650">
              <w:marLeft w:val="0"/>
              <w:marRight w:val="0"/>
              <w:marTop w:val="0"/>
              <w:marBottom w:val="0"/>
              <w:divBdr>
                <w:top w:val="none" w:sz="0" w:space="0" w:color="auto"/>
                <w:left w:val="none" w:sz="0" w:space="0" w:color="auto"/>
                <w:bottom w:val="none" w:sz="0" w:space="0" w:color="auto"/>
                <w:right w:val="none" w:sz="0" w:space="0" w:color="auto"/>
              </w:divBdr>
            </w:div>
            <w:div w:id="1826506520">
              <w:marLeft w:val="0"/>
              <w:marRight w:val="0"/>
              <w:marTop w:val="0"/>
              <w:marBottom w:val="0"/>
              <w:divBdr>
                <w:top w:val="none" w:sz="0" w:space="0" w:color="auto"/>
                <w:left w:val="none" w:sz="0" w:space="0" w:color="auto"/>
                <w:bottom w:val="none" w:sz="0" w:space="0" w:color="auto"/>
                <w:right w:val="none" w:sz="0" w:space="0" w:color="auto"/>
              </w:divBdr>
            </w:div>
            <w:div w:id="2069182622">
              <w:marLeft w:val="0"/>
              <w:marRight w:val="0"/>
              <w:marTop w:val="0"/>
              <w:marBottom w:val="0"/>
              <w:divBdr>
                <w:top w:val="none" w:sz="0" w:space="0" w:color="auto"/>
                <w:left w:val="none" w:sz="0" w:space="0" w:color="auto"/>
                <w:bottom w:val="none" w:sz="0" w:space="0" w:color="auto"/>
                <w:right w:val="none" w:sz="0" w:space="0" w:color="auto"/>
              </w:divBdr>
            </w:div>
            <w:div w:id="2113278304">
              <w:marLeft w:val="0"/>
              <w:marRight w:val="0"/>
              <w:marTop w:val="0"/>
              <w:marBottom w:val="0"/>
              <w:divBdr>
                <w:top w:val="none" w:sz="0" w:space="0" w:color="auto"/>
                <w:left w:val="none" w:sz="0" w:space="0" w:color="auto"/>
                <w:bottom w:val="none" w:sz="0" w:space="0" w:color="auto"/>
                <w:right w:val="none" w:sz="0" w:space="0" w:color="auto"/>
              </w:divBdr>
            </w:div>
            <w:div w:id="21279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5904">
      <w:bodyDiv w:val="1"/>
      <w:marLeft w:val="0"/>
      <w:marRight w:val="0"/>
      <w:marTop w:val="0"/>
      <w:marBottom w:val="0"/>
      <w:divBdr>
        <w:top w:val="none" w:sz="0" w:space="0" w:color="auto"/>
        <w:left w:val="none" w:sz="0" w:space="0" w:color="auto"/>
        <w:bottom w:val="none" w:sz="0" w:space="0" w:color="auto"/>
        <w:right w:val="none" w:sz="0" w:space="0" w:color="auto"/>
      </w:divBdr>
      <w:divsChild>
        <w:div w:id="203176705">
          <w:marLeft w:val="0"/>
          <w:marRight w:val="0"/>
          <w:marTop w:val="0"/>
          <w:marBottom w:val="0"/>
          <w:divBdr>
            <w:top w:val="none" w:sz="0" w:space="0" w:color="auto"/>
            <w:left w:val="none" w:sz="0" w:space="0" w:color="auto"/>
            <w:bottom w:val="none" w:sz="0" w:space="0" w:color="auto"/>
            <w:right w:val="none" w:sz="0" w:space="0" w:color="auto"/>
          </w:divBdr>
          <w:divsChild>
            <w:div w:id="8289873">
              <w:marLeft w:val="0"/>
              <w:marRight w:val="0"/>
              <w:marTop w:val="0"/>
              <w:marBottom w:val="0"/>
              <w:divBdr>
                <w:top w:val="none" w:sz="0" w:space="0" w:color="auto"/>
                <w:left w:val="none" w:sz="0" w:space="0" w:color="auto"/>
                <w:bottom w:val="none" w:sz="0" w:space="0" w:color="auto"/>
                <w:right w:val="none" w:sz="0" w:space="0" w:color="auto"/>
              </w:divBdr>
            </w:div>
            <w:div w:id="74787643">
              <w:marLeft w:val="0"/>
              <w:marRight w:val="0"/>
              <w:marTop w:val="0"/>
              <w:marBottom w:val="0"/>
              <w:divBdr>
                <w:top w:val="none" w:sz="0" w:space="0" w:color="auto"/>
                <w:left w:val="none" w:sz="0" w:space="0" w:color="auto"/>
                <w:bottom w:val="none" w:sz="0" w:space="0" w:color="auto"/>
                <w:right w:val="none" w:sz="0" w:space="0" w:color="auto"/>
              </w:divBdr>
            </w:div>
            <w:div w:id="275597899">
              <w:marLeft w:val="0"/>
              <w:marRight w:val="0"/>
              <w:marTop w:val="0"/>
              <w:marBottom w:val="0"/>
              <w:divBdr>
                <w:top w:val="none" w:sz="0" w:space="0" w:color="auto"/>
                <w:left w:val="none" w:sz="0" w:space="0" w:color="auto"/>
                <w:bottom w:val="none" w:sz="0" w:space="0" w:color="auto"/>
                <w:right w:val="none" w:sz="0" w:space="0" w:color="auto"/>
              </w:divBdr>
            </w:div>
            <w:div w:id="282077484">
              <w:marLeft w:val="0"/>
              <w:marRight w:val="0"/>
              <w:marTop w:val="0"/>
              <w:marBottom w:val="0"/>
              <w:divBdr>
                <w:top w:val="none" w:sz="0" w:space="0" w:color="auto"/>
                <w:left w:val="none" w:sz="0" w:space="0" w:color="auto"/>
                <w:bottom w:val="none" w:sz="0" w:space="0" w:color="auto"/>
                <w:right w:val="none" w:sz="0" w:space="0" w:color="auto"/>
              </w:divBdr>
            </w:div>
            <w:div w:id="344861923">
              <w:marLeft w:val="0"/>
              <w:marRight w:val="0"/>
              <w:marTop w:val="0"/>
              <w:marBottom w:val="0"/>
              <w:divBdr>
                <w:top w:val="none" w:sz="0" w:space="0" w:color="auto"/>
                <w:left w:val="none" w:sz="0" w:space="0" w:color="auto"/>
                <w:bottom w:val="none" w:sz="0" w:space="0" w:color="auto"/>
                <w:right w:val="none" w:sz="0" w:space="0" w:color="auto"/>
              </w:divBdr>
            </w:div>
            <w:div w:id="403138994">
              <w:marLeft w:val="0"/>
              <w:marRight w:val="0"/>
              <w:marTop w:val="0"/>
              <w:marBottom w:val="0"/>
              <w:divBdr>
                <w:top w:val="none" w:sz="0" w:space="0" w:color="auto"/>
                <w:left w:val="none" w:sz="0" w:space="0" w:color="auto"/>
                <w:bottom w:val="none" w:sz="0" w:space="0" w:color="auto"/>
                <w:right w:val="none" w:sz="0" w:space="0" w:color="auto"/>
              </w:divBdr>
            </w:div>
            <w:div w:id="493843390">
              <w:marLeft w:val="0"/>
              <w:marRight w:val="0"/>
              <w:marTop w:val="0"/>
              <w:marBottom w:val="0"/>
              <w:divBdr>
                <w:top w:val="none" w:sz="0" w:space="0" w:color="auto"/>
                <w:left w:val="none" w:sz="0" w:space="0" w:color="auto"/>
                <w:bottom w:val="none" w:sz="0" w:space="0" w:color="auto"/>
                <w:right w:val="none" w:sz="0" w:space="0" w:color="auto"/>
              </w:divBdr>
            </w:div>
            <w:div w:id="557909286">
              <w:marLeft w:val="0"/>
              <w:marRight w:val="0"/>
              <w:marTop w:val="0"/>
              <w:marBottom w:val="0"/>
              <w:divBdr>
                <w:top w:val="none" w:sz="0" w:space="0" w:color="auto"/>
                <w:left w:val="none" w:sz="0" w:space="0" w:color="auto"/>
                <w:bottom w:val="none" w:sz="0" w:space="0" w:color="auto"/>
                <w:right w:val="none" w:sz="0" w:space="0" w:color="auto"/>
              </w:divBdr>
            </w:div>
            <w:div w:id="795636670">
              <w:marLeft w:val="0"/>
              <w:marRight w:val="0"/>
              <w:marTop w:val="0"/>
              <w:marBottom w:val="0"/>
              <w:divBdr>
                <w:top w:val="none" w:sz="0" w:space="0" w:color="auto"/>
                <w:left w:val="none" w:sz="0" w:space="0" w:color="auto"/>
                <w:bottom w:val="none" w:sz="0" w:space="0" w:color="auto"/>
                <w:right w:val="none" w:sz="0" w:space="0" w:color="auto"/>
              </w:divBdr>
            </w:div>
            <w:div w:id="834223383">
              <w:marLeft w:val="0"/>
              <w:marRight w:val="0"/>
              <w:marTop w:val="0"/>
              <w:marBottom w:val="0"/>
              <w:divBdr>
                <w:top w:val="none" w:sz="0" w:space="0" w:color="auto"/>
                <w:left w:val="none" w:sz="0" w:space="0" w:color="auto"/>
                <w:bottom w:val="none" w:sz="0" w:space="0" w:color="auto"/>
                <w:right w:val="none" w:sz="0" w:space="0" w:color="auto"/>
              </w:divBdr>
            </w:div>
            <w:div w:id="1266841806">
              <w:marLeft w:val="0"/>
              <w:marRight w:val="0"/>
              <w:marTop w:val="0"/>
              <w:marBottom w:val="0"/>
              <w:divBdr>
                <w:top w:val="none" w:sz="0" w:space="0" w:color="auto"/>
                <w:left w:val="none" w:sz="0" w:space="0" w:color="auto"/>
                <w:bottom w:val="none" w:sz="0" w:space="0" w:color="auto"/>
                <w:right w:val="none" w:sz="0" w:space="0" w:color="auto"/>
              </w:divBdr>
            </w:div>
            <w:div w:id="1327324664">
              <w:marLeft w:val="0"/>
              <w:marRight w:val="0"/>
              <w:marTop w:val="0"/>
              <w:marBottom w:val="0"/>
              <w:divBdr>
                <w:top w:val="none" w:sz="0" w:space="0" w:color="auto"/>
                <w:left w:val="none" w:sz="0" w:space="0" w:color="auto"/>
                <w:bottom w:val="none" w:sz="0" w:space="0" w:color="auto"/>
                <w:right w:val="none" w:sz="0" w:space="0" w:color="auto"/>
              </w:divBdr>
            </w:div>
            <w:div w:id="1470248244">
              <w:marLeft w:val="0"/>
              <w:marRight w:val="0"/>
              <w:marTop w:val="0"/>
              <w:marBottom w:val="0"/>
              <w:divBdr>
                <w:top w:val="none" w:sz="0" w:space="0" w:color="auto"/>
                <w:left w:val="none" w:sz="0" w:space="0" w:color="auto"/>
                <w:bottom w:val="none" w:sz="0" w:space="0" w:color="auto"/>
                <w:right w:val="none" w:sz="0" w:space="0" w:color="auto"/>
              </w:divBdr>
            </w:div>
            <w:div w:id="1645088372">
              <w:marLeft w:val="0"/>
              <w:marRight w:val="0"/>
              <w:marTop w:val="0"/>
              <w:marBottom w:val="0"/>
              <w:divBdr>
                <w:top w:val="none" w:sz="0" w:space="0" w:color="auto"/>
                <w:left w:val="none" w:sz="0" w:space="0" w:color="auto"/>
                <w:bottom w:val="none" w:sz="0" w:space="0" w:color="auto"/>
                <w:right w:val="none" w:sz="0" w:space="0" w:color="auto"/>
              </w:divBdr>
            </w:div>
            <w:div w:id="1755862227">
              <w:marLeft w:val="0"/>
              <w:marRight w:val="0"/>
              <w:marTop w:val="0"/>
              <w:marBottom w:val="0"/>
              <w:divBdr>
                <w:top w:val="none" w:sz="0" w:space="0" w:color="auto"/>
                <w:left w:val="none" w:sz="0" w:space="0" w:color="auto"/>
                <w:bottom w:val="none" w:sz="0" w:space="0" w:color="auto"/>
                <w:right w:val="none" w:sz="0" w:space="0" w:color="auto"/>
              </w:divBdr>
            </w:div>
            <w:div w:id="20706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2384">
      <w:bodyDiv w:val="1"/>
      <w:marLeft w:val="0"/>
      <w:marRight w:val="0"/>
      <w:marTop w:val="0"/>
      <w:marBottom w:val="0"/>
      <w:divBdr>
        <w:top w:val="none" w:sz="0" w:space="0" w:color="auto"/>
        <w:left w:val="none" w:sz="0" w:space="0" w:color="auto"/>
        <w:bottom w:val="none" w:sz="0" w:space="0" w:color="auto"/>
        <w:right w:val="none" w:sz="0" w:space="0" w:color="auto"/>
      </w:divBdr>
      <w:divsChild>
        <w:div w:id="578490093">
          <w:marLeft w:val="0"/>
          <w:marRight w:val="0"/>
          <w:marTop w:val="0"/>
          <w:marBottom w:val="0"/>
          <w:divBdr>
            <w:top w:val="none" w:sz="0" w:space="0" w:color="auto"/>
            <w:left w:val="none" w:sz="0" w:space="0" w:color="auto"/>
            <w:bottom w:val="none" w:sz="0" w:space="0" w:color="auto"/>
            <w:right w:val="none" w:sz="0" w:space="0" w:color="auto"/>
          </w:divBdr>
          <w:divsChild>
            <w:div w:id="47599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27539">
      <w:bodyDiv w:val="1"/>
      <w:marLeft w:val="0"/>
      <w:marRight w:val="0"/>
      <w:marTop w:val="0"/>
      <w:marBottom w:val="0"/>
      <w:divBdr>
        <w:top w:val="none" w:sz="0" w:space="0" w:color="auto"/>
        <w:left w:val="none" w:sz="0" w:space="0" w:color="auto"/>
        <w:bottom w:val="none" w:sz="0" w:space="0" w:color="auto"/>
        <w:right w:val="none" w:sz="0" w:space="0" w:color="auto"/>
      </w:divBdr>
      <w:divsChild>
        <w:div w:id="595791787">
          <w:marLeft w:val="0"/>
          <w:marRight w:val="0"/>
          <w:marTop w:val="0"/>
          <w:marBottom w:val="0"/>
          <w:divBdr>
            <w:top w:val="none" w:sz="0" w:space="0" w:color="auto"/>
            <w:left w:val="none" w:sz="0" w:space="0" w:color="auto"/>
            <w:bottom w:val="none" w:sz="0" w:space="0" w:color="auto"/>
            <w:right w:val="none" w:sz="0" w:space="0" w:color="auto"/>
          </w:divBdr>
          <w:divsChild>
            <w:div w:id="4377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8190">
      <w:bodyDiv w:val="1"/>
      <w:marLeft w:val="0"/>
      <w:marRight w:val="0"/>
      <w:marTop w:val="0"/>
      <w:marBottom w:val="0"/>
      <w:divBdr>
        <w:top w:val="none" w:sz="0" w:space="0" w:color="auto"/>
        <w:left w:val="none" w:sz="0" w:space="0" w:color="auto"/>
        <w:bottom w:val="none" w:sz="0" w:space="0" w:color="auto"/>
        <w:right w:val="none" w:sz="0" w:space="0" w:color="auto"/>
      </w:divBdr>
      <w:divsChild>
        <w:div w:id="1262058522">
          <w:marLeft w:val="0"/>
          <w:marRight w:val="0"/>
          <w:marTop w:val="0"/>
          <w:marBottom w:val="0"/>
          <w:divBdr>
            <w:top w:val="none" w:sz="0" w:space="0" w:color="auto"/>
            <w:left w:val="none" w:sz="0" w:space="0" w:color="auto"/>
            <w:bottom w:val="none" w:sz="0" w:space="0" w:color="auto"/>
            <w:right w:val="none" w:sz="0" w:space="0" w:color="auto"/>
          </w:divBdr>
          <w:divsChild>
            <w:div w:id="13644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59315">
      <w:bodyDiv w:val="1"/>
      <w:marLeft w:val="0"/>
      <w:marRight w:val="0"/>
      <w:marTop w:val="0"/>
      <w:marBottom w:val="0"/>
      <w:divBdr>
        <w:top w:val="none" w:sz="0" w:space="0" w:color="auto"/>
        <w:left w:val="none" w:sz="0" w:space="0" w:color="auto"/>
        <w:bottom w:val="none" w:sz="0" w:space="0" w:color="auto"/>
        <w:right w:val="none" w:sz="0" w:space="0" w:color="auto"/>
      </w:divBdr>
      <w:divsChild>
        <w:div w:id="1424765549">
          <w:marLeft w:val="0"/>
          <w:marRight w:val="0"/>
          <w:marTop w:val="0"/>
          <w:marBottom w:val="0"/>
          <w:divBdr>
            <w:top w:val="none" w:sz="0" w:space="0" w:color="auto"/>
            <w:left w:val="none" w:sz="0" w:space="0" w:color="auto"/>
            <w:bottom w:val="none" w:sz="0" w:space="0" w:color="auto"/>
            <w:right w:val="none" w:sz="0" w:space="0" w:color="auto"/>
          </w:divBdr>
          <w:divsChild>
            <w:div w:id="819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94475">
      <w:bodyDiv w:val="1"/>
      <w:marLeft w:val="0"/>
      <w:marRight w:val="0"/>
      <w:marTop w:val="0"/>
      <w:marBottom w:val="0"/>
      <w:divBdr>
        <w:top w:val="none" w:sz="0" w:space="0" w:color="auto"/>
        <w:left w:val="none" w:sz="0" w:space="0" w:color="auto"/>
        <w:bottom w:val="none" w:sz="0" w:space="0" w:color="auto"/>
        <w:right w:val="none" w:sz="0" w:space="0" w:color="auto"/>
      </w:divBdr>
      <w:divsChild>
        <w:div w:id="1313951794">
          <w:marLeft w:val="0"/>
          <w:marRight w:val="0"/>
          <w:marTop w:val="0"/>
          <w:marBottom w:val="0"/>
          <w:divBdr>
            <w:top w:val="none" w:sz="0" w:space="0" w:color="auto"/>
            <w:left w:val="none" w:sz="0" w:space="0" w:color="auto"/>
            <w:bottom w:val="none" w:sz="0" w:space="0" w:color="auto"/>
            <w:right w:val="none" w:sz="0" w:space="0" w:color="auto"/>
          </w:divBdr>
          <w:divsChild>
            <w:div w:id="10290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00">
      <w:bodyDiv w:val="1"/>
      <w:marLeft w:val="0"/>
      <w:marRight w:val="0"/>
      <w:marTop w:val="0"/>
      <w:marBottom w:val="0"/>
      <w:divBdr>
        <w:top w:val="none" w:sz="0" w:space="0" w:color="auto"/>
        <w:left w:val="none" w:sz="0" w:space="0" w:color="auto"/>
        <w:bottom w:val="none" w:sz="0" w:space="0" w:color="auto"/>
        <w:right w:val="none" w:sz="0" w:space="0" w:color="auto"/>
      </w:divBdr>
      <w:divsChild>
        <w:div w:id="1914970425">
          <w:marLeft w:val="0"/>
          <w:marRight w:val="0"/>
          <w:marTop w:val="0"/>
          <w:marBottom w:val="0"/>
          <w:divBdr>
            <w:top w:val="none" w:sz="0" w:space="0" w:color="auto"/>
            <w:left w:val="none" w:sz="0" w:space="0" w:color="auto"/>
            <w:bottom w:val="none" w:sz="0" w:space="0" w:color="auto"/>
            <w:right w:val="none" w:sz="0" w:space="0" w:color="auto"/>
          </w:divBdr>
          <w:divsChild>
            <w:div w:id="8261417">
              <w:marLeft w:val="0"/>
              <w:marRight w:val="0"/>
              <w:marTop w:val="0"/>
              <w:marBottom w:val="0"/>
              <w:divBdr>
                <w:top w:val="none" w:sz="0" w:space="0" w:color="auto"/>
                <w:left w:val="none" w:sz="0" w:space="0" w:color="auto"/>
                <w:bottom w:val="none" w:sz="0" w:space="0" w:color="auto"/>
                <w:right w:val="none" w:sz="0" w:space="0" w:color="auto"/>
              </w:divBdr>
            </w:div>
            <w:div w:id="41639118">
              <w:marLeft w:val="0"/>
              <w:marRight w:val="0"/>
              <w:marTop w:val="0"/>
              <w:marBottom w:val="0"/>
              <w:divBdr>
                <w:top w:val="none" w:sz="0" w:space="0" w:color="auto"/>
                <w:left w:val="none" w:sz="0" w:space="0" w:color="auto"/>
                <w:bottom w:val="none" w:sz="0" w:space="0" w:color="auto"/>
                <w:right w:val="none" w:sz="0" w:space="0" w:color="auto"/>
              </w:divBdr>
            </w:div>
            <w:div w:id="44793180">
              <w:marLeft w:val="0"/>
              <w:marRight w:val="0"/>
              <w:marTop w:val="0"/>
              <w:marBottom w:val="0"/>
              <w:divBdr>
                <w:top w:val="none" w:sz="0" w:space="0" w:color="auto"/>
                <w:left w:val="none" w:sz="0" w:space="0" w:color="auto"/>
                <w:bottom w:val="none" w:sz="0" w:space="0" w:color="auto"/>
                <w:right w:val="none" w:sz="0" w:space="0" w:color="auto"/>
              </w:divBdr>
            </w:div>
            <w:div w:id="72245799">
              <w:marLeft w:val="0"/>
              <w:marRight w:val="0"/>
              <w:marTop w:val="0"/>
              <w:marBottom w:val="0"/>
              <w:divBdr>
                <w:top w:val="none" w:sz="0" w:space="0" w:color="auto"/>
                <w:left w:val="none" w:sz="0" w:space="0" w:color="auto"/>
                <w:bottom w:val="none" w:sz="0" w:space="0" w:color="auto"/>
                <w:right w:val="none" w:sz="0" w:space="0" w:color="auto"/>
              </w:divBdr>
            </w:div>
            <w:div w:id="175730242">
              <w:marLeft w:val="0"/>
              <w:marRight w:val="0"/>
              <w:marTop w:val="0"/>
              <w:marBottom w:val="0"/>
              <w:divBdr>
                <w:top w:val="none" w:sz="0" w:space="0" w:color="auto"/>
                <w:left w:val="none" w:sz="0" w:space="0" w:color="auto"/>
                <w:bottom w:val="none" w:sz="0" w:space="0" w:color="auto"/>
                <w:right w:val="none" w:sz="0" w:space="0" w:color="auto"/>
              </w:divBdr>
            </w:div>
            <w:div w:id="312150556">
              <w:marLeft w:val="0"/>
              <w:marRight w:val="0"/>
              <w:marTop w:val="0"/>
              <w:marBottom w:val="0"/>
              <w:divBdr>
                <w:top w:val="none" w:sz="0" w:space="0" w:color="auto"/>
                <w:left w:val="none" w:sz="0" w:space="0" w:color="auto"/>
                <w:bottom w:val="none" w:sz="0" w:space="0" w:color="auto"/>
                <w:right w:val="none" w:sz="0" w:space="0" w:color="auto"/>
              </w:divBdr>
            </w:div>
            <w:div w:id="371198361">
              <w:marLeft w:val="0"/>
              <w:marRight w:val="0"/>
              <w:marTop w:val="0"/>
              <w:marBottom w:val="0"/>
              <w:divBdr>
                <w:top w:val="none" w:sz="0" w:space="0" w:color="auto"/>
                <w:left w:val="none" w:sz="0" w:space="0" w:color="auto"/>
                <w:bottom w:val="none" w:sz="0" w:space="0" w:color="auto"/>
                <w:right w:val="none" w:sz="0" w:space="0" w:color="auto"/>
              </w:divBdr>
            </w:div>
            <w:div w:id="373848992">
              <w:marLeft w:val="0"/>
              <w:marRight w:val="0"/>
              <w:marTop w:val="0"/>
              <w:marBottom w:val="0"/>
              <w:divBdr>
                <w:top w:val="none" w:sz="0" w:space="0" w:color="auto"/>
                <w:left w:val="none" w:sz="0" w:space="0" w:color="auto"/>
                <w:bottom w:val="none" w:sz="0" w:space="0" w:color="auto"/>
                <w:right w:val="none" w:sz="0" w:space="0" w:color="auto"/>
              </w:divBdr>
            </w:div>
            <w:div w:id="410078125">
              <w:marLeft w:val="0"/>
              <w:marRight w:val="0"/>
              <w:marTop w:val="0"/>
              <w:marBottom w:val="0"/>
              <w:divBdr>
                <w:top w:val="none" w:sz="0" w:space="0" w:color="auto"/>
                <w:left w:val="none" w:sz="0" w:space="0" w:color="auto"/>
                <w:bottom w:val="none" w:sz="0" w:space="0" w:color="auto"/>
                <w:right w:val="none" w:sz="0" w:space="0" w:color="auto"/>
              </w:divBdr>
            </w:div>
            <w:div w:id="484780678">
              <w:marLeft w:val="0"/>
              <w:marRight w:val="0"/>
              <w:marTop w:val="0"/>
              <w:marBottom w:val="0"/>
              <w:divBdr>
                <w:top w:val="none" w:sz="0" w:space="0" w:color="auto"/>
                <w:left w:val="none" w:sz="0" w:space="0" w:color="auto"/>
                <w:bottom w:val="none" w:sz="0" w:space="0" w:color="auto"/>
                <w:right w:val="none" w:sz="0" w:space="0" w:color="auto"/>
              </w:divBdr>
            </w:div>
            <w:div w:id="592009129">
              <w:marLeft w:val="0"/>
              <w:marRight w:val="0"/>
              <w:marTop w:val="0"/>
              <w:marBottom w:val="0"/>
              <w:divBdr>
                <w:top w:val="none" w:sz="0" w:space="0" w:color="auto"/>
                <w:left w:val="none" w:sz="0" w:space="0" w:color="auto"/>
                <w:bottom w:val="none" w:sz="0" w:space="0" w:color="auto"/>
                <w:right w:val="none" w:sz="0" w:space="0" w:color="auto"/>
              </w:divBdr>
            </w:div>
            <w:div w:id="611322441">
              <w:marLeft w:val="0"/>
              <w:marRight w:val="0"/>
              <w:marTop w:val="0"/>
              <w:marBottom w:val="0"/>
              <w:divBdr>
                <w:top w:val="none" w:sz="0" w:space="0" w:color="auto"/>
                <w:left w:val="none" w:sz="0" w:space="0" w:color="auto"/>
                <w:bottom w:val="none" w:sz="0" w:space="0" w:color="auto"/>
                <w:right w:val="none" w:sz="0" w:space="0" w:color="auto"/>
              </w:divBdr>
            </w:div>
            <w:div w:id="726418929">
              <w:marLeft w:val="0"/>
              <w:marRight w:val="0"/>
              <w:marTop w:val="0"/>
              <w:marBottom w:val="0"/>
              <w:divBdr>
                <w:top w:val="none" w:sz="0" w:space="0" w:color="auto"/>
                <w:left w:val="none" w:sz="0" w:space="0" w:color="auto"/>
                <w:bottom w:val="none" w:sz="0" w:space="0" w:color="auto"/>
                <w:right w:val="none" w:sz="0" w:space="0" w:color="auto"/>
              </w:divBdr>
            </w:div>
            <w:div w:id="766539721">
              <w:marLeft w:val="0"/>
              <w:marRight w:val="0"/>
              <w:marTop w:val="0"/>
              <w:marBottom w:val="0"/>
              <w:divBdr>
                <w:top w:val="none" w:sz="0" w:space="0" w:color="auto"/>
                <w:left w:val="none" w:sz="0" w:space="0" w:color="auto"/>
                <w:bottom w:val="none" w:sz="0" w:space="0" w:color="auto"/>
                <w:right w:val="none" w:sz="0" w:space="0" w:color="auto"/>
              </w:divBdr>
            </w:div>
            <w:div w:id="852458579">
              <w:marLeft w:val="0"/>
              <w:marRight w:val="0"/>
              <w:marTop w:val="0"/>
              <w:marBottom w:val="0"/>
              <w:divBdr>
                <w:top w:val="none" w:sz="0" w:space="0" w:color="auto"/>
                <w:left w:val="none" w:sz="0" w:space="0" w:color="auto"/>
                <w:bottom w:val="none" w:sz="0" w:space="0" w:color="auto"/>
                <w:right w:val="none" w:sz="0" w:space="0" w:color="auto"/>
              </w:divBdr>
            </w:div>
            <w:div w:id="906234034">
              <w:marLeft w:val="0"/>
              <w:marRight w:val="0"/>
              <w:marTop w:val="0"/>
              <w:marBottom w:val="0"/>
              <w:divBdr>
                <w:top w:val="none" w:sz="0" w:space="0" w:color="auto"/>
                <w:left w:val="none" w:sz="0" w:space="0" w:color="auto"/>
                <w:bottom w:val="none" w:sz="0" w:space="0" w:color="auto"/>
                <w:right w:val="none" w:sz="0" w:space="0" w:color="auto"/>
              </w:divBdr>
            </w:div>
            <w:div w:id="909996084">
              <w:marLeft w:val="0"/>
              <w:marRight w:val="0"/>
              <w:marTop w:val="0"/>
              <w:marBottom w:val="0"/>
              <w:divBdr>
                <w:top w:val="none" w:sz="0" w:space="0" w:color="auto"/>
                <w:left w:val="none" w:sz="0" w:space="0" w:color="auto"/>
                <w:bottom w:val="none" w:sz="0" w:space="0" w:color="auto"/>
                <w:right w:val="none" w:sz="0" w:space="0" w:color="auto"/>
              </w:divBdr>
            </w:div>
            <w:div w:id="920527831">
              <w:marLeft w:val="0"/>
              <w:marRight w:val="0"/>
              <w:marTop w:val="0"/>
              <w:marBottom w:val="0"/>
              <w:divBdr>
                <w:top w:val="none" w:sz="0" w:space="0" w:color="auto"/>
                <w:left w:val="none" w:sz="0" w:space="0" w:color="auto"/>
                <w:bottom w:val="none" w:sz="0" w:space="0" w:color="auto"/>
                <w:right w:val="none" w:sz="0" w:space="0" w:color="auto"/>
              </w:divBdr>
            </w:div>
            <w:div w:id="965545671">
              <w:marLeft w:val="0"/>
              <w:marRight w:val="0"/>
              <w:marTop w:val="0"/>
              <w:marBottom w:val="0"/>
              <w:divBdr>
                <w:top w:val="none" w:sz="0" w:space="0" w:color="auto"/>
                <w:left w:val="none" w:sz="0" w:space="0" w:color="auto"/>
                <w:bottom w:val="none" w:sz="0" w:space="0" w:color="auto"/>
                <w:right w:val="none" w:sz="0" w:space="0" w:color="auto"/>
              </w:divBdr>
            </w:div>
            <w:div w:id="992680536">
              <w:marLeft w:val="0"/>
              <w:marRight w:val="0"/>
              <w:marTop w:val="0"/>
              <w:marBottom w:val="0"/>
              <w:divBdr>
                <w:top w:val="none" w:sz="0" w:space="0" w:color="auto"/>
                <w:left w:val="none" w:sz="0" w:space="0" w:color="auto"/>
                <w:bottom w:val="none" w:sz="0" w:space="0" w:color="auto"/>
                <w:right w:val="none" w:sz="0" w:space="0" w:color="auto"/>
              </w:divBdr>
            </w:div>
            <w:div w:id="1112820691">
              <w:marLeft w:val="0"/>
              <w:marRight w:val="0"/>
              <w:marTop w:val="0"/>
              <w:marBottom w:val="0"/>
              <w:divBdr>
                <w:top w:val="none" w:sz="0" w:space="0" w:color="auto"/>
                <w:left w:val="none" w:sz="0" w:space="0" w:color="auto"/>
                <w:bottom w:val="none" w:sz="0" w:space="0" w:color="auto"/>
                <w:right w:val="none" w:sz="0" w:space="0" w:color="auto"/>
              </w:divBdr>
            </w:div>
            <w:div w:id="1424842800">
              <w:marLeft w:val="0"/>
              <w:marRight w:val="0"/>
              <w:marTop w:val="0"/>
              <w:marBottom w:val="0"/>
              <w:divBdr>
                <w:top w:val="none" w:sz="0" w:space="0" w:color="auto"/>
                <w:left w:val="none" w:sz="0" w:space="0" w:color="auto"/>
                <w:bottom w:val="none" w:sz="0" w:space="0" w:color="auto"/>
                <w:right w:val="none" w:sz="0" w:space="0" w:color="auto"/>
              </w:divBdr>
            </w:div>
            <w:div w:id="1498494877">
              <w:marLeft w:val="0"/>
              <w:marRight w:val="0"/>
              <w:marTop w:val="0"/>
              <w:marBottom w:val="0"/>
              <w:divBdr>
                <w:top w:val="none" w:sz="0" w:space="0" w:color="auto"/>
                <w:left w:val="none" w:sz="0" w:space="0" w:color="auto"/>
                <w:bottom w:val="none" w:sz="0" w:space="0" w:color="auto"/>
                <w:right w:val="none" w:sz="0" w:space="0" w:color="auto"/>
              </w:divBdr>
            </w:div>
            <w:div w:id="1525710737">
              <w:marLeft w:val="0"/>
              <w:marRight w:val="0"/>
              <w:marTop w:val="0"/>
              <w:marBottom w:val="0"/>
              <w:divBdr>
                <w:top w:val="none" w:sz="0" w:space="0" w:color="auto"/>
                <w:left w:val="none" w:sz="0" w:space="0" w:color="auto"/>
                <w:bottom w:val="none" w:sz="0" w:space="0" w:color="auto"/>
                <w:right w:val="none" w:sz="0" w:space="0" w:color="auto"/>
              </w:divBdr>
            </w:div>
            <w:div w:id="1535581428">
              <w:marLeft w:val="0"/>
              <w:marRight w:val="0"/>
              <w:marTop w:val="0"/>
              <w:marBottom w:val="0"/>
              <w:divBdr>
                <w:top w:val="none" w:sz="0" w:space="0" w:color="auto"/>
                <w:left w:val="none" w:sz="0" w:space="0" w:color="auto"/>
                <w:bottom w:val="none" w:sz="0" w:space="0" w:color="auto"/>
                <w:right w:val="none" w:sz="0" w:space="0" w:color="auto"/>
              </w:divBdr>
            </w:div>
            <w:div w:id="1638412002">
              <w:marLeft w:val="0"/>
              <w:marRight w:val="0"/>
              <w:marTop w:val="0"/>
              <w:marBottom w:val="0"/>
              <w:divBdr>
                <w:top w:val="none" w:sz="0" w:space="0" w:color="auto"/>
                <w:left w:val="none" w:sz="0" w:space="0" w:color="auto"/>
                <w:bottom w:val="none" w:sz="0" w:space="0" w:color="auto"/>
                <w:right w:val="none" w:sz="0" w:space="0" w:color="auto"/>
              </w:divBdr>
            </w:div>
            <w:div w:id="1834450637">
              <w:marLeft w:val="0"/>
              <w:marRight w:val="0"/>
              <w:marTop w:val="0"/>
              <w:marBottom w:val="0"/>
              <w:divBdr>
                <w:top w:val="none" w:sz="0" w:space="0" w:color="auto"/>
                <w:left w:val="none" w:sz="0" w:space="0" w:color="auto"/>
                <w:bottom w:val="none" w:sz="0" w:space="0" w:color="auto"/>
                <w:right w:val="none" w:sz="0" w:space="0" w:color="auto"/>
              </w:divBdr>
            </w:div>
            <w:div w:id="208183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17781">
      <w:bodyDiv w:val="1"/>
      <w:marLeft w:val="0"/>
      <w:marRight w:val="0"/>
      <w:marTop w:val="0"/>
      <w:marBottom w:val="0"/>
      <w:divBdr>
        <w:top w:val="none" w:sz="0" w:space="0" w:color="auto"/>
        <w:left w:val="none" w:sz="0" w:space="0" w:color="auto"/>
        <w:bottom w:val="none" w:sz="0" w:space="0" w:color="auto"/>
        <w:right w:val="none" w:sz="0" w:space="0" w:color="auto"/>
      </w:divBdr>
      <w:divsChild>
        <w:div w:id="1021056479">
          <w:marLeft w:val="0"/>
          <w:marRight w:val="0"/>
          <w:marTop w:val="0"/>
          <w:marBottom w:val="0"/>
          <w:divBdr>
            <w:top w:val="none" w:sz="0" w:space="0" w:color="auto"/>
            <w:left w:val="none" w:sz="0" w:space="0" w:color="auto"/>
            <w:bottom w:val="none" w:sz="0" w:space="0" w:color="auto"/>
            <w:right w:val="none" w:sz="0" w:space="0" w:color="auto"/>
          </w:divBdr>
          <w:divsChild>
            <w:div w:id="27525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4372">
      <w:bodyDiv w:val="1"/>
      <w:marLeft w:val="0"/>
      <w:marRight w:val="0"/>
      <w:marTop w:val="0"/>
      <w:marBottom w:val="0"/>
      <w:divBdr>
        <w:top w:val="none" w:sz="0" w:space="0" w:color="auto"/>
        <w:left w:val="none" w:sz="0" w:space="0" w:color="auto"/>
        <w:bottom w:val="none" w:sz="0" w:space="0" w:color="auto"/>
        <w:right w:val="none" w:sz="0" w:space="0" w:color="auto"/>
      </w:divBdr>
      <w:divsChild>
        <w:div w:id="1145659867">
          <w:marLeft w:val="0"/>
          <w:marRight w:val="0"/>
          <w:marTop w:val="0"/>
          <w:marBottom w:val="0"/>
          <w:divBdr>
            <w:top w:val="none" w:sz="0" w:space="0" w:color="auto"/>
            <w:left w:val="none" w:sz="0" w:space="0" w:color="auto"/>
            <w:bottom w:val="none" w:sz="0" w:space="0" w:color="auto"/>
            <w:right w:val="none" w:sz="0" w:space="0" w:color="auto"/>
          </w:divBdr>
          <w:divsChild>
            <w:div w:id="95254412">
              <w:marLeft w:val="0"/>
              <w:marRight w:val="0"/>
              <w:marTop w:val="0"/>
              <w:marBottom w:val="0"/>
              <w:divBdr>
                <w:top w:val="none" w:sz="0" w:space="0" w:color="auto"/>
                <w:left w:val="none" w:sz="0" w:space="0" w:color="auto"/>
                <w:bottom w:val="none" w:sz="0" w:space="0" w:color="auto"/>
                <w:right w:val="none" w:sz="0" w:space="0" w:color="auto"/>
              </w:divBdr>
            </w:div>
            <w:div w:id="119225033">
              <w:marLeft w:val="0"/>
              <w:marRight w:val="0"/>
              <w:marTop w:val="0"/>
              <w:marBottom w:val="0"/>
              <w:divBdr>
                <w:top w:val="none" w:sz="0" w:space="0" w:color="auto"/>
                <w:left w:val="none" w:sz="0" w:space="0" w:color="auto"/>
                <w:bottom w:val="none" w:sz="0" w:space="0" w:color="auto"/>
                <w:right w:val="none" w:sz="0" w:space="0" w:color="auto"/>
              </w:divBdr>
            </w:div>
            <w:div w:id="182592501">
              <w:marLeft w:val="0"/>
              <w:marRight w:val="0"/>
              <w:marTop w:val="0"/>
              <w:marBottom w:val="0"/>
              <w:divBdr>
                <w:top w:val="none" w:sz="0" w:space="0" w:color="auto"/>
                <w:left w:val="none" w:sz="0" w:space="0" w:color="auto"/>
                <w:bottom w:val="none" w:sz="0" w:space="0" w:color="auto"/>
                <w:right w:val="none" w:sz="0" w:space="0" w:color="auto"/>
              </w:divBdr>
            </w:div>
            <w:div w:id="276255620">
              <w:marLeft w:val="0"/>
              <w:marRight w:val="0"/>
              <w:marTop w:val="0"/>
              <w:marBottom w:val="0"/>
              <w:divBdr>
                <w:top w:val="none" w:sz="0" w:space="0" w:color="auto"/>
                <w:left w:val="none" w:sz="0" w:space="0" w:color="auto"/>
                <w:bottom w:val="none" w:sz="0" w:space="0" w:color="auto"/>
                <w:right w:val="none" w:sz="0" w:space="0" w:color="auto"/>
              </w:divBdr>
            </w:div>
            <w:div w:id="372079080">
              <w:marLeft w:val="0"/>
              <w:marRight w:val="0"/>
              <w:marTop w:val="0"/>
              <w:marBottom w:val="0"/>
              <w:divBdr>
                <w:top w:val="none" w:sz="0" w:space="0" w:color="auto"/>
                <w:left w:val="none" w:sz="0" w:space="0" w:color="auto"/>
                <w:bottom w:val="none" w:sz="0" w:space="0" w:color="auto"/>
                <w:right w:val="none" w:sz="0" w:space="0" w:color="auto"/>
              </w:divBdr>
            </w:div>
            <w:div w:id="543294356">
              <w:marLeft w:val="0"/>
              <w:marRight w:val="0"/>
              <w:marTop w:val="0"/>
              <w:marBottom w:val="0"/>
              <w:divBdr>
                <w:top w:val="none" w:sz="0" w:space="0" w:color="auto"/>
                <w:left w:val="none" w:sz="0" w:space="0" w:color="auto"/>
                <w:bottom w:val="none" w:sz="0" w:space="0" w:color="auto"/>
                <w:right w:val="none" w:sz="0" w:space="0" w:color="auto"/>
              </w:divBdr>
            </w:div>
            <w:div w:id="574584680">
              <w:marLeft w:val="0"/>
              <w:marRight w:val="0"/>
              <w:marTop w:val="0"/>
              <w:marBottom w:val="0"/>
              <w:divBdr>
                <w:top w:val="none" w:sz="0" w:space="0" w:color="auto"/>
                <w:left w:val="none" w:sz="0" w:space="0" w:color="auto"/>
                <w:bottom w:val="none" w:sz="0" w:space="0" w:color="auto"/>
                <w:right w:val="none" w:sz="0" w:space="0" w:color="auto"/>
              </w:divBdr>
            </w:div>
            <w:div w:id="587009660">
              <w:marLeft w:val="0"/>
              <w:marRight w:val="0"/>
              <w:marTop w:val="0"/>
              <w:marBottom w:val="0"/>
              <w:divBdr>
                <w:top w:val="none" w:sz="0" w:space="0" w:color="auto"/>
                <w:left w:val="none" w:sz="0" w:space="0" w:color="auto"/>
                <w:bottom w:val="none" w:sz="0" w:space="0" w:color="auto"/>
                <w:right w:val="none" w:sz="0" w:space="0" w:color="auto"/>
              </w:divBdr>
            </w:div>
            <w:div w:id="690647452">
              <w:marLeft w:val="0"/>
              <w:marRight w:val="0"/>
              <w:marTop w:val="0"/>
              <w:marBottom w:val="0"/>
              <w:divBdr>
                <w:top w:val="none" w:sz="0" w:space="0" w:color="auto"/>
                <w:left w:val="none" w:sz="0" w:space="0" w:color="auto"/>
                <w:bottom w:val="none" w:sz="0" w:space="0" w:color="auto"/>
                <w:right w:val="none" w:sz="0" w:space="0" w:color="auto"/>
              </w:divBdr>
            </w:div>
            <w:div w:id="700514733">
              <w:marLeft w:val="0"/>
              <w:marRight w:val="0"/>
              <w:marTop w:val="0"/>
              <w:marBottom w:val="0"/>
              <w:divBdr>
                <w:top w:val="none" w:sz="0" w:space="0" w:color="auto"/>
                <w:left w:val="none" w:sz="0" w:space="0" w:color="auto"/>
                <w:bottom w:val="none" w:sz="0" w:space="0" w:color="auto"/>
                <w:right w:val="none" w:sz="0" w:space="0" w:color="auto"/>
              </w:divBdr>
            </w:div>
            <w:div w:id="924070048">
              <w:marLeft w:val="0"/>
              <w:marRight w:val="0"/>
              <w:marTop w:val="0"/>
              <w:marBottom w:val="0"/>
              <w:divBdr>
                <w:top w:val="none" w:sz="0" w:space="0" w:color="auto"/>
                <w:left w:val="none" w:sz="0" w:space="0" w:color="auto"/>
                <w:bottom w:val="none" w:sz="0" w:space="0" w:color="auto"/>
                <w:right w:val="none" w:sz="0" w:space="0" w:color="auto"/>
              </w:divBdr>
            </w:div>
            <w:div w:id="1025715416">
              <w:marLeft w:val="0"/>
              <w:marRight w:val="0"/>
              <w:marTop w:val="0"/>
              <w:marBottom w:val="0"/>
              <w:divBdr>
                <w:top w:val="none" w:sz="0" w:space="0" w:color="auto"/>
                <w:left w:val="none" w:sz="0" w:space="0" w:color="auto"/>
                <w:bottom w:val="none" w:sz="0" w:space="0" w:color="auto"/>
                <w:right w:val="none" w:sz="0" w:space="0" w:color="auto"/>
              </w:divBdr>
            </w:div>
            <w:div w:id="1031299794">
              <w:marLeft w:val="0"/>
              <w:marRight w:val="0"/>
              <w:marTop w:val="0"/>
              <w:marBottom w:val="0"/>
              <w:divBdr>
                <w:top w:val="none" w:sz="0" w:space="0" w:color="auto"/>
                <w:left w:val="none" w:sz="0" w:space="0" w:color="auto"/>
                <w:bottom w:val="none" w:sz="0" w:space="0" w:color="auto"/>
                <w:right w:val="none" w:sz="0" w:space="0" w:color="auto"/>
              </w:divBdr>
            </w:div>
            <w:div w:id="1045638753">
              <w:marLeft w:val="0"/>
              <w:marRight w:val="0"/>
              <w:marTop w:val="0"/>
              <w:marBottom w:val="0"/>
              <w:divBdr>
                <w:top w:val="none" w:sz="0" w:space="0" w:color="auto"/>
                <w:left w:val="none" w:sz="0" w:space="0" w:color="auto"/>
                <w:bottom w:val="none" w:sz="0" w:space="0" w:color="auto"/>
                <w:right w:val="none" w:sz="0" w:space="0" w:color="auto"/>
              </w:divBdr>
            </w:div>
            <w:div w:id="1064990585">
              <w:marLeft w:val="0"/>
              <w:marRight w:val="0"/>
              <w:marTop w:val="0"/>
              <w:marBottom w:val="0"/>
              <w:divBdr>
                <w:top w:val="none" w:sz="0" w:space="0" w:color="auto"/>
                <w:left w:val="none" w:sz="0" w:space="0" w:color="auto"/>
                <w:bottom w:val="none" w:sz="0" w:space="0" w:color="auto"/>
                <w:right w:val="none" w:sz="0" w:space="0" w:color="auto"/>
              </w:divBdr>
            </w:div>
            <w:div w:id="1076783557">
              <w:marLeft w:val="0"/>
              <w:marRight w:val="0"/>
              <w:marTop w:val="0"/>
              <w:marBottom w:val="0"/>
              <w:divBdr>
                <w:top w:val="none" w:sz="0" w:space="0" w:color="auto"/>
                <w:left w:val="none" w:sz="0" w:space="0" w:color="auto"/>
                <w:bottom w:val="none" w:sz="0" w:space="0" w:color="auto"/>
                <w:right w:val="none" w:sz="0" w:space="0" w:color="auto"/>
              </w:divBdr>
            </w:div>
            <w:div w:id="1114443804">
              <w:marLeft w:val="0"/>
              <w:marRight w:val="0"/>
              <w:marTop w:val="0"/>
              <w:marBottom w:val="0"/>
              <w:divBdr>
                <w:top w:val="none" w:sz="0" w:space="0" w:color="auto"/>
                <w:left w:val="none" w:sz="0" w:space="0" w:color="auto"/>
                <w:bottom w:val="none" w:sz="0" w:space="0" w:color="auto"/>
                <w:right w:val="none" w:sz="0" w:space="0" w:color="auto"/>
              </w:divBdr>
            </w:div>
            <w:div w:id="1456410657">
              <w:marLeft w:val="0"/>
              <w:marRight w:val="0"/>
              <w:marTop w:val="0"/>
              <w:marBottom w:val="0"/>
              <w:divBdr>
                <w:top w:val="none" w:sz="0" w:space="0" w:color="auto"/>
                <w:left w:val="none" w:sz="0" w:space="0" w:color="auto"/>
                <w:bottom w:val="none" w:sz="0" w:space="0" w:color="auto"/>
                <w:right w:val="none" w:sz="0" w:space="0" w:color="auto"/>
              </w:divBdr>
            </w:div>
            <w:div w:id="1478494672">
              <w:marLeft w:val="0"/>
              <w:marRight w:val="0"/>
              <w:marTop w:val="0"/>
              <w:marBottom w:val="0"/>
              <w:divBdr>
                <w:top w:val="none" w:sz="0" w:space="0" w:color="auto"/>
                <w:left w:val="none" w:sz="0" w:space="0" w:color="auto"/>
                <w:bottom w:val="none" w:sz="0" w:space="0" w:color="auto"/>
                <w:right w:val="none" w:sz="0" w:space="0" w:color="auto"/>
              </w:divBdr>
            </w:div>
            <w:div w:id="1513299505">
              <w:marLeft w:val="0"/>
              <w:marRight w:val="0"/>
              <w:marTop w:val="0"/>
              <w:marBottom w:val="0"/>
              <w:divBdr>
                <w:top w:val="none" w:sz="0" w:space="0" w:color="auto"/>
                <w:left w:val="none" w:sz="0" w:space="0" w:color="auto"/>
                <w:bottom w:val="none" w:sz="0" w:space="0" w:color="auto"/>
                <w:right w:val="none" w:sz="0" w:space="0" w:color="auto"/>
              </w:divBdr>
            </w:div>
            <w:div w:id="1557856561">
              <w:marLeft w:val="0"/>
              <w:marRight w:val="0"/>
              <w:marTop w:val="0"/>
              <w:marBottom w:val="0"/>
              <w:divBdr>
                <w:top w:val="none" w:sz="0" w:space="0" w:color="auto"/>
                <w:left w:val="none" w:sz="0" w:space="0" w:color="auto"/>
                <w:bottom w:val="none" w:sz="0" w:space="0" w:color="auto"/>
                <w:right w:val="none" w:sz="0" w:space="0" w:color="auto"/>
              </w:divBdr>
            </w:div>
            <w:div w:id="1640459564">
              <w:marLeft w:val="0"/>
              <w:marRight w:val="0"/>
              <w:marTop w:val="0"/>
              <w:marBottom w:val="0"/>
              <w:divBdr>
                <w:top w:val="none" w:sz="0" w:space="0" w:color="auto"/>
                <w:left w:val="none" w:sz="0" w:space="0" w:color="auto"/>
                <w:bottom w:val="none" w:sz="0" w:space="0" w:color="auto"/>
                <w:right w:val="none" w:sz="0" w:space="0" w:color="auto"/>
              </w:divBdr>
            </w:div>
            <w:div w:id="1791439871">
              <w:marLeft w:val="0"/>
              <w:marRight w:val="0"/>
              <w:marTop w:val="0"/>
              <w:marBottom w:val="0"/>
              <w:divBdr>
                <w:top w:val="none" w:sz="0" w:space="0" w:color="auto"/>
                <w:left w:val="none" w:sz="0" w:space="0" w:color="auto"/>
                <w:bottom w:val="none" w:sz="0" w:space="0" w:color="auto"/>
                <w:right w:val="none" w:sz="0" w:space="0" w:color="auto"/>
              </w:divBdr>
            </w:div>
            <w:div w:id="1847094477">
              <w:marLeft w:val="0"/>
              <w:marRight w:val="0"/>
              <w:marTop w:val="0"/>
              <w:marBottom w:val="0"/>
              <w:divBdr>
                <w:top w:val="none" w:sz="0" w:space="0" w:color="auto"/>
                <w:left w:val="none" w:sz="0" w:space="0" w:color="auto"/>
                <w:bottom w:val="none" w:sz="0" w:space="0" w:color="auto"/>
                <w:right w:val="none" w:sz="0" w:space="0" w:color="auto"/>
              </w:divBdr>
            </w:div>
            <w:div w:id="1882866320">
              <w:marLeft w:val="0"/>
              <w:marRight w:val="0"/>
              <w:marTop w:val="0"/>
              <w:marBottom w:val="0"/>
              <w:divBdr>
                <w:top w:val="none" w:sz="0" w:space="0" w:color="auto"/>
                <w:left w:val="none" w:sz="0" w:space="0" w:color="auto"/>
                <w:bottom w:val="none" w:sz="0" w:space="0" w:color="auto"/>
                <w:right w:val="none" w:sz="0" w:space="0" w:color="auto"/>
              </w:divBdr>
            </w:div>
            <w:div w:id="2059162577">
              <w:marLeft w:val="0"/>
              <w:marRight w:val="0"/>
              <w:marTop w:val="0"/>
              <w:marBottom w:val="0"/>
              <w:divBdr>
                <w:top w:val="none" w:sz="0" w:space="0" w:color="auto"/>
                <w:left w:val="none" w:sz="0" w:space="0" w:color="auto"/>
                <w:bottom w:val="none" w:sz="0" w:space="0" w:color="auto"/>
                <w:right w:val="none" w:sz="0" w:space="0" w:color="auto"/>
              </w:divBdr>
            </w:div>
            <w:div w:id="2100179255">
              <w:marLeft w:val="0"/>
              <w:marRight w:val="0"/>
              <w:marTop w:val="0"/>
              <w:marBottom w:val="0"/>
              <w:divBdr>
                <w:top w:val="none" w:sz="0" w:space="0" w:color="auto"/>
                <w:left w:val="none" w:sz="0" w:space="0" w:color="auto"/>
                <w:bottom w:val="none" w:sz="0" w:space="0" w:color="auto"/>
                <w:right w:val="none" w:sz="0" w:space="0" w:color="auto"/>
              </w:divBdr>
            </w:div>
            <w:div w:id="212036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2893">
      <w:bodyDiv w:val="1"/>
      <w:marLeft w:val="0"/>
      <w:marRight w:val="0"/>
      <w:marTop w:val="0"/>
      <w:marBottom w:val="0"/>
      <w:divBdr>
        <w:top w:val="none" w:sz="0" w:space="0" w:color="auto"/>
        <w:left w:val="none" w:sz="0" w:space="0" w:color="auto"/>
        <w:bottom w:val="none" w:sz="0" w:space="0" w:color="auto"/>
        <w:right w:val="none" w:sz="0" w:space="0" w:color="auto"/>
      </w:divBdr>
      <w:divsChild>
        <w:div w:id="1655328434">
          <w:marLeft w:val="0"/>
          <w:marRight w:val="0"/>
          <w:marTop w:val="0"/>
          <w:marBottom w:val="0"/>
          <w:divBdr>
            <w:top w:val="none" w:sz="0" w:space="0" w:color="auto"/>
            <w:left w:val="none" w:sz="0" w:space="0" w:color="auto"/>
            <w:bottom w:val="none" w:sz="0" w:space="0" w:color="auto"/>
            <w:right w:val="none" w:sz="0" w:space="0" w:color="auto"/>
          </w:divBdr>
          <w:divsChild>
            <w:div w:id="2404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8999">
      <w:bodyDiv w:val="1"/>
      <w:marLeft w:val="0"/>
      <w:marRight w:val="0"/>
      <w:marTop w:val="0"/>
      <w:marBottom w:val="0"/>
      <w:divBdr>
        <w:top w:val="none" w:sz="0" w:space="0" w:color="auto"/>
        <w:left w:val="none" w:sz="0" w:space="0" w:color="auto"/>
        <w:bottom w:val="none" w:sz="0" w:space="0" w:color="auto"/>
        <w:right w:val="none" w:sz="0" w:space="0" w:color="auto"/>
      </w:divBdr>
    </w:div>
    <w:div w:id="797845866">
      <w:bodyDiv w:val="1"/>
      <w:marLeft w:val="0"/>
      <w:marRight w:val="0"/>
      <w:marTop w:val="0"/>
      <w:marBottom w:val="0"/>
      <w:divBdr>
        <w:top w:val="none" w:sz="0" w:space="0" w:color="auto"/>
        <w:left w:val="none" w:sz="0" w:space="0" w:color="auto"/>
        <w:bottom w:val="none" w:sz="0" w:space="0" w:color="auto"/>
        <w:right w:val="none" w:sz="0" w:space="0" w:color="auto"/>
      </w:divBdr>
      <w:divsChild>
        <w:div w:id="2100826328">
          <w:marLeft w:val="0"/>
          <w:marRight w:val="0"/>
          <w:marTop w:val="0"/>
          <w:marBottom w:val="0"/>
          <w:divBdr>
            <w:top w:val="none" w:sz="0" w:space="0" w:color="auto"/>
            <w:left w:val="none" w:sz="0" w:space="0" w:color="auto"/>
            <w:bottom w:val="none" w:sz="0" w:space="0" w:color="auto"/>
            <w:right w:val="none" w:sz="0" w:space="0" w:color="auto"/>
          </w:divBdr>
          <w:divsChild>
            <w:div w:id="1038117858">
              <w:marLeft w:val="0"/>
              <w:marRight w:val="0"/>
              <w:marTop w:val="0"/>
              <w:marBottom w:val="0"/>
              <w:divBdr>
                <w:top w:val="none" w:sz="0" w:space="0" w:color="auto"/>
                <w:left w:val="none" w:sz="0" w:space="0" w:color="auto"/>
                <w:bottom w:val="none" w:sz="0" w:space="0" w:color="auto"/>
                <w:right w:val="none" w:sz="0" w:space="0" w:color="auto"/>
              </w:divBdr>
            </w:div>
            <w:div w:id="1369260949">
              <w:marLeft w:val="0"/>
              <w:marRight w:val="0"/>
              <w:marTop w:val="0"/>
              <w:marBottom w:val="0"/>
              <w:divBdr>
                <w:top w:val="none" w:sz="0" w:space="0" w:color="auto"/>
                <w:left w:val="none" w:sz="0" w:space="0" w:color="auto"/>
                <w:bottom w:val="none" w:sz="0" w:space="0" w:color="auto"/>
                <w:right w:val="none" w:sz="0" w:space="0" w:color="auto"/>
              </w:divBdr>
            </w:div>
            <w:div w:id="144260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15263">
      <w:bodyDiv w:val="1"/>
      <w:marLeft w:val="0"/>
      <w:marRight w:val="0"/>
      <w:marTop w:val="0"/>
      <w:marBottom w:val="0"/>
      <w:divBdr>
        <w:top w:val="none" w:sz="0" w:space="0" w:color="auto"/>
        <w:left w:val="none" w:sz="0" w:space="0" w:color="auto"/>
        <w:bottom w:val="none" w:sz="0" w:space="0" w:color="auto"/>
        <w:right w:val="none" w:sz="0" w:space="0" w:color="auto"/>
      </w:divBdr>
      <w:divsChild>
        <w:div w:id="1813713405">
          <w:marLeft w:val="0"/>
          <w:marRight w:val="0"/>
          <w:marTop w:val="0"/>
          <w:marBottom w:val="0"/>
          <w:divBdr>
            <w:top w:val="none" w:sz="0" w:space="0" w:color="auto"/>
            <w:left w:val="none" w:sz="0" w:space="0" w:color="auto"/>
            <w:bottom w:val="none" w:sz="0" w:space="0" w:color="auto"/>
            <w:right w:val="none" w:sz="0" w:space="0" w:color="auto"/>
          </w:divBdr>
          <w:divsChild>
            <w:div w:id="49623111">
              <w:marLeft w:val="0"/>
              <w:marRight w:val="0"/>
              <w:marTop w:val="0"/>
              <w:marBottom w:val="0"/>
              <w:divBdr>
                <w:top w:val="none" w:sz="0" w:space="0" w:color="auto"/>
                <w:left w:val="none" w:sz="0" w:space="0" w:color="auto"/>
                <w:bottom w:val="none" w:sz="0" w:space="0" w:color="auto"/>
                <w:right w:val="none" w:sz="0" w:space="0" w:color="auto"/>
              </w:divBdr>
            </w:div>
            <w:div w:id="368645280">
              <w:marLeft w:val="0"/>
              <w:marRight w:val="0"/>
              <w:marTop w:val="0"/>
              <w:marBottom w:val="0"/>
              <w:divBdr>
                <w:top w:val="none" w:sz="0" w:space="0" w:color="auto"/>
                <w:left w:val="none" w:sz="0" w:space="0" w:color="auto"/>
                <w:bottom w:val="none" w:sz="0" w:space="0" w:color="auto"/>
                <w:right w:val="none" w:sz="0" w:space="0" w:color="auto"/>
              </w:divBdr>
            </w:div>
            <w:div w:id="495851074">
              <w:marLeft w:val="0"/>
              <w:marRight w:val="0"/>
              <w:marTop w:val="0"/>
              <w:marBottom w:val="0"/>
              <w:divBdr>
                <w:top w:val="none" w:sz="0" w:space="0" w:color="auto"/>
                <w:left w:val="none" w:sz="0" w:space="0" w:color="auto"/>
                <w:bottom w:val="none" w:sz="0" w:space="0" w:color="auto"/>
                <w:right w:val="none" w:sz="0" w:space="0" w:color="auto"/>
              </w:divBdr>
            </w:div>
            <w:div w:id="772820026">
              <w:marLeft w:val="0"/>
              <w:marRight w:val="0"/>
              <w:marTop w:val="0"/>
              <w:marBottom w:val="0"/>
              <w:divBdr>
                <w:top w:val="none" w:sz="0" w:space="0" w:color="auto"/>
                <w:left w:val="none" w:sz="0" w:space="0" w:color="auto"/>
                <w:bottom w:val="none" w:sz="0" w:space="0" w:color="auto"/>
                <w:right w:val="none" w:sz="0" w:space="0" w:color="auto"/>
              </w:divBdr>
            </w:div>
            <w:div w:id="783113087">
              <w:marLeft w:val="0"/>
              <w:marRight w:val="0"/>
              <w:marTop w:val="0"/>
              <w:marBottom w:val="0"/>
              <w:divBdr>
                <w:top w:val="none" w:sz="0" w:space="0" w:color="auto"/>
                <w:left w:val="none" w:sz="0" w:space="0" w:color="auto"/>
                <w:bottom w:val="none" w:sz="0" w:space="0" w:color="auto"/>
                <w:right w:val="none" w:sz="0" w:space="0" w:color="auto"/>
              </w:divBdr>
            </w:div>
            <w:div w:id="829447466">
              <w:marLeft w:val="0"/>
              <w:marRight w:val="0"/>
              <w:marTop w:val="0"/>
              <w:marBottom w:val="0"/>
              <w:divBdr>
                <w:top w:val="none" w:sz="0" w:space="0" w:color="auto"/>
                <w:left w:val="none" w:sz="0" w:space="0" w:color="auto"/>
                <w:bottom w:val="none" w:sz="0" w:space="0" w:color="auto"/>
                <w:right w:val="none" w:sz="0" w:space="0" w:color="auto"/>
              </w:divBdr>
            </w:div>
            <w:div w:id="941642081">
              <w:marLeft w:val="0"/>
              <w:marRight w:val="0"/>
              <w:marTop w:val="0"/>
              <w:marBottom w:val="0"/>
              <w:divBdr>
                <w:top w:val="none" w:sz="0" w:space="0" w:color="auto"/>
                <w:left w:val="none" w:sz="0" w:space="0" w:color="auto"/>
                <w:bottom w:val="none" w:sz="0" w:space="0" w:color="auto"/>
                <w:right w:val="none" w:sz="0" w:space="0" w:color="auto"/>
              </w:divBdr>
            </w:div>
            <w:div w:id="1131827907">
              <w:marLeft w:val="0"/>
              <w:marRight w:val="0"/>
              <w:marTop w:val="0"/>
              <w:marBottom w:val="0"/>
              <w:divBdr>
                <w:top w:val="none" w:sz="0" w:space="0" w:color="auto"/>
                <w:left w:val="none" w:sz="0" w:space="0" w:color="auto"/>
                <w:bottom w:val="none" w:sz="0" w:space="0" w:color="auto"/>
                <w:right w:val="none" w:sz="0" w:space="0" w:color="auto"/>
              </w:divBdr>
            </w:div>
            <w:div w:id="1236017536">
              <w:marLeft w:val="0"/>
              <w:marRight w:val="0"/>
              <w:marTop w:val="0"/>
              <w:marBottom w:val="0"/>
              <w:divBdr>
                <w:top w:val="none" w:sz="0" w:space="0" w:color="auto"/>
                <w:left w:val="none" w:sz="0" w:space="0" w:color="auto"/>
                <w:bottom w:val="none" w:sz="0" w:space="0" w:color="auto"/>
                <w:right w:val="none" w:sz="0" w:space="0" w:color="auto"/>
              </w:divBdr>
            </w:div>
            <w:div w:id="1239944436">
              <w:marLeft w:val="0"/>
              <w:marRight w:val="0"/>
              <w:marTop w:val="0"/>
              <w:marBottom w:val="0"/>
              <w:divBdr>
                <w:top w:val="none" w:sz="0" w:space="0" w:color="auto"/>
                <w:left w:val="none" w:sz="0" w:space="0" w:color="auto"/>
                <w:bottom w:val="none" w:sz="0" w:space="0" w:color="auto"/>
                <w:right w:val="none" w:sz="0" w:space="0" w:color="auto"/>
              </w:divBdr>
            </w:div>
            <w:div w:id="1269510016">
              <w:marLeft w:val="0"/>
              <w:marRight w:val="0"/>
              <w:marTop w:val="0"/>
              <w:marBottom w:val="0"/>
              <w:divBdr>
                <w:top w:val="none" w:sz="0" w:space="0" w:color="auto"/>
                <w:left w:val="none" w:sz="0" w:space="0" w:color="auto"/>
                <w:bottom w:val="none" w:sz="0" w:space="0" w:color="auto"/>
                <w:right w:val="none" w:sz="0" w:space="0" w:color="auto"/>
              </w:divBdr>
            </w:div>
            <w:div w:id="1354068271">
              <w:marLeft w:val="0"/>
              <w:marRight w:val="0"/>
              <w:marTop w:val="0"/>
              <w:marBottom w:val="0"/>
              <w:divBdr>
                <w:top w:val="none" w:sz="0" w:space="0" w:color="auto"/>
                <w:left w:val="none" w:sz="0" w:space="0" w:color="auto"/>
                <w:bottom w:val="none" w:sz="0" w:space="0" w:color="auto"/>
                <w:right w:val="none" w:sz="0" w:space="0" w:color="auto"/>
              </w:divBdr>
            </w:div>
            <w:div w:id="1619330804">
              <w:marLeft w:val="0"/>
              <w:marRight w:val="0"/>
              <w:marTop w:val="0"/>
              <w:marBottom w:val="0"/>
              <w:divBdr>
                <w:top w:val="none" w:sz="0" w:space="0" w:color="auto"/>
                <w:left w:val="none" w:sz="0" w:space="0" w:color="auto"/>
                <w:bottom w:val="none" w:sz="0" w:space="0" w:color="auto"/>
                <w:right w:val="none" w:sz="0" w:space="0" w:color="auto"/>
              </w:divBdr>
            </w:div>
            <w:div w:id="1780758765">
              <w:marLeft w:val="0"/>
              <w:marRight w:val="0"/>
              <w:marTop w:val="0"/>
              <w:marBottom w:val="0"/>
              <w:divBdr>
                <w:top w:val="none" w:sz="0" w:space="0" w:color="auto"/>
                <w:left w:val="none" w:sz="0" w:space="0" w:color="auto"/>
                <w:bottom w:val="none" w:sz="0" w:space="0" w:color="auto"/>
                <w:right w:val="none" w:sz="0" w:space="0" w:color="auto"/>
              </w:divBdr>
            </w:div>
            <w:div w:id="2123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5283">
      <w:bodyDiv w:val="1"/>
      <w:marLeft w:val="0"/>
      <w:marRight w:val="0"/>
      <w:marTop w:val="0"/>
      <w:marBottom w:val="0"/>
      <w:divBdr>
        <w:top w:val="none" w:sz="0" w:space="0" w:color="auto"/>
        <w:left w:val="none" w:sz="0" w:space="0" w:color="auto"/>
        <w:bottom w:val="none" w:sz="0" w:space="0" w:color="auto"/>
        <w:right w:val="none" w:sz="0" w:space="0" w:color="auto"/>
      </w:divBdr>
      <w:divsChild>
        <w:div w:id="2023582762">
          <w:marLeft w:val="0"/>
          <w:marRight w:val="0"/>
          <w:marTop w:val="0"/>
          <w:marBottom w:val="0"/>
          <w:divBdr>
            <w:top w:val="none" w:sz="0" w:space="0" w:color="auto"/>
            <w:left w:val="none" w:sz="0" w:space="0" w:color="auto"/>
            <w:bottom w:val="none" w:sz="0" w:space="0" w:color="auto"/>
            <w:right w:val="none" w:sz="0" w:space="0" w:color="auto"/>
          </w:divBdr>
          <w:divsChild>
            <w:div w:id="259946339">
              <w:marLeft w:val="0"/>
              <w:marRight w:val="0"/>
              <w:marTop w:val="0"/>
              <w:marBottom w:val="0"/>
              <w:divBdr>
                <w:top w:val="none" w:sz="0" w:space="0" w:color="auto"/>
                <w:left w:val="none" w:sz="0" w:space="0" w:color="auto"/>
                <w:bottom w:val="none" w:sz="0" w:space="0" w:color="auto"/>
                <w:right w:val="none" w:sz="0" w:space="0" w:color="auto"/>
              </w:divBdr>
            </w:div>
            <w:div w:id="311833339">
              <w:marLeft w:val="0"/>
              <w:marRight w:val="0"/>
              <w:marTop w:val="0"/>
              <w:marBottom w:val="0"/>
              <w:divBdr>
                <w:top w:val="none" w:sz="0" w:space="0" w:color="auto"/>
                <w:left w:val="none" w:sz="0" w:space="0" w:color="auto"/>
                <w:bottom w:val="none" w:sz="0" w:space="0" w:color="auto"/>
                <w:right w:val="none" w:sz="0" w:space="0" w:color="auto"/>
              </w:divBdr>
            </w:div>
            <w:div w:id="362444105">
              <w:marLeft w:val="0"/>
              <w:marRight w:val="0"/>
              <w:marTop w:val="0"/>
              <w:marBottom w:val="0"/>
              <w:divBdr>
                <w:top w:val="none" w:sz="0" w:space="0" w:color="auto"/>
                <w:left w:val="none" w:sz="0" w:space="0" w:color="auto"/>
                <w:bottom w:val="none" w:sz="0" w:space="0" w:color="auto"/>
                <w:right w:val="none" w:sz="0" w:space="0" w:color="auto"/>
              </w:divBdr>
            </w:div>
            <w:div w:id="370569785">
              <w:marLeft w:val="0"/>
              <w:marRight w:val="0"/>
              <w:marTop w:val="0"/>
              <w:marBottom w:val="0"/>
              <w:divBdr>
                <w:top w:val="none" w:sz="0" w:space="0" w:color="auto"/>
                <w:left w:val="none" w:sz="0" w:space="0" w:color="auto"/>
                <w:bottom w:val="none" w:sz="0" w:space="0" w:color="auto"/>
                <w:right w:val="none" w:sz="0" w:space="0" w:color="auto"/>
              </w:divBdr>
            </w:div>
            <w:div w:id="381491308">
              <w:marLeft w:val="0"/>
              <w:marRight w:val="0"/>
              <w:marTop w:val="0"/>
              <w:marBottom w:val="0"/>
              <w:divBdr>
                <w:top w:val="none" w:sz="0" w:space="0" w:color="auto"/>
                <w:left w:val="none" w:sz="0" w:space="0" w:color="auto"/>
                <w:bottom w:val="none" w:sz="0" w:space="0" w:color="auto"/>
                <w:right w:val="none" w:sz="0" w:space="0" w:color="auto"/>
              </w:divBdr>
            </w:div>
            <w:div w:id="727343606">
              <w:marLeft w:val="0"/>
              <w:marRight w:val="0"/>
              <w:marTop w:val="0"/>
              <w:marBottom w:val="0"/>
              <w:divBdr>
                <w:top w:val="none" w:sz="0" w:space="0" w:color="auto"/>
                <w:left w:val="none" w:sz="0" w:space="0" w:color="auto"/>
                <w:bottom w:val="none" w:sz="0" w:space="0" w:color="auto"/>
                <w:right w:val="none" w:sz="0" w:space="0" w:color="auto"/>
              </w:divBdr>
            </w:div>
            <w:div w:id="739602382">
              <w:marLeft w:val="0"/>
              <w:marRight w:val="0"/>
              <w:marTop w:val="0"/>
              <w:marBottom w:val="0"/>
              <w:divBdr>
                <w:top w:val="none" w:sz="0" w:space="0" w:color="auto"/>
                <w:left w:val="none" w:sz="0" w:space="0" w:color="auto"/>
                <w:bottom w:val="none" w:sz="0" w:space="0" w:color="auto"/>
                <w:right w:val="none" w:sz="0" w:space="0" w:color="auto"/>
              </w:divBdr>
            </w:div>
            <w:div w:id="758409758">
              <w:marLeft w:val="0"/>
              <w:marRight w:val="0"/>
              <w:marTop w:val="0"/>
              <w:marBottom w:val="0"/>
              <w:divBdr>
                <w:top w:val="none" w:sz="0" w:space="0" w:color="auto"/>
                <w:left w:val="none" w:sz="0" w:space="0" w:color="auto"/>
                <w:bottom w:val="none" w:sz="0" w:space="0" w:color="auto"/>
                <w:right w:val="none" w:sz="0" w:space="0" w:color="auto"/>
              </w:divBdr>
            </w:div>
            <w:div w:id="956254117">
              <w:marLeft w:val="0"/>
              <w:marRight w:val="0"/>
              <w:marTop w:val="0"/>
              <w:marBottom w:val="0"/>
              <w:divBdr>
                <w:top w:val="none" w:sz="0" w:space="0" w:color="auto"/>
                <w:left w:val="none" w:sz="0" w:space="0" w:color="auto"/>
                <w:bottom w:val="none" w:sz="0" w:space="0" w:color="auto"/>
                <w:right w:val="none" w:sz="0" w:space="0" w:color="auto"/>
              </w:divBdr>
            </w:div>
            <w:div w:id="1075588877">
              <w:marLeft w:val="0"/>
              <w:marRight w:val="0"/>
              <w:marTop w:val="0"/>
              <w:marBottom w:val="0"/>
              <w:divBdr>
                <w:top w:val="none" w:sz="0" w:space="0" w:color="auto"/>
                <w:left w:val="none" w:sz="0" w:space="0" w:color="auto"/>
                <w:bottom w:val="none" w:sz="0" w:space="0" w:color="auto"/>
                <w:right w:val="none" w:sz="0" w:space="0" w:color="auto"/>
              </w:divBdr>
            </w:div>
            <w:div w:id="1142624831">
              <w:marLeft w:val="0"/>
              <w:marRight w:val="0"/>
              <w:marTop w:val="0"/>
              <w:marBottom w:val="0"/>
              <w:divBdr>
                <w:top w:val="none" w:sz="0" w:space="0" w:color="auto"/>
                <w:left w:val="none" w:sz="0" w:space="0" w:color="auto"/>
                <w:bottom w:val="none" w:sz="0" w:space="0" w:color="auto"/>
                <w:right w:val="none" w:sz="0" w:space="0" w:color="auto"/>
              </w:divBdr>
            </w:div>
            <w:div w:id="1346975516">
              <w:marLeft w:val="0"/>
              <w:marRight w:val="0"/>
              <w:marTop w:val="0"/>
              <w:marBottom w:val="0"/>
              <w:divBdr>
                <w:top w:val="none" w:sz="0" w:space="0" w:color="auto"/>
                <w:left w:val="none" w:sz="0" w:space="0" w:color="auto"/>
                <w:bottom w:val="none" w:sz="0" w:space="0" w:color="auto"/>
                <w:right w:val="none" w:sz="0" w:space="0" w:color="auto"/>
              </w:divBdr>
            </w:div>
            <w:div w:id="1504052326">
              <w:marLeft w:val="0"/>
              <w:marRight w:val="0"/>
              <w:marTop w:val="0"/>
              <w:marBottom w:val="0"/>
              <w:divBdr>
                <w:top w:val="none" w:sz="0" w:space="0" w:color="auto"/>
                <w:left w:val="none" w:sz="0" w:space="0" w:color="auto"/>
                <w:bottom w:val="none" w:sz="0" w:space="0" w:color="auto"/>
                <w:right w:val="none" w:sz="0" w:space="0" w:color="auto"/>
              </w:divBdr>
            </w:div>
            <w:div w:id="1682390215">
              <w:marLeft w:val="0"/>
              <w:marRight w:val="0"/>
              <w:marTop w:val="0"/>
              <w:marBottom w:val="0"/>
              <w:divBdr>
                <w:top w:val="none" w:sz="0" w:space="0" w:color="auto"/>
                <w:left w:val="none" w:sz="0" w:space="0" w:color="auto"/>
                <w:bottom w:val="none" w:sz="0" w:space="0" w:color="auto"/>
                <w:right w:val="none" w:sz="0" w:space="0" w:color="auto"/>
              </w:divBdr>
            </w:div>
            <w:div w:id="1834178328">
              <w:marLeft w:val="0"/>
              <w:marRight w:val="0"/>
              <w:marTop w:val="0"/>
              <w:marBottom w:val="0"/>
              <w:divBdr>
                <w:top w:val="none" w:sz="0" w:space="0" w:color="auto"/>
                <w:left w:val="none" w:sz="0" w:space="0" w:color="auto"/>
                <w:bottom w:val="none" w:sz="0" w:space="0" w:color="auto"/>
                <w:right w:val="none" w:sz="0" w:space="0" w:color="auto"/>
              </w:divBdr>
            </w:div>
            <w:div w:id="183556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2451">
      <w:bodyDiv w:val="1"/>
      <w:marLeft w:val="0"/>
      <w:marRight w:val="0"/>
      <w:marTop w:val="0"/>
      <w:marBottom w:val="0"/>
      <w:divBdr>
        <w:top w:val="none" w:sz="0" w:space="0" w:color="auto"/>
        <w:left w:val="none" w:sz="0" w:space="0" w:color="auto"/>
        <w:bottom w:val="none" w:sz="0" w:space="0" w:color="auto"/>
        <w:right w:val="none" w:sz="0" w:space="0" w:color="auto"/>
      </w:divBdr>
      <w:divsChild>
        <w:div w:id="1369064100">
          <w:marLeft w:val="0"/>
          <w:marRight w:val="0"/>
          <w:marTop w:val="0"/>
          <w:marBottom w:val="0"/>
          <w:divBdr>
            <w:top w:val="none" w:sz="0" w:space="0" w:color="auto"/>
            <w:left w:val="none" w:sz="0" w:space="0" w:color="auto"/>
            <w:bottom w:val="none" w:sz="0" w:space="0" w:color="auto"/>
            <w:right w:val="none" w:sz="0" w:space="0" w:color="auto"/>
          </w:divBdr>
          <w:divsChild>
            <w:div w:id="523983274">
              <w:marLeft w:val="0"/>
              <w:marRight w:val="0"/>
              <w:marTop w:val="0"/>
              <w:marBottom w:val="0"/>
              <w:divBdr>
                <w:top w:val="none" w:sz="0" w:space="0" w:color="auto"/>
                <w:left w:val="none" w:sz="0" w:space="0" w:color="auto"/>
                <w:bottom w:val="none" w:sz="0" w:space="0" w:color="auto"/>
                <w:right w:val="none" w:sz="0" w:space="0" w:color="auto"/>
              </w:divBdr>
            </w:div>
            <w:div w:id="831214029">
              <w:marLeft w:val="0"/>
              <w:marRight w:val="0"/>
              <w:marTop w:val="0"/>
              <w:marBottom w:val="0"/>
              <w:divBdr>
                <w:top w:val="none" w:sz="0" w:space="0" w:color="auto"/>
                <w:left w:val="none" w:sz="0" w:space="0" w:color="auto"/>
                <w:bottom w:val="none" w:sz="0" w:space="0" w:color="auto"/>
                <w:right w:val="none" w:sz="0" w:space="0" w:color="auto"/>
              </w:divBdr>
            </w:div>
            <w:div w:id="892545843">
              <w:marLeft w:val="0"/>
              <w:marRight w:val="0"/>
              <w:marTop w:val="0"/>
              <w:marBottom w:val="0"/>
              <w:divBdr>
                <w:top w:val="none" w:sz="0" w:space="0" w:color="auto"/>
                <w:left w:val="none" w:sz="0" w:space="0" w:color="auto"/>
                <w:bottom w:val="none" w:sz="0" w:space="0" w:color="auto"/>
                <w:right w:val="none" w:sz="0" w:space="0" w:color="auto"/>
              </w:divBdr>
            </w:div>
            <w:div w:id="1301422100">
              <w:marLeft w:val="0"/>
              <w:marRight w:val="0"/>
              <w:marTop w:val="0"/>
              <w:marBottom w:val="0"/>
              <w:divBdr>
                <w:top w:val="none" w:sz="0" w:space="0" w:color="auto"/>
                <w:left w:val="none" w:sz="0" w:space="0" w:color="auto"/>
                <w:bottom w:val="none" w:sz="0" w:space="0" w:color="auto"/>
                <w:right w:val="none" w:sz="0" w:space="0" w:color="auto"/>
              </w:divBdr>
            </w:div>
            <w:div w:id="1399135799">
              <w:marLeft w:val="0"/>
              <w:marRight w:val="0"/>
              <w:marTop w:val="0"/>
              <w:marBottom w:val="0"/>
              <w:divBdr>
                <w:top w:val="none" w:sz="0" w:space="0" w:color="auto"/>
                <w:left w:val="none" w:sz="0" w:space="0" w:color="auto"/>
                <w:bottom w:val="none" w:sz="0" w:space="0" w:color="auto"/>
                <w:right w:val="none" w:sz="0" w:space="0" w:color="auto"/>
              </w:divBdr>
            </w:div>
            <w:div w:id="1442260913">
              <w:marLeft w:val="0"/>
              <w:marRight w:val="0"/>
              <w:marTop w:val="0"/>
              <w:marBottom w:val="0"/>
              <w:divBdr>
                <w:top w:val="none" w:sz="0" w:space="0" w:color="auto"/>
                <w:left w:val="none" w:sz="0" w:space="0" w:color="auto"/>
                <w:bottom w:val="none" w:sz="0" w:space="0" w:color="auto"/>
                <w:right w:val="none" w:sz="0" w:space="0" w:color="auto"/>
              </w:divBdr>
            </w:div>
            <w:div w:id="181791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89853">
      <w:bodyDiv w:val="1"/>
      <w:marLeft w:val="0"/>
      <w:marRight w:val="0"/>
      <w:marTop w:val="0"/>
      <w:marBottom w:val="0"/>
      <w:divBdr>
        <w:top w:val="none" w:sz="0" w:space="0" w:color="auto"/>
        <w:left w:val="none" w:sz="0" w:space="0" w:color="auto"/>
        <w:bottom w:val="none" w:sz="0" w:space="0" w:color="auto"/>
        <w:right w:val="none" w:sz="0" w:space="0" w:color="auto"/>
      </w:divBdr>
      <w:divsChild>
        <w:div w:id="558513011">
          <w:marLeft w:val="0"/>
          <w:marRight w:val="0"/>
          <w:marTop w:val="0"/>
          <w:marBottom w:val="0"/>
          <w:divBdr>
            <w:top w:val="none" w:sz="0" w:space="0" w:color="auto"/>
            <w:left w:val="none" w:sz="0" w:space="0" w:color="auto"/>
            <w:bottom w:val="none" w:sz="0" w:space="0" w:color="auto"/>
            <w:right w:val="none" w:sz="0" w:space="0" w:color="auto"/>
          </w:divBdr>
          <w:divsChild>
            <w:div w:id="119121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80317">
      <w:bodyDiv w:val="1"/>
      <w:marLeft w:val="0"/>
      <w:marRight w:val="0"/>
      <w:marTop w:val="0"/>
      <w:marBottom w:val="0"/>
      <w:divBdr>
        <w:top w:val="none" w:sz="0" w:space="0" w:color="auto"/>
        <w:left w:val="none" w:sz="0" w:space="0" w:color="auto"/>
        <w:bottom w:val="none" w:sz="0" w:space="0" w:color="auto"/>
        <w:right w:val="none" w:sz="0" w:space="0" w:color="auto"/>
      </w:divBdr>
      <w:divsChild>
        <w:div w:id="1897932904">
          <w:marLeft w:val="0"/>
          <w:marRight w:val="0"/>
          <w:marTop w:val="0"/>
          <w:marBottom w:val="0"/>
          <w:divBdr>
            <w:top w:val="none" w:sz="0" w:space="0" w:color="auto"/>
            <w:left w:val="none" w:sz="0" w:space="0" w:color="auto"/>
            <w:bottom w:val="none" w:sz="0" w:space="0" w:color="auto"/>
            <w:right w:val="none" w:sz="0" w:space="0" w:color="auto"/>
          </w:divBdr>
          <w:divsChild>
            <w:div w:id="58721685">
              <w:marLeft w:val="0"/>
              <w:marRight w:val="0"/>
              <w:marTop w:val="0"/>
              <w:marBottom w:val="0"/>
              <w:divBdr>
                <w:top w:val="none" w:sz="0" w:space="0" w:color="auto"/>
                <w:left w:val="none" w:sz="0" w:space="0" w:color="auto"/>
                <w:bottom w:val="none" w:sz="0" w:space="0" w:color="auto"/>
                <w:right w:val="none" w:sz="0" w:space="0" w:color="auto"/>
              </w:divBdr>
            </w:div>
            <w:div w:id="105930163">
              <w:marLeft w:val="0"/>
              <w:marRight w:val="0"/>
              <w:marTop w:val="0"/>
              <w:marBottom w:val="0"/>
              <w:divBdr>
                <w:top w:val="none" w:sz="0" w:space="0" w:color="auto"/>
                <w:left w:val="none" w:sz="0" w:space="0" w:color="auto"/>
                <w:bottom w:val="none" w:sz="0" w:space="0" w:color="auto"/>
                <w:right w:val="none" w:sz="0" w:space="0" w:color="auto"/>
              </w:divBdr>
            </w:div>
            <w:div w:id="112214625">
              <w:marLeft w:val="0"/>
              <w:marRight w:val="0"/>
              <w:marTop w:val="0"/>
              <w:marBottom w:val="0"/>
              <w:divBdr>
                <w:top w:val="none" w:sz="0" w:space="0" w:color="auto"/>
                <w:left w:val="none" w:sz="0" w:space="0" w:color="auto"/>
                <w:bottom w:val="none" w:sz="0" w:space="0" w:color="auto"/>
                <w:right w:val="none" w:sz="0" w:space="0" w:color="auto"/>
              </w:divBdr>
            </w:div>
            <w:div w:id="138114921">
              <w:marLeft w:val="0"/>
              <w:marRight w:val="0"/>
              <w:marTop w:val="0"/>
              <w:marBottom w:val="0"/>
              <w:divBdr>
                <w:top w:val="none" w:sz="0" w:space="0" w:color="auto"/>
                <w:left w:val="none" w:sz="0" w:space="0" w:color="auto"/>
                <w:bottom w:val="none" w:sz="0" w:space="0" w:color="auto"/>
                <w:right w:val="none" w:sz="0" w:space="0" w:color="auto"/>
              </w:divBdr>
            </w:div>
            <w:div w:id="270476460">
              <w:marLeft w:val="0"/>
              <w:marRight w:val="0"/>
              <w:marTop w:val="0"/>
              <w:marBottom w:val="0"/>
              <w:divBdr>
                <w:top w:val="none" w:sz="0" w:space="0" w:color="auto"/>
                <w:left w:val="none" w:sz="0" w:space="0" w:color="auto"/>
                <w:bottom w:val="none" w:sz="0" w:space="0" w:color="auto"/>
                <w:right w:val="none" w:sz="0" w:space="0" w:color="auto"/>
              </w:divBdr>
            </w:div>
            <w:div w:id="476143614">
              <w:marLeft w:val="0"/>
              <w:marRight w:val="0"/>
              <w:marTop w:val="0"/>
              <w:marBottom w:val="0"/>
              <w:divBdr>
                <w:top w:val="none" w:sz="0" w:space="0" w:color="auto"/>
                <w:left w:val="none" w:sz="0" w:space="0" w:color="auto"/>
                <w:bottom w:val="none" w:sz="0" w:space="0" w:color="auto"/>
                <w:right w:val="none" w:sz="0" w:space="0" w:color="auto"/>
              </w:divBdr>
            </w:div>
            <w:div w:id="517086449">
              <w:marLeft w:val="0"/>
              <w:marRight w:val="0"/>
              <w:marTop w:val="0"/>
              <w:marBottom w:val="0"/>
              <w:divBdr>
                <w:top w:val="none" w:sz="0" w:space="0" w:color="auto"/>
                <w:left w:val="none" w:sz="0" w:space="0" w:color="auto"/>
                <w:bottom w:val="none" w:sz="0" w:space="0" w:color="auto"/>
                <w:right w:val="none" w:sz="0" w:space="0" w:color="auto"/>
              </w:divBdr>
            </w:div>
            <w:div w:id="684868882">
              <w:marLeft w:val="0"/>
              <w:marRight w:val="0"/>
              <w:marTop w:val="0"/>
              <w:marBottom w:val="0"/>
              <w:divBdr>
                <w:top w:val="none" w:sz="0" w:space="0" w:color="auto"/>
                <w:left w:val="none" w:sz="0" w:space="0" w:color="auto"/>
                <w:bottom w:val="none" w:sz="0" w:space="0" w:color="auto"/>
                <w:right w:val="none" w:sz="0" w:space="0" w:color="auto"/>
              </w:divBdr>
            </w:div>
            <w:div w:id="794834387">
              <w:marLeft w:val="0"/>
              <w:marRight w:val="0"/>
              <w:marTop w:val="0"/>
              <w:marBottom w:val="0"/>
              <w:divBdr>
                <w:top w:val="none" w:sz="0" w:space="0" w:color="auto"/>
                <w:left w:val="none" w:sz="0" w:space="0" w:color="auto"/>
                <w:bottom w:val="none" w:sz="0" w:space="0" w:color="auto"/>
                <w:right w:val="none" w:sz="0" w:space="0" w:color="auto"/>
              </w:divBdr>
            </w:div>
            <w:div w:id="810639917">
              <w:marLeft w:val="0"/>
              <w:marRight w:val="0"/>
              <w:marTop w:val="0"/>
              <w:marBottom w:val="0"/>
              <w:divBdr>
                <w:top w:val="none" w:sz="0" w:space="0" w:color="auto"/>
                <w:left w:val="none" w:sz="0" w:space="0" w:color="auto"/>
                <w:bottom w:val="none" w:sz="0" w:space="0" w:color="auto"/>
                <w:right w:val="none" w:sz="0" w:space="0" w:color="auto"/>
              </w:divBdr>
            </w:div>
            <w:div w:id="848985153">
              <w:marLeft w:val="0"/>
              <w:marRight w:val="0"/>
              <w:marTop w:val="0"/>
              <w:marBottom w:val="0"/>
              <w:divBdr>
                <w:top w:val="none" w:sz="0" w:space="0" w:color="auto"/>
                <w:left w:val="none" w:sz="0" w:space="0" w:color="auto"/>
                <w:bottom w:val="none" w:sz="0" w:space="0" w:color="auto"/>
                <w:right w:val="none" w:sz="0" w:space="0" w:color="auto"/>
              </w:divBdr>
            </w:div>
            <w:div w:id="882595245">
              <w:marLeft w:val="0"/>
              <w:marRight w:val="0"/>
              <w:marTop w:val="0"/>
              <w:marBottom w:val="0"/>
              <w:divBdr>
                <w:top w:val="none" w:sz="0" w:space="0" w:color="auto"/>
                <w:left w:val="none" w:sz="0" w:space="0" w:color="auto"/>
                <w:bottom w:val="none" w:sz="0" w:space="0" w:color="auto"/>
                <w:right w:val="none" w:sz="0" w:space="0" w:color="auto"/>
              </w:divBdr>
            </w:div>
            <w:div w:id="935015322">
              <w:marLeft w:val="0"/>
              <w:marRight w:val="0"/>
              <w:marTop w:val="0"/>
              <w:marBottom w:val="0"/>
              <w:divBdr>
                <w:top w:val="none" w:sz="0" w:space="0" w:color="auto"/>
                <w:left w:val="none" w:sz="0" w:space="0" w:color="auto"/>
                <w:bottom w:val="none" w:sz="0" w:space="0" w:color="auto"/>
                <w:right w:val="none" w:sz="0" w:space="0" w:color="auto"/>
              </w:divBdr>
            </w:div>
            <w:div w:id="1043596096">
              <w:marLeft w:val="0"/>
              <w:marRight w:val="0"/>
              <w:marTop w:val="0"/>
              <w:marBottom w:val="0"/>
              <w:divBdr>
                <w:top w:val="none" w:sz="0" w:space="0" w:color="auto"/>
                <w:left w:val="none" w:sz="0" w:space="0" w:color="auto"/>
                <w:bottom w:val="none" w:sz="0" w:space="0" w:color="auto"/>
                <w:right w:val="none" w:sz="0" w:space="0" w:color="auto"/>
              </w:divBdr>
            </w:div>
            <w:div w:id="1198007850">
              <w:marLeft w:val="0"/>
              <w:marRight w:val="0"/>
              <w:marTop w:val="0"/>
              <w:marBottom w:val="0"/>
              <w:divBdr>
                <w:top w:val="none" w:sz="0" w:space="0" w:color="auto"/>
                <w:left w:val="none" w:sz="0" w:space="0" w:color="auto"/>
                <w:bottom w:val="none" w:sz="0" w:space="0" w:color="auto"/>
                <w:right w:val="none" w:sz="0" w:space="0" w:color="auto"/>
              </w:divBdr>
            </w:div>
            <w:div w:id="1316640889">
              <w:marLeft w:val="0"/>
              <w:marRight w:val="0"/>
              <w:marTop w:val="0"/>
              <w:marBottom w:val="0"/>
              <w:divBdr>
                <w:top w:val="none" w:sz="0" w:space="0" w:color="auto"/>
                <w:left w:val="none" w:sz="0" w:space="0" w:color="auto"/>
                <w:bottom w:val="none" w:sz="0" w:space="0" w:color="auto"/>
                <w:right w:val="none" w:sz="0" w:space="0" w:color="auto"/>
              </w:divBdr>
            </w:div>
            <w:div w:id="1592424850">
              <w:marLeft w:val="0"/>
              <w:marRight w:val="0"/>
              <w:marTop w:val="0"/>
              <w:marBottom w:val="0"/>
              <w:divBdr>
                <w:top w:val="none" w:sz="0" w:space="0" w:color="auto"/>
                <w:left w:val="none" w:sz="0" w:space="0" w:color="auto"/>
                <w:bottom w:val="none" w:sz="0" w:space="0" w:color="auto"/>
                <w:right w:val="none" w:sz="0" w:space="0" w:color="auto"/>
              </w:divBdr>
            </w:div>
            <w:div w:id="1614511161">
              <w:marLeft w:val="0"/>
              <w:marRight w:val="0"/>
              <w:marTop w:val="0"/>
              <w:marBottom w:val="0"/>
              <w:divBdr>
                <w:top w:val="none" w:sz="0" w:space="0" w:color="auto"/>
                <w:left w:val="none" w:sz="0" w:space="0" w:color="auto"/>
                <w:bottom w:val="none" w:sz="0" w:space="0" w:color="auto"/>
                <w:right w:val="none" w:sz="0" w:space="0" w:color="auto"/>
              </w:divBdr>
            </w:div>
            <w:div w:id="1815442489">
              <w:marLeft w:val="0"/>
              <w:marRight w:val="0"/>
              <w:marTop w:val="0"/>
              <w:marBottom w:val="0"/>
              <w:divBdr>
                <w:top w:val="none" w:sz="0" w:space="0" w:color="auto"/>
                <w:left w:val="none" w:sz="0" w:space="0" w:color="auto"/>
                <w:bottom w:val="none" w:sz="0" w:space="0" w:color="auto"/>
                <w:right w:val="none" w:sz="0" w:space="0" w:color="auto"/>
              </w:divBdr>
            </w:div>
            <w:div w:id="1839536447">
              <w:marLeft w:val="0"/>
              <w:marRight w:val="0"/>
              <w:marTop w:val="0"/>
              <w:marBottom w:val="0"/>
              <w:divBdr>
                <w:top w:val="none" w:sz="0" w:space="0" w:color="auto"/>
                <w:left w:val="none" w:sz="0" w:space="0" w:color="auto"/>
                <w:bottom w:val="none" w:sz="0" w:space="0" w:color="auto"/>
                <w:right w:val="none" w:sz="0" w:space="0" w:color="auto"/>
              </w:divBdr>
            </w:div>
            <w:div w:id="2106222996">
              <w:marLeft w:val="0"/>
              <w:marRight w:val="0"/>
              <w:marTop w:val="0"/>
              <w:marBottom w:val="0"/>
              <w:divBdr>
                <w:top w:val="none" w:sz="0" w:space="0" w:color="auto"/>
                <w:left w:val="none" w:sz="0" w:space="0" w:color="auto"/>
                <w:bottom w:val="none" w:sz="0" w:space="0" w:color="auto"/>
                <w:right w:val="none" w:sz="0" w:space="0" w:color="auto"/>
              </w:divBdr>
            </w:div>
            <w:div w:id="213073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4451">
      <w:bodyDiv w:val="1"/>
      <w:marLeft w:val="0"/>
      <w:marRight w:val="0"/>
      <w:marTop w:val="0"/>
      <w:marBottom w:val="0"/>
      <w:divBdr>
        <w:top w:val="none" w:sz="0" w:space="0" w:color="auto"/>
        <w:left w:val="none" w:sz="0" w:space="0" w:color="auto"/>
        <w:bottom w:val="none" w:sz="0" w:space="0" w:color="auto"/>
        <w:right w:val="none" w:sz="0" w:space="0" w:color="auto"/>
      </w:divBdr>
      <w:divsChild>
        <w:div w:id="2006277952">
          <w:marLeft w:val="0"/>
          <w:marRight w:val="0"/>
          <w:marTop w:val="0"/>
          <w:marBottom w:val="0"/>
          <w:divBdr>
            <w:top w:val="none" w:sz="0" w:space="0" w:color="auto"/>
            <w:left w:val="none" w:sz="0" w:space="0" w:color="auto"/>
            <w:bottom w:val="none" w:sz="0" w:space="0" w:color="auto"/>
            <w:right w:val="none" w:sz="0" w:space="0" w:color="auto"/>
          </w:divBdr>
          <w:divsChild>
            <w:div w:id="361515699">
              <w:marLeft w:val="0"/>
              <w:marRight w:val="0"/>
              <w:marTop w:val="0"/>
              <w:marBottom w:val="0"/>
              <w:divBdr>
                <w:top w:val="none" w:sz="0" w:space="0" w:color="auto"/>
                <w:left w:val="none" w:sz="0" w:space="0" w:color="auto"/>
                <w:bottom w:val="none" w:sz="0" w:space="0" w:color="auto"/>
                <w:right w:val="none" w:sz="0" w:space="0" w:color="auto"/>
              </w:divBdr>
            </w:div>
            <w:div w:id="403454153">
              <w:marLeft w:val="0"/>
              <w:marRight w:val="0"/>
              <w:marTop w:val="0"/>
              <w:marBottom w:val="0"/>
              <w:divBdr>
                <w:top w:val="none" w:sz="0" w:space="0" w:color="auto"/>
                <w:left w:val="none" w:sz="0" w:space="0" w:color="auto"/>
                <w:bottom w:val="none" w:sz="0" w:space="0" w:color="auto"/>
                <w:right w:val="none" w:sz="0" w:space="0" w:color="auto"/>
              </w:divBdr>
            </w:div>
            <w:div w:id="413208748">
              <w:marLeft w:val="0"/>
              <w:marRight w:val="0"/>
              <w:marTop w:val="0"/>
              <w:marBottom w:val="0"/>
              <w:divBdr>
                <w:top w:val="none" w:sz="0" w:space="0" w:color="auto"/>
                <w:left w:val="none" w:sz="0" w:space="0" w:color="auto"/>
                <w:bottom w:val="none" w:sz="0" w:space="0" w:color="auto"/>
                <w:right w:val="none" w:sz="0" w:space="0" w:color="auto"/>
              </w:divBdr>
            </w:div>
            <w:div w:id="569466192">
              <w:marLeft w:val="0"/>
              <w:marRight w:val="0"/>
              <w:marTop w:val="0"/>
              <w:marBottom w:val="0"/>
              <w:divBdr>
                <w:top w:val="none" w:sz="0" w:space="0" w:color="auto"/>
                <w:left w:val="none" w:sz="0" w:space="0" w:color="auto"/>
                <w:bottom w:val="none" w:sz="0" w:space="0" w:color="auto"/>
                <w:right w:val="none" w:sz="0" w:space="0" w:color="auto"/>
              </w:divBdr>
            </w:div>
            <w:div w:id="572356171">
              <w:marLeft w:val="0"/>
              <w:marRight w:val="0"/>
              <w:marTop w:val="0"/>
              <w:marBottom w:val="0"/>
              <w:divBdr>
                <w:top w:val="none" w:sz="0" w:space="0" w:color="auto"/>
                <w:left w:val="none" w:sz="0" w:space="0" w:color="auto"/>
                <w:bottom w:val="none" w:sz="0" w:space="0" w:color="auto"/>
                <w:right w:val="none" w:sz="0" w:space="0" w:color="auto"/>
              </w:divBdr>
            </w:div>
            <w:div w:id="633949600">
              <w:marLeft w:val="0"/>
              <w:marRight w:val="0"/>
              <w:marTop w:val="0"/>
              <w:marBottom w:val="0"/>
              <w:divBdr>
                <w:top w:val="none" w:sz="0" w:space="0" w:color="auto"/>
                <w:left w:val="none" w:sz="0" w:space="0" w:color="auto"/>
                <w:bottom w:val="none" w:sz="0" w:space="0" w:color="auto"/>
                <w:right w:val="none" w:sz="0" w:space="0" w:color="auto"/>
              </w:divBdr>
            </w:div>
            <w:div w:id="762069359">
              <w:marLeft w:val="0"/>
              <w:marRight w:val="0"/>
              <w:marTop w:val="0"/>
              <w:marBottom w:val="0"/>
              <w:divBdr>
                <w:top w:val="none" w:sz="0" w:space="0" w:color="auto"/>
                <w:left w:val="none" w:sz="0" w:space="0" w:color="auto"/>
                <w:bottom w:val="none" w:sz="0" w:space="0" w:color="auto"/>
                <w:right w:val="none" w:sz="0" w:space="0" w:color="auto"/>
              </w:divBdr>
            </w:div>
            <w:div w:id="795488727">
              <w:marLeft w:val="0"/>
              <w:marRight w:val="0"/>
              <w:marTop w:val="0"/>
              <w:marBottom w:val="0"/>
              <w:divBdr>
                <w:top w:val="none" w:sz="0" w:space="0" w:color="auto"/>
                <w:left w:val="none" w:sz="0" w:space="0" w:color="auto"/>
                <w:bottom w:val="none" w:sz="0" w:space="0" w:color="auto"/>
                <w:right w:val="none" w:sz="0" w:space="0" w:color="auto"/>
              </w:divBdr>
            </w:div>
            <w:div w:id="1185250735">
              <w:marLeft w:val="0"/>
              <w:marRight w:val="0"/>
              <w:marTop w:val="0"/>
              <w:marBottom w:val="0"/>
              <w:divBdr>
                <w:top w:val="none" w:sz="0" w:space="0" w:color="auto"/>
                <w:left w:val="none" w:sz="0" w:space="0" w:color="auto"/>
                <w:bottom w:val="none" w:sz="0" w:space="0" w:color="auto"/>
                <w:right w:val="none" w:sz="0" w:space="0" w:color="auto"/>
              </w:divBdr>
            </w:div>
            <w:div w:id="1238396229">
              <w:marLeft w:val="0"/>
              <w:marRight w:val="0"/>
              <w:marTop w:val="0"/>
              <w:marBottom w:val="0"/>
              <w:divBdr>
                <w:top w:val="none" w:sz="0" w:space="0" w:color="auto"/>
                <w:left w:val="none" w:sz="0" w:space="0" w:color="auto"/>
                <w:bottom w:val="none" w:sz="0" w:space="0" w:color="auto"/>
                <w:right w:val="none" w:sz="0" w:space="0" w:color="auto"/>
              </w:divBdr>
            </w:div>
            <w:div w:id="1291860415">
              <w:marLeft w:val="0"/>
              <w:marRight w:val="0"/>
              <w:marTop w:val="0"/>
              <w:marBottom w:val="0"/>
              <w:divBdr>
                <w:top w:val="none" w:sz="0" w:space="0" w:color="auto"/>
                <w:left w:val="none" w:sz="0" w:space="0" w:color="auto"/>
                <w:bottom w:val="none" w:sz="0" w:space="0" w:color="auto"/>
                <w:right w:val="none" w:sz="0" w:space="0" w:color="auto"/>
              </w:divBdr>
            </w:div>
            <w:div w:id="1392197261">
              <w:marLeft w:val="0"/>
              <w:marRight w:val="0"/>
              <w:marTop w:val="0"/>
              <w:marBottom w:val="0"/>
              <w:divBdr>
                <w:top w:val="none" w:sz="0" w:space="0" w:color="auto"/>
                <w:left w:val="none" w:sz="0" w:space="0" w:color="auto"/>
                <w:bottom w:val="none" w:sz="0" w:space="0" w:color="auto"/>
                <w:right w:val="none" w:sz="0" w:space="0" w:color="auto"/>
              </w:divBdr>
            </w:div>
            <w:div w:id="1710449578">
              <w:marLeft w:val="0"/>
              <w:marRight w:val="0"/>
              <w:marTop w:val="0"/>
              <w:marBottom w:val="0"/>
              <w:divBdr>
                <w:top w:val="none" w:sz="0" w:space="0" w:color="auto"/>
                <w:left w:val="none" w:sz="0" w:space="0" w:color="auto"/>
                <w:bottom w:val="none" w:sz="0" w:space="0" w:color="auto"/>
                <w:right w:val="none" w:sz="0" w:space="0" w:color="auto"/>
              </w:divBdr>
            </w:div>
            <w:div w:id="209466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78511">
      <w:bodyDiv w:val="1"/>
      <w:marLeft w:val="0"/>
      <w:marRight w:val="0"/>
      <w:marTop w:val="0"/>
      <w:marBottom w:val="0"/>
      <w:divBdr>
        <w:top w:val="none" w:sz="0" w:space="0" w:color="auto"/>
        <w:left w:val="none" w:sz="0" w:space="0" w:color="auto"/>
        <w:bottom w:val="none" w:sz="0" w:space="0" w:color="auto"/>
        <w:right w:val="none" w:sz="0" w:space="0" w:color="auto"/>
      </w:divBdr>
      <w:divsChild>
        <w:div w:id="1436554670">
          <w:marLeft w:val="0"/>
          <w:marRight w:val="0"/>
          <w:marTop w:val="0"/>
          <w:marBottom w:val="0"/>
          <w:divBdr>
            <w:top w:val="none" w:sz="0" w:space="0" w:color="auto"/>
            <w:left w:val="none" w:sz="0" w:space="0" w:color="auto"/>
            <w:bottom w:val="none" w:sz="0" w:space="0" w:color="auto"/>
            <w:right w:val="none" w:sz="0" w:space="0" w:color="auto"/>
          </w:divBdr>
          <w:divsChild>
            <w:div w:id="42994085">
              <w:marLeft w:val="0"/>
              <w:marRight w:val="0"/>
              <w:marTop w:val="0"/>
              <w:marBottom w:val="0"/>
              <w:divBdr>
                <w:top w:val="none" w:sz="0" w:space="0" w:color="auto"/>
                <w:left w:val="none" w:sz="0" w:space="0" w:color="auto"/>
                <w:bottom w:val="none" w:sz="0" w:space="0" w:color="auto"/>
                <w:right w:val="none" w:sz="0" w:space="0" w:color="auto"/>
              </w:divBdr>
            </w:div>
            <w:div w:id="318002315">
              <w:marLeft w:val="0"/>
              <w:marRight w:val="0"/>
              <w:marTop w:val="0"/>
              <w:marBottom w:val="0"/>
              <w:divBdr>
                <w:top w:val="none" w:sz="0" w:space="0" w:color="auto"/>
                <w:left w:val="none" w:sz="0" w:space="0" w:color="auto"/>
                <w:bottom w:val="none" w:sz="0" w:space="0" w:color="auto"/>
                <w:right w:val="none" w:sz="0" w:space="0" w:color="auto"/>
              </w:divBdr>
            </w:div>
            <w:div w:id="347096988">
              <w:marLeft w:val="0"/>
              <w:marRight w:val="0"/>
              <w:marTop w:val="0"/>
              <w:marBottom w:val="0"/>
              <w:divBdr>
                <w:top w:val="none" w:sz="0" w:space="0" w:color="auto"/>
                <w:left w:val="none" w:sz="0" w:space="0" w:color="auto"/>
                <w:bottom w:val="none" w:sz="0" w:space="0" w:color="auto"/>
                <w:right w:val="none" w:sz="0" w:space="0" w:color="auto"/>
              </w:divBdr>
            </w:div>
            <w:div w:id="403188507">
              <w:marLeft w:val="0"/>
              <w:marRight w:val="0"/>
              <w:marTop w:val="0"/>
              <w:marBottom w:val="0"/>
              <w:divBdr>
                <w:top w:val="none" w:sz="0" w:space="0" w:color="auto"/>
                <w:left w:val="none" w:sz="0" w:space="0" w:color="auto"/>
                <w:bottom w:val="none" w:sz="0" w:space="0" w:color="auto"/>
                <w:right w:val="none" w:sz="0" w:space="0" w:color="auto"/>
              </w:divBdr>
            </w:div>
            <w:div w:id="406538201">
              <w:marLeft w:val="0"/>
              <w:marRight w:val="0"/>
              <w:marTop w:val="0"/>
              <w:marBottom w:val="0"/>
              <w:divBdr>
                <w:top w:val="none" w:sz="0" w:space="0" w:color="auto"/>
                <w:left w:val="none" w:sz="0" w:space="0" w:color="auto"/>
                <w:bottom w:val="none" w:sz="0" w:space="0" w:color="auto"/>
                <w:right w:val="none" w:sz="0" w:space="0" w:color="auto"/>
              </w:divBdr>
            </w:div>
            <w:div w:id="565458249">
              <w:marLeft w:val="0"/>
              <w:marRight w:val="0"/>
              <w:marTop w:val="0"/>
              <w:marBottom w:val="0"/>
              <w:divBdr>
                <w:top w:val="none" w:sz="0" w:space="0" w:color="auto"/>
                <w:left w:val="none" w:sz="0" w:space="0" w:color="auto"/>
                <w:bottom w:val="none" w:sz="0" w:space="0" w:color="auto"/>
                <w:right w:val="none" w:sz="0" w:space="0" w:color="auto"/>
              </w:divBdr>
            </w:div>
            <w:div w:id="702706751">
              <w:marLeft w:val="0"/>
              <w:marRight w:val="0"/>
              <w:marTop w:val="0"/>
              <w:marBottom w:val="0"/>
              <w:divBdr>
                <w:top w:val="none" w:sz="0" w:space="0" w:color="auto"/>
                <w:left w:val="none" w:sz="0" w:space="0" w:color="auto"/>
                <w:bottom w:val="none" w:sz="0" w:space="0" w:color="auto"/>
                <w:right w:val="none" w:sz="0" w:space="0" w:color="auto"/>
              </w:divBdr>
            </w:div>
            <w:div w:id="709957914">
              <w:marLeft w:val="0"/>
              <w:marRight w:val="0"/>
              <w:marTop w:val="0"/>
              <w:marBottom w:val="0"/>
              <w:divBdr>
                <w:top w:val="none" w:sz="0" w:space="0" w:color="auto"/>
                <w:left w:val="none" w:sz="0" w:space="0" w:color="auto"/>
                <w:bottom w:val="none" w:sz="0" w:space="0" w:color="auto"/>
                <w:right w:val="none" w:sz="0" w:space="0" w:color="auto"/>
              </w:divBdr>
            </w:div>
            <w:div w:id="809442320">
              <w:marLeft w:val="0"/>
              <w:marRight w:val="0"/>
              <w:marTop w:val="0"/>
              <w:marBottom w:val="0"/>
              <w:divBdr>
                <w:top w:val="none" w:sz="0" w:space="0" w:color="auto"/>
                <w:left w:val="none" w:sz="0" w:space="0" w:color="auto"/>
                <w:bottom w:val="none" w:sz="0" w:space="0" w:color="auto"/>
                <w:right w:val="none" w:sz="0" w:space="0" w:color="auto"/>
              </w:divBdr>
            </w:div>
            <w:div w:id="1089348007">
              <w:marLeft w:val="0"/>
              <w:marRight w:val="0"/>
              <w:marTop w:val="0"/>
              <w:marBottom w:val="0"/>
              <w:divBdr>
                <w:top w:val="none" w:sz="0" w:space="0" w:color="auto"/>
                <w:left w:val="none" w:sz="0" w:space="0" w:color="auto"/>
                <w:bottom w:val="none" w:sz="0" w:space="0" w:color="auto"/>
                <w:right w:val="none" w:sz="0" w:space="0" w:color="auto"/>
              </w:divBdr>
            </w:div>
            <w:div w:id="1162504104">
              <w:marLeft w:val="0"/>
              <w:marRight w:val="0"/>
              <w:marTop w:val="0"/>
              <w:marBottom w:val="0"/>
              <w:divBdr>
                <w:top w:val="none" w:sz="0" w:space="0" w:color="auto"/>
                <w:left w:val="none" w:sz="0" w:space="0" w:color="auto"/>
                <w:bottom w:val="none" w:sz="0" w:space="0" w:color="auto"/>
                <w:right w:val="none" w:sz="0" w:space="0" w:color="auto"/>
              </w:divBdr>
            </w:div>
            <w:div w:id="1201018260">
              <w:marLeft w:val="0"/>
              <w:marRight w:val="0"/>
              <w:marTop w:val="0"/>
              <w:marBottom w:val="0"/>
              <w:divBdr>
                <w:top w:val="none" w:sz="0" w:space="0" w:color="auto"/>
                <w:left w:val="none" w:sz="0" w:space="0" w:color="auto"/>
                <w:bottom w:val="none" w:sz="0" w:space="0" w:color="auto"/>
                <w:right w:val="none" w:sz="0" w:space="0" w:color="auto"/>
              </w:divBdr>
            </w:div>
            <w:div w:id="1233467611">
              <w:marLeft w:val="0"/>
              <w:marRight w:val="0"/>
              <w:marTop w:val="0"/>
              <w:marBottom w:val="0"/>
              <w:divBdr>
                <w:top w:val="none" w:sz="0" w:space="0" w:color="auto"/>
                <w:left w:val="none" w:sz="0" w:space="0" w:color="auto"/>
                <w:bottom w:val="none" w:sz="0" w:space="0" w:color="auto"/>
                <w:right w:val="none" w:sz="0" w:space="0" w:color="auto"/>
              </w:divBdr>
            </w:div>
            <w:div w:id="1237280313">
              <w:marLeft w:val="0"/>
              <w:marRight w:val="0"/>
              <w:marTop w:val="0"/>
              <w:marBottom w:val="0"/>
              <w:divBdr>
                <w:top w:val="none" w:sz="0" w:space="0" w:color="auto"/>
                <w:left w:val="none" w:sz="0" w:space="0" w:color="auto"/>
                <w:bottom w:val="none" w:sz="0" w:space="0" w:color="auto"/>
                <w:right w:val="none" w:sz="0" w:space="0" w:color="auto"/>
              </w:divBdr>
            </w:div>
            <w:div w:id="1275013250">
              <w:marLeft w:val="0"/>
              <w:marRight w:val="0"/>
              <w:marTop w:val="0"/>
              <w:marBottom w:val="0"/>
              <w:divBdr>
                <w:top w:val="none" w:sz="0" w:space="0" w:color="auto"/>
                <w:left w:val="none" w:sz="0" w:space="0" w:color="auto"/>
                <w:bottom w:val="none" w:sz="0" w:space="0" w:color="auto"/>
                <w:right w:val="none" w:sz="0" w:space="0" w:color="auto"/>
              </w:divBdr>
            </w:div>
            <w:div w:id="1362588000">
              <w:marLeft w:val="0"/>
              <w:marRight w:val="0"/>
              <w:marTop w:val="0"/>
              <w:marBottom w:val="0"/>
              <w:divBdr>
                <w:top w:val="none" w:sz="0" w:space="0" w:color="auto"/>
                <w:left w:val="none" w:sz="0" w:space="0" w:color="auto"/>
                <w:bottom w:val="none" w:sz="0" w:space="0" w:color="auto"/>
                <w:right w:val="none" w:sz="0" w:space="0" w:color="auto"/>
              </w:divBdr>
            </w:div>
            <w:div w:id="1380741679">
              <w:marLeft w:val="0"/>
              <w:marRight w:val="0"/>
              <w:marTop w:val="0"/>
              <w:marBottom w:val="0"/>
              <w:divBdr>
                <w:top w:val="none" w:sz="0" w:space="0" w:color="auto"/>
                <w:left w:val="none" w:sz="0" w:space="0" w:color="auto"/>
                <w:bottom w:val="none" w:sz="0" w:space="0" w:color="auto"/>
                <w:right w:val="none" w:sz="0" w:space="0" w:color="auto"/>
              </w:divBdr>
            </w:div>
            <w:div w:id="1431730565">
              <w:marLeft w:val="0"/>
              <w:marRight w:val="0"/>
              <w:marTop w:val="0"/>
              <w:marBottom w:val="0"/>
              <w:divBdr>
                <w:top w:val="none" w:sz="0" w:space="0" w:color="auto"/>
                <w:left w:val="none" w:sz="0" w:space="0" w:color="auto"/>
                <w:bottom w:val="none" w:sz="0" w:space="0" w:color="auto"/>
                <w:right w:val="none" w:sz="0" w:space="0" w:color="auto"/>
              </w:divBdr>
            </w:div>
            <w:div w:id="1637105250">
              <w:marLeft w:val="0"/>
              <w:marRight w:val="0"/>
              <w:marTop w:val="0"/>
              <w:marBottom w:val="0"/>
              <w:divBdr>
                <w:top w:val="none" w:sz="0" w:space="0" w:color="auto"/>
                <w:left w:val="none" w:sz="0" w:space="0" w:color="auto"/>
                <w:bottom w:val="none" w:sz="0" w:space="0" w:color="auto"/>
                <w:right w:val="none" w:sz="0" w:space="0" w:color="auto"/>
              </w:divBdr>
            </w:div>
            <w:div w:id="17346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2878">
      <w:bodyDiv w:val="1"/>
      <w:marLeft w:val="0"/>
      <w:marRight w:val="0"/>
      <w:marTop w:val="0"/>
      <w:marBottom w:val="0"/>
      <w:divBdr>
        <w:top w:val="none" w:sz="0" w:space="0" w:color="auto"/>
        <w:left w:val="none" w:sz="0" w:space="0" w:color="auto"/>
        <w:bottom w:val="none" w:sz="0" w:space="0" w:color="auto"/>
        <w:right w:val="none" w:sz="0" w:space="0" w:color="auto"/>
      </w:divBdr>
      <w:divsChild>
        <w:div w:id="1452434384">
          <w:marLeft w:val="0"/>
          <w:marRight w:val="0"/>
          <w:marTop w:val="0"/>
          <w:marBottom w:val="0"/>
          <w:divBdr>
            <w:top w:val="none" w:sz="0" w:space="0" w:color="auto"/>
            <w:left w:val="none" w:sz="0" w:space="0" w:color="auto"/>
            <w:bottom w:val="none" w:sz="0" w:space="0" w:color="auto"/>
            <w:right w:val="none" w:sz="0" w:space="0" w:color="auto"/>
          </w:divBdr>
          <w:divsChild>
            <w:div w:id="118301758">
              <w:marLeft w:val="0"/>
              <w:marRight w:val="0"/>
              <w:marTop w:val="0"/>
              <w:marBottom w:val="0"/>
              <w:divBdr>
                <w:top w:val="none" w:sz="0" w:space="0" w:color="auto"/>
                <w:left w:val="none" w:sz="0" w:space="0" w:color="auto"/>
                <w:bottom w:val="none" w:sz="0" w:space="0" w:color="auto"/>
                <w:right w:val="none" w:sz="0" w:space="0" w:color="auto"/>
              </w:divBdr>
            </w:div>
            <w:div w:id="207960451">
              <w:marLeft w:val="0"/>
              <w:marRight w:val="0"/>
              <w:marTop w:val="0"/>
              <w:marBottom w:val="0"/>
              <w:divBdr>
                <w:top w:val="none" w:sz="0" w:space="0" w:color="auto"/>
                <w:left w:val="none" w:sz="0" w:space="0" w:color="auto"/>
                <w:bottom w:val="none" w:sz="0" w:space="0" w:color="auto"/>
                <w:right w:val="none" w:sz="0" w:space="0" w:color="auto"/>
              </w:divBdr>
            </w:div>
            <w:div w:id="224419813">
              <w:marLeft w:val="0"/>
              <w:marRight w:val="0"/>
              <w:marTop w:val="0"/>
              <w:marBottom w:val="0"/>
              <w:divBdr>
                <w:top w:val="none" w:sz="0" w:space="0" w:color="auto"/>
                <w:left w:val="none" w:sz="0" w:space="0" w:color="auto"/>
                <w:bottom w:val="none" w:sz="0" w:space="0" w:color="auto"/>
                <w:right w:val="none" w:sz="0" w:space="0" w:color="auto"/>
              </w:divBdr>
            </w:div>
            <w:div w:id="289827851">
              <w:marLeft w:val="0"/>
              <w:marRight w:val="0"/>
              <w:marTop w:val="0"/>
              <w:marBottom w:val="0"/>
              <w:divBdr>
                <w:top w:val="none" w:sz="0" w:space="0" w:color="auto"/>
                <w:left w:val="none" w:sz="0" w:space="0" w:color="auto"/>
                <w:bottom w:val="none" w:sz="0" w:space="0" w:color="auto"/>
                <w:right w:val="none" w:sz="0" w:space="0" w:color="auto"/>
              </w:divBdr>
            </w:div>
            <w:div w:id="358702013">
              <w:marLeft w:val="0"/>
              <w:marRight w:val="0"/>
              <w:marTop w:val="0"/>
              <w:marBottom w:val="0"/>
              <w:divBdr>
                <w:top w:val="none" w:sz="0" w:space="0" w:color="auto"/>
                <w:left w:val="none" w:sz="0" w:space="0" w:color="auto"/>
                <w:bottom w:val="none" w:sz="0" w:space="0" w:color="auto"/>
                <w:right w:val="none" w:sz="0" w:space="0" w:color="auto"/>
              </w:divBdr>
            </w:div>
            <w:div w:id="762529480">
              <w:marLeft w:val="0"/>
              <w:marRight w:val="0"/>
              <w:marTop w:val="0"/>
              <w:marBottom w:val="0"/>
              <w:divBdr>
                <w:top w:val="none" w:sz="0" w:space="0" w:color="auto"/>
                <w:left w:val="none" w:sz="0" w:space="0" w:color="auto"/>
                <w:bottom w:val="none" w:sz="0" w:space="0" w:color="auto"/>
                <w:right w:val="none" w:sz="0" w:space="0" w:color="auto"/>
              </w:divBdr>
            </w:div>
            <w:div w:id="785736605">
              <w:marLeft w:val="0"/>
              <w:marRight w:val="0"/>
              <w:marTop w:val="0"/>
              <w:marBottom w:val="0"/>
              <w:divBdr>
                <w:top w:val="none" w:sz="0" w:space="0" w:color="auto"/>
                <w:left w:val="none" w:sz="0" w:space="0" w:color="auto"/>
                <w:bottom w:val="none" w:sz="0" w:space="0" w:color="auto"/>
                <w:right w:val="none" w:sz="0" w:space="0" w:color="auto"/>
              </w:divBdr>
            </w:div>
            <w:div w:id="1329095461">
              <w:marLeft w:val="0"/>
              <w:marRight w:val="0"/>
              <w:marTop w:val="0"/>
              <w:marBottom w:val="0"/>
              <w:divBdr>
                <w:top w:val="none" w:sz="0" w:space="0" w:color="auto"/>
                <w:left w:val="none" w:sz="0" w:space="0" w:color="auto"/>
                <w:bottom w:val="none" w:sz="0" w:space="0" w:color="auto"/>
                <w:right w:val="none" w:sz="0" w:space="0" w:color="auto"/>
              </w:divBdr>
            </w:div>
            <w:div w:id="1404377514">
              <w:marLeft w:val="0"/>
              <w:marRight w:val="0"/>
              <w:marTop w:val="0"/>
              <w:marBottom w:val="0"/>
              <w:divBdr>
                <w:top w:val="none" w:sz="0" w:space="0" w:color="auto"/>
                <w:left w:val="none" w:sz="0" w:space="0" w:color="auto"/>
                <w:bottom w:val="none" w:sz="0" w:space="0" w:color="auto"/>
                <w:right w:val="none" w:sz="0" w:space="0" w:color="auto"/>
              </w:divBdr>
            </w:div>
            <w:div w:id="1439137166">
              <w:marLeft w:val="0"/>
              <w:marRight w:val="0"/>
              <w:marTop w:val="0"/>
              <w:marBottom w:val="0"/>
              <w:divBdr>
                <w:top w:val="none" w:sz="0" w:space="0" w:color="auto"/>
                <w:left w:val="none" w:sz="0" w:space="0" w:color="auto"/>
                <w:bottom w:val="none" w:sz="0" w:space="0" w:color="auto"/>
                <w:right w:val="none" w:sz="0" w:space="0" w:color="auto"/>
              </w:divBdr>
            </w:div>
            <w:div w:id="1477991182">
              <w:marLeft w:val="0"/>
              <w:marRight w:val="0"/>
              <w:marTop w:val="0"/>
              <w:marBottom w:val="0"/>
              <w:divBdr>
                <w:top w:val="none" w:sz="0" w:space="0" w:color="auto"/>
                <w:left w:val="none" w:sz="0" w:space="0" w:color="auto"/>
                <w:bottom w:val="none" w:sz="0" w:space="0" w:color="auto"/>
                <w:right w:val="none" w:sz="0" w:space="0" w:color="auto"/>
              </w:divBdr>
            </w:div>
            <w:div w:id="1492331212">
              <w:marLeft w:val="0"/>
              <w:marRight w:val="0"/>
              <w:marTop w:val="0"/>
              <w:marBottom w:val="0"/>
              <w:divBdr>
                <w:top w:val="none" w:sz="0" w:space="0" w:color="auto"/>
                <w:left w:val="none" w:sz="0" w:space="0" w:color="auto"/>
                <w:bottom w:val="none" w:sz="0" w:space="0" w:color="auto"/>
                <w:right w:val="none" w:sz="0" w:space="0" w:color="auto"/>
              </w:divBdr>
            </w:div>
            <w:div w:id="1640064187">
              <w:marLeft w:val="0"/>
              <w:marRight w:val="0"/>
              <w:marTop w:val="0"/>
              <w:marBottom w:val="0"/>
              <w:divBdr>
                <w:top w:val="none" w:sz="0" w:space="0" w:color="auto"/>
                <w:left w:val="none" w:sz="0" w:space="0" w:color="auto"/>
                <w:bottom w:val="none" w:sz="0" w:space="0" w:color="auto"/>
                <w:right w:val="none" w:sz="0" w:space="0" w:color="auto"/>
              </w:divBdr>
            </w:div>
            <w:div w:id="1686709841">
              <w:marLeft w:val="0"/>
              <w:marRight w:val="0"/>
              <w:marTop w:val="0"/>
              <w:marBottom w:val="0"/>
              <w:divBdr>
                <w:top w:val="none" w:sz="0" w:space="0" w:color="auto"/>
                <w:left w:val="none" w:sz="0" w:space="0" w:color="auto"/>
                <w:bottom w:val="none" w:sz="0" w:space="0" w:color="auto"/>
                <w:right w:val="none" w:sz="0" w:space="0" w:color="auto"/>
              </w:divBdr>
            </w:div>
            <w:div w:id="1699501801">
              <w:marLeft w:val="0"/>
              <w:marRight w:val="0"/>
              <w:marTop w:val="0"/>
              <w:marBottom w:val="0"/>
              <w:divBdr>
                <w:top w:val="none" w:sz="0" w:space="0" w:color="auto"/>
                <w:left w:val="none" w:sz="0" w:space="0" w:color="auto"/>
                <w:bottom w:val="none" w:sz="0" w:space="0" w:color="auto"/>
                <w:right w:val="none" w:sz="0" w:space="0" w:color="auto"/>
              </w:divBdr>
            </w:div>
            <w:div w:id="1736733509">
              <w:marLeft w:val="0"/>
              <w:marRight w:val="0"/>
              <w:marTop w:val="0"/>
              <w:marBottom w:val="0"/>
              <w:divBdr>
                <w:top w:val="none" w:sz="0" w:space="0" w:color="auto"/>
                <w:left w:val="none" w:sz="0" w:space="0" w:color="auto"/>
                <w:bottom w:val="none" w:sz="0" w:space="0" w:color="auto"/>
                <w:right w:val="none" w:sz="0" w:space="0" w:color="auto"/>
              </w:divBdr>
            </w:div>
            <w:div w:id="1901553787">
              <w:marLeft w:val="0"/>
              <w:marRight w:val="0"/>
              <w:marTop w:val="0"/>
              <w:marBottom w:val="0"/>
              <w:divBdr>
                <w:top w:val="none" w:sz="0" w:space="0" w:color="auto"/>
                <w:left w:val="none" w:sz="0" w:space="0" w:color="auto"/>
                <w:bottom w:val="none" w:sz="0" w:space="0" w:color="auto"/>
                <w:right w:val="none" w:sz="0" w:space="0" w:color="auto"/>
              </w:divBdr>
            </w:div>
            <w:div w:id="1997957156">
              <w:marLeft w:val="0"/>
              <w:marRight w:val="0"/>
              <w:marTop w:val="0"/>
              <w:marBottom w:val="0"/>
              <w:divBdr>
                <w:top w:val="none" w:sz="0" w:space="0" w:color="auto"/>
                <w:left w:val="none" w:sz="0" w:space="0" w:color="auto"/>
                <w:bottom w:val="none" w:sz="0" w:space="0" w:color="auto"/>
                <w:right w:val="none" w:sz="0" w:space="0" w:color="auto"/>
              </w:divBdr>
            </w:div>
            <w:div w:id="2038777770">
              <w:marLeft w:val="0"/>
              <w:marRight w:val="0"/>
              <w:marTop w:val="0"/>
              <w:marBottom w:val="0"/>
              <w:divBdr>
                <w:top w:val="none" w:sz="0" w:space="0" w:color="auto"/>
                <w:left w:val="none" w:sz="0" w:space="0" w:color="auto"/>
                <w:bottom w:val="none" w:sz="0" w:space="0" w:color="auto"/>
                <w:right w:val="none" w:sz="0" w:space="0" w:color="auto"/>
              </w:divBdr>
            </w:div>
            <w:div w:id="209370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14894">
      <w:bodyDiv w:val="1"/>
      <w:marLeft w:val="0"/>
      <w:marRight w:val="0"/>
      <w:marTop w:val="0"/>
      <w:marBottom w:val="0"/>
      <w:divBdr>
        <w:top w:val="none" w:sz="0" w:space="0" w:color="auto"/>
        <w:left w:val="none" w:sz="0" w:space="0" w:color="auto"/>
        <w:bottom w:val="none" w:sz="0" w:space="0" w:color="auto"/>
        <w:right w:val="none" w:sz="0" w:space="0" w:color="auto"/>
      </w:divBdr>
      <w:divsChild>
        <w:div w:id="214003938">
          <w:marLeft w:val="0"/>
          <w:marRight w:val="0"/>
          <w:marTop w:val="0"/>
          <w:marBottom w:val="0"/>
          <w:divBdr>
            <w:top w:val="none" w:sz="0" w:space="0" w:color="auto"/>
            <w:left w:val="none" w:sz="0" w:space="0" w:color="auto"/>
            <w:bottom w:val="none" w:sz="0" w:space="0" w:color="auto"/>
            <w:right w:val="none" w:sz="0" w:space="0" w:color="auto"/>
          </w:divBdr>
          <w:divsChild>
            <w:div w:id="24241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7521">
      <w:bodyDiv w:val="1"/>
      <w:marLeft w:val="0"/>
      <w:marRight w:val="0"/>
      <w:marTop w:val="0"/>
      <w:marBottom w:val="0"/>
      <w:divBdr>
        <w:top w:val="none" w:sz="0" w:space="0" w:color="auto"/>
        <w:left w:val="none" w:sz="0" w:space="0" w:color="auto"/>
        <w:bottom w:val="none" w:sz="0" w:space="0" w:color="auto"/>
        <w:right w:val="none" w:sz="0" w:space="0" w:color="auto"/>
      </w:divBdr>
      <w:divsChild>
        <w:div w:id="1684896531">
          <w:marLeft w:val="0"/>
          <w:marRight w:val="0"/>
          <w:marTop w:val="0"/>
          <w:marBottom w:val="0"/>
          <w:divBdr>
            <w:top w:val="none" w:sz="0" w:space="0" w:color="auto"/>
            <w:left w:val="none" w:sz="0" w:space="0" w:color="auto"/>
            <w:bottom w:val="none" w:sz="0" w:space="0" w:color="auto"/>
            <w:right w:val="none" w:sz="0" w:space="0" w:color="auto"/>
          </w:divBdr>
          <w:divsChild>
            <w:div w:id="5465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15656">
      <w:bodyDiv w:val="1"/>
      <w:marLeft w:val="0"/>
      <w:marRight w:val="0"/>
      <w:marTop w:val="0"/>
      <w:marBottom w:val="0"/>
      <w:divBdr>
        <w:top w:val="none" w:sz="0" w:space="0" w:color="auto"/>
        <w:left w:val="none" w:sz="0" w:space="0" w:color="auto"/>
        <w:bottom w:val="none" w:sz="0" w:space="0" w:color="auto"/>
        <w:right w:val="none" w:sz="0" w:space="0" w:color="auto"/>
      </w:divBdr>
      <w:divsChild>
        <w:div w:id="1243760963">
          <w:marLeft w:val="0"/>
          <w:marRight w:val="0"/>
          <w:marTop w:val="0"/>
          <w:marBottom w:val="0"/>
          <w:divBdr>
            <w:top w:val="none" w:sz="0" w:space="0" w:color="auto"/>
            <w:left w:val="none" w:sz="0" w:space="0" w:color="auto"/>
            <w:bottom w:val="none" w:sz="0" w:space="0" w:color="auto"/>
            <w:right w:val="none" w:sz="0" w:space="0" w:color="auto"/>
          </w:divBdr>
          <w:divsChild>
            <w:div w:id="332268076">
              <w:marLeft w:val="0"/>
              <w:marRight w:val="0"/>
              <w:marTop w:val="0"/>
              <w:marBottom w:val="0"/>
              <w:divBdr>
                <w:top w:val="none" w:sz="0" w:space="0" w:color="auto"/>
                <w:left w:val="none" w:sz="0" w:space="0" w:color="auto"/>
                <w:bottom w:val="none" w:sz="0" w:space="0" w:color="auto"/>
                <w:right w:val="none" w:sz="0" w:space="0" w:color="auto"/>
              </w:divBdr>
            </w:div>
            <w:div w:id="1254243386">
              <w:marLeft w:val="0"/>
              <w:marRight w:val="0"/>
              <w:marTop w:val="0"/>
              <w:marBottom w:val="0"/>
              <w:divBdr>
                <w:top w:val="none" w:sz="0" w:space="0" w:color="auto"/>
                <w:left w:val="none" w:sz="0" w:space="0" w:color="auto"/>
                <w:bottom w:val="none" w:sz="0" w:space="0" w:color="auto"/>
                <w:right w:val="none" w:sz="0" w:space="0" w:color="auto"/>
              </w:divBdr>
            </w:div>
            <w:div w:id="134783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5687">
      <w:bodyDiv w:val="1"/>
      <w:marLeft w:val="0"/>
      <w:marRight w:val="0"/>
      <w:marTop w:val="0"/>
      <w:marBottom w:val="0"/>
      <w:divBdr>
        <w:top w:val="none" w:sz="0" w:space="0" w:color="auto"/>
        <w:left w:val="none" w:sz="0" w:space="0" w:color="auto"/>
        <w:bottom w:val="none" w:sz="0" w:space="0" w:color="auto"/>
        <w:right w:val="none" w:sz="0" w:space="0" w:color="auto"/>
      </w:divBdr>
      <w:divsChild>
        <w:div w:id="1261910482">
          <w:marLeft w:val="0"/>
          <w:marRight w:val="0"/>
          <w:marTop w:val="0"/>
          <w:marBottom w:val="0"/>
          <w:divBdr>
            <w:top w:val="none" w:sz="0" w:space="0" w:color="auto"/>
            <w:left w:val="none" w:sz="0" w:space="0" w:color="auto"/>
            <w:bottom w:val="none" w:sz="0" w:space="0" w:color="auto"/>
            <w:right w:val="none" w:sz="0" w:space="0" w:color="auto"/>
          </w:divBdr>
          <w:divsChild>
            <w:div w:id="74283335">
              <w:marLeft w:val="0"/>
              <w:marRight w:val="0"/>
              <w:marTop w:val="0"/>
              <w:marBottom w:val="0"/>
              <w:divBdr>
                <w:top w:val="none" w:sz="0" w:space="0" w:color="auto"/>
                <w:left w:val="none" w:sz="0" w:space="0" w:color="auto"/>
                <w:bottom w:val="none" w:sz="0" w:space="0" w:color="auto"/>
                <w:right w:val="none" w:sz="0" w:space="0" w:color="auto"/>
              </w:divBdr>
            </w:div>
            <w:div w:id="166016548">
              <w:marLeft w:val="0"/>
              <w:marRight w:val="0"/>
              <w:marTop w:val="0"/>
              <w:marBottom w:val="0"/>
              <w:divBdr>
                <w:top w:val="none" w:sz="0" w:space="0" w:color="auto"/>
                <w:left w:val="none" w:sz="0" w:space="0" w:color="auto"/>
                <w:bottom w:val="none" w:sz="0" w:space="0" w:color="auto"/>
                <w:right w:val="none" w:sz="0" w:space="0" w:color="auto"/>
              </w:divBdr>
            </w:div>
            <w:div w:id="372459710">
              <w:marLeft w:val="0"/>
              <w:marRight w:val="0"/>
              <w:marTop w:val="0"/>
              <w:marBottom w:val="0"/>
              <w:divBdr>
                <w:top w:val="none" w:sz="0" w:space="0" w:color="auto"/>
                <w:left w:val="none" w:sz="0" w:space="0" w:color="auto"/>
                <w:bottom w:val="none" w:sz="0" w:space="0" w:color="auto"/>
                <w:right w:val="none" w:sz="0" w:space="0" w:color="auto"/>
              </w:divBdr>
            </w:div>
            <w:div w:id="465389336">
              <w:marLeft w:val="0"/>
              <w:marRight w:val="0"/>
              <w:marTop w:val="0"/>
              <w:marBottom w:val="0"/>
              <w:divBdr>
                <w:top w:val="none" w:sz="0" w:space="0" w:color="auto"/>
                <w:left w:val="none" w:sz="0" w:space="0" w:color="auto"/>
                <w:bottom w:val="none" w:sz="0" w:space="0" w:color="auto"/>
                <w:right w:val="none" w:sz="0" w:space="0" w:color="auto"/>
              </w:divBdr>
            </w:div>
            <w:div w:id="512764733">
              <w:marLeft w:val="0"/>
              <w:marRight w:val="0"/>
              <w:marTop w:val="0"/>
              <w:marBottom w:val="0"/>
              <w:divBdr>
                <w:top w:val="none" w:sz="0" w:space="0" w:color="auto"/>
                <w:left w:val="none" w:sz="0" w:space="0" w:color="auto"/>
                <w:bottom w:val="none" w:sz="0" w:space="0" w:color="auto"/>
                <w:right w:val="none" w:sz="0" w:space="0" w:color="auto"/>
              </w:divBdr>
            </w:div>
            <w:div w:id="537477672">
              <w:marLeft w:val="0"/>
              <w:marRight w:val="0"/>
              <w:marTop w:val="0"/>
              <w:marBottom w:val="0"/>
              <w:divBdr>
                <w:top w:val="none" w:sz="0" w:space="0" w:color="auto"/>
                <w:left w:val="none" w:sz="0" w:space="0" w:color="auto"/>
                <w:bottom w:val="none" w:sz="0" w:space="0" w:color="auto"/>
                <w:right w:val="none" w:sz="0" w:space="0" w:color="auto"/>
              </w:divBdr>
            </w:div>
            <w:div w:id="548418329">
              <w:marLeft w:val="0"/>
              <w:marRight w:val="0"/>
              <w:marTop w:val="0"/>
              <w:marBottom w:val="0"/>
              <w:divBdr>
                <w:top w:val="none" w:sz="0" w:space="0" w:color="auto"/>
                <w:left w:val="none" w:sz="0" w:space="0" w:color="auto"/>
                <w:bottom w:val="none" w:sz="0" w:space="0" w:color="auto"/>
                <w:right w:val="none" w:sz="0" w:space="0" w:color="auto"/>
              </w:divBdr>
            </w:div>
            <w:div w:id="618033418">
              <w:marLeft w:val="0"/>
              <w:marRight w:val="0"/>
              <w:marTop w:val="0"/>
              <w:marBottom w:val="0"/>
              <w:divBdr>
                <w:top w:val="none" w:sz="0" w:space="0" w:color="auto"/>
                <w:left w:val="none" w:sz="0" w:space="0" w:color="auto"/>
                <w:bottom w:val="none" w:sz="0" w:space="0" w:color="auto"/>
                <w:right w:val="none" w:sz="0" w:space="0" w:color="auto"/>
              </w:divBdr>
            </w:div>
            <w:div w:id="687754155">
              <w:marLeft w:val="0"/>
              <w:marRight w:val="0"/>
              <w:marTop w:val="0"/>
              <w:marBottom w:val="0"/>
              <w:divBdr>
                <w:top w:val="none" w:sz="0" w:space="0" w:color="auto"/>
                <w:left w:val="none" w:sz="0" w:space="0" w:color="auto"/>
                <w:bottom w:val="none" w:sz="0" w:space="0" w:color="auto"/>
                <w:right w:val="none" w:sz="0" w:space="0" w:color="auto"/>
              </w:divBdr>
            </w:div>
            <w:div w:id="1014262254">
              <w:marLeft w:val="0"/>
              <w:marRight w:val="0"/>
              <w:marTop w:val="0"/>
              <w:marBottom w:val="0"/>
              <w:divBdr>
                <w:top w:val="none" w:sz="0" w:space="0" w:color="auto"/>
                <w:left w:val="none" w:sz="0" w:space="0" w:color="auto"/>
                <w:bottom w:val="none" w:sz="0" w:space="0" w:color="auto"/>
                <w:right w:val="none" w:sz="0" w:space="0" w:color="auto"/>
              </w:divBdr>
            </w:div>
            <w:div w:id="1122917388">
              <w:marLeft w:val="0"/>
              <w:marRight w:val="0"/>
              <w:marTop w:val="0"/>
              <w:marBottom w:val="0"/>
              <w:divBdr>
                <w:top w:val="none" w:sz="0" w:space="0" w:color="auto"/>
                <w:left w:val="none" w:sz="0" w:space="0" w:color="auto"/>
                <w:bottom w:val="none" w:sz="0" w:space="0" w:color="auto"/>
                <w:right w:val="none" w:sz="0" w:space="0" w:color="auto"/>
              </w:divBdr>
            </w:div>
            <w:div w:id="1155150708">
              <w:marLeft w:val="0"/>
              <w:marRight w:val="0"/>
              <w:marTop w:val="0"/>
              <w:marBottom w:val="0"/>
              <w:divBdr>
                <w:top w:val="none" w:sz="0" w:space="0" w:color="auto"/>
                <w:left w:val="none" w:sz="0" w:space="0" w:color="auto"/>
                <w:bottom w:val="none" w:sz="0" w:space="0" w:color="auto"/>
                <w:right w:val="none" w:sz="0" w:space="0" w:color="auto"/>
              </w:divBdr>
            </w:div>
            <w:div w:id="1246188979">
              <w:marLeft w:val="0"/>
              <w:marRight w:val="0"/>
              <w:marTop w:val="0"/>
              <w:marBottom w:val="0"/>
              <w:divBdr>
                <w:top w:val="none" w:sz="0" w:space="0" w:color="auto"/>
                <w:left w:val="none" w:sz="0" w:space="0" w:color="auto"/>
                <w:bottom w:val="none" w:sz="0" w:space="0" w:color="auto"/>
                <w:right w:val="none" w:sz="0" w:space="0" w:color="auto"/>
              </w:divBdr>
            </w:div>
            <w:div w:id="1286617990">
              <w:marLeft w:val="0"/>
              <w:marRight w:val="0"/>
              <w:marTop w:val="0"/>
              <w:marBottom w:val="0"/>
              <w:divBdr>
                <w:top w:val="none" w:sz="0" w:space="0" w:color="auto"/>
                <w:left w:val="none" w:sz="0" w:space="0" w:color="auto"/>
                <w:bottom w:val="none" w:sz="0" w:space="0" w:color="auto"/>
                <w:right w:val="none" w:sz="0" w:space="0" w:color="auto"/>
              </w:divBdr>
            </w:div>
            <w:div w:id="1293367637">
              <w:marLeft w:val="0"/>
              <w:marRight w:val="0"/>
              <w:marTop w:val="0"/>
              <w:marBottom w:val="0"/>
              <w:divBdr>
                <w:top w:val="none" w:sz="0" w:space="0" w:color="auto"/>
                <w:left w:val="none" w:sz="0" w:space="0" w:color="auto"/>
                <w:bottom w:val="none" w:sz="0" w:space="0" w:color="auto"/>
                <w:right w:val="none" w:sz="0" w:space="0" w:color="auto"/>
              </w:divBdr>
            </w:div>
            <w:div w:id="1318261513">
              <w:marLeft w:val="0"/>
              <w:marRight w:val="0"/>
              <w:marTop w:val="0"/>
              <w:marBottom w:val="0"/>
              <w:divBdr>
                <w:top w:val="none" w:sz="0" w:space="0" w:color="auto"/>
                <w:left w:val="none" w:sz="0" w:space="0" w:color="auto"/>
                <w:bottom w:val="none" w:sz="0" w:space="0" w:color="auto"/>
                <w:right w:val="none" w:sz="0" w:space="0" w:color="auto"/>
              </w:divBdr>
            </w:div>
            <w:div w:id="1677461757">
              <w:marLeft w:val="0"/>
              <w:marRight w:val="0"/>
              <w:marTop w:val="0"/>
              <w:marBottom w:val="0"/>
              <w:divBdr>
                <w:top w:val="none" w:sz="0" w:space="0" w:color="auto"/>
                <w:left w:val="none" w:sz="0" w:space="0" w:color="auto"/>
                <w:bottom w:val="none" w:sz="0" w:space="0" w:color="auto"/>
                <w:right w:val="none" w:sz="0" w:space="0" w:color="auto"/>
              </w:divBdr>
            </w:div>
            <w:div w:id="1869173450">
              <w:marLeft w:val="0"/>
              <w:marRight w:val="0"/>
              <w:marTop w:val="0"/>
              <w:marBottom w:val="0"/>
              <w:divBdr>
                <w:top w:val="none" w:sz="0" w:space="0" w:color="auto"/>
                <w:left w:val="none" w:sz="0" w:space="0" w:color="auto"/>
                <w:bottom w:val="none" w:sz="0" w:space="0" w:color="auto"/>
                <w:right w:val="none" w:sz="0" w:space="0" w:color="auto"/>
              </w:divBdr>
            </w:div>
            <w:div w:id="1981423149">
              <w:marLeft w:val="0"/>
              <w:marRight w:val="0"/>
              <w:marTop w:val="0"/>
              <w:marBottom w:val="0"/>
              <w:divBdr>
                <w:top w:val="none" w:sz="0" w:space="0" w:color="auto"/>
                <w:left w:val="none" w:sz="0" w:space="0" w:color="auto"/>
                <w:bottom w:val="none" w:sz="0" w:space="0" w:color="auto"/>
                <w:right w:val="none" w:sz="0" w:space="0" w:color="auto"/>
              </w:divBdr>
            </w:div>
            <w:div w:id="209276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15450">
      <w:bodyDiv w:val="1"/>
      <w:marLeft w:val="0"/>
      <w:marRight w:val="0"/>
      <w:marTop w:val="0"/>
      <w:marBottom w:val="0"/>
      <w:divBdr>
        <w:top w:val="none" w:sz="0" w:space="0" w:color="auto"/>
        <w:left w:val="none" w:sz="0" w:space="0" w:color="auto"/>
        <w:bottom w:val="none" w:sz="0" w:space="0" w:color="auto"/>
        <w:right w:val="none" w:sz="0" w:space="0" w:color="auto"/>
      </w:divBdr>
      <w:divsChild>
        <w:div w:id="345983590">
          <w:marLeft w:val="0"/>
          <w:marRight w:val="0"/>
          <w:marTop w:val="0"/>
          <w:marBottom w:val="0"/>
          <w:divBdr>
            <w:top w:val="none" w:sz="0" w:space="0" w:color="auto"/>
            <w:left w:val="none" w:sz="0" w:space="0" w:color="auto"/>
            <w:bottom w:val="none" w:sz="0" w:space="0" w:color="auto"/>
            <w:right w:val="none" w:sz="0" w:space="0" w:color="auto"/>
          </w:divBdr>
          <w:divsChild>
            <w:div w:id="91780195">
              <w:marLeft w:val="0"/>
              <w:marRight w:val="0"/>
              <w:marTop w:val="0"/>
              <w:marBottom w:val="0"/>
              <w:divBdr>
                <w:top w:val="none" w:sz="0" w:space="0" w:color="auto"/>
                <w:left w:val="none" w:sz="0" w:space="0" w:color="auto"/>
                <w:bottom w:val="none" w:sz="0" w:space="0" w:color="auto"/>
                <w:right w:val="none" w:sz="0" w:space="0" w:color="auto"/>
              </w:divBdr>
            </w:div>
            <w:div w:id="394356488">
              <w:marLeft w:val="0"/>
              <w:marRight w:val="0"/>
              <w:marTop w:val="0"/>
              <w:marBottom w:val="0"/>
              <w:divBdr>
                <w:top w:val="none" w:sz="0" w:space="0" w:color="auto"/>
                <w:left w:val="none" w:sz="0" w:space="0" w:color="auto"/>
                <w:bottom w:val="none" w:sz="0" w:space="0" w:color="auto"/>
                <w:right w:val="none" w:sz="0" w:space="0" w:color="auto"/>
              </w:divBdr>
            </w:div>
            <w:div w:id="680938000">
              <w:marLeft w:val="0"/>
              <w:marRight w:val="0"/>
              <w:marTop w:val="0"/>
              <w:marBottom w:val="0"/>
              <w:divBdr>
                <w:top w:val="none" w:sz="0" w:space="0" w:color="auto"/>
                <w:left w:val="none" w:sz="0" w:space="0" w:color="auto"/>
                <w:bottom w:val="none" w:sz="0" w:space="0" w:color="auto"/>
                <w:right w:val="none" w:sz="0" w:space="0" w:color="auto"/>
              </w:divBdr>
            </w:div>
            <w:div w:id="990670970">
              <w:marLeft w:val="0"/>
              <w:marRight w:val="0"/>
              <w:marTop w:val="0"/>
              <w:marBottom w:val="0"/>
              <w:divBdr>
                <w:top w:val="none" w:sz="0" w:space="0" w:color="auto"/>
                <w:left w:val="none" w:sz="0" w:space="0" w:color="auto"/>
                <w:bottom w:val="none" w:sz="0" w:space="0" w:color="auto"/>
                <w:right w:val="none" w:sz="0" w:space="0" w:color="auto"/>
              </w:divBdr>
            </w:div>
            <w:div w:id="1190950242">
              <w:marLeft w:val="0"/>
              <w:marRight w:val="0"/>
              <w:marTop w:val="0"/>
              <w:marBottom w:val="0"/>
              <w:divBdr>
                <w:top w:val="none" w:sz="0" w:space="0" w:color="auto"/>
                <w:left w:val="none" w:sz="0" w:space="0" w:color="auto"/>
                <w:bottom w:val="none" w:sz="0" w:space="0" w:color="auto"/>
                <w:right w:val="none" w:sz="0" w:space="0" w:color="auto"/>
              </w:divBdr>
            </w:div>
            <w:div w:id="1331788690">
              <w:marLeft w:val="0"/>
              <w:marRight w:val="0"/>
              <w:marTop w:val="0"/>
              <w:marBottom w:val="0"/>
              <w:divBdr>
                <w:top w:val="none" w:sz="0" w:space="0" w:color="auto"/>
                <w:left w:val="none" w:sz="0" w:space="0" w:color="auto"/>
                <w:bottom w:val="none" w:sz="0" w:space="0" w:color="auto"/>
                <w:right w:val="none" w:sz="0" w:space="0" w:color="auto"/>
              </w:divBdr>
            </w:div>
            <w:div w:id="1392383819">
              <w:marLeft w:val="0"/>
              <w:marRight w:val="0"/>
              <w:marTop w:val="0"/>
              <w:marBottom w:val="0"/>
              <w:divBdr>
                <w:top w:val="none" w:sz="0" w:space="0" w:color="auto"/>
                <w:left w:val="none" w:sz="0" w:space="0" w:color="auto"/>
                <w:bottom w:val="none" w:sz="0" w:space="0" w:color="auto"/>
                <w:right w:val="none" w:sz="0" w:space="0" w:color="auto"/>
              </w:divBdr>
            </w:div>
            <w:div w:id="1738166990">
              <w:marLeft w:val="0"/>
              <w:marRight w:val="0"/>
              <w:marTop w:val="0"/>
              <w:marBottom w:val="0"/>
              <w:divBdr>
                <w:top w:val="none" w:sz="0" w:space="0" w:color="auto"/>
                <w:left w:val="none" w:sz="0" w:space="0" w:color="auto"/>
                <w:bottom w:val="none" w:sz="0" w:space="0" w:color="auto"/>
                <w:right w:val="none" w:sz="0" w:space="0" w:color="auto"/>
              </w:divBdr>
            </w:div>
            <w:div w:id="1797066548">
              <w:marLeft w:val="0"/>
              <w:marRight w:val="0"/>
              <w:marTop w:val="0"/>
              <w:marBottom w:val="0"/>
              <w:divBdr>
                <w:top w:val="none" w:sz="0" w:space="0" w:color="auto"/>
                <w:left w:val="none" w:sz="0" w:space="0" w:color="auto"/>
                <w:bottom w:val="none" w:sz="0" w:space="0" w:color="auto"/>
                <w:right w:val="none" w:sz="0" w:space="0" w:color="auto"/>
              </w:divBdr>
            </w:div>
            <w:div w:id="211335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1611">
      <w:bodyDiv w:val="1"/>
      <w:marLeft w:val="0"/>
      <w:marRight w:val="0"/>
      <w:marTop w:val="0"/>
      <w:marBottom w:val="0"/>
      <w:divBdr>
        <w:top w:val="none" w:sz="0" w:space="0" w:color="auto"/>
        <w:left w:val="none" w:sz="0" w:space="0" w:color="auto"/>
        <w:bottom w:val="none" w:sz="0" w:space="0" w:color="auto"/>
        <w:right w:val="none" w:sz="0" w:space="0" w:color="auto"/>
      </w:divBdr>
      <w:divsChild>
        <w:div w:id="1314989477">
          <w:marLeft w:val="0"/>
          <w:marRight w:val="0"/>
          <w:marTop w:val="0"/>
          <w:marBottom w:val="0"/>
          <w:divBdr>
            <w:top w:val="none" w:sz="0" w:space="0" w:color="auto"/>
            <w:left w:val="none" w:sz="0" w:space="0" w:color="auto"/>
            <w:bottom w:val="none" w:sz="0" w:space="0" w:color="auto"/>
            <w:right w:val="none" w:sz="0" w:space="0" w:color="auto"/>
          </w:divBdr>
          <w:divsChild>
            <w:div w:id="29688982">
              <w:marLeft w:val="0"/>
              <w:marRight w:val="0"/>
              <w:marTop w:val="0"/>
              <w:marBottom w:val="0"/>
              <w:divBdr>
                <w:top w:val="none" w:sz="0" w:space="0" w:color="auto"/>
                <w:left w:val="none" w:sz="0" w:space="0" w:color="auto"/>
                <w:bottom w:val="none" w:sz="0" w:space="0" w:color="auto"/>
                <w:right w:val="none" w:sz="0" w:space="0" w:color="auto"/>
              </w:divBdr>
            </w:div>
            <w:div w:id="480118830">
              <w:marLeft w:val="0"/>
              <w:marRight w:val="0"/>
              <w:marTop w:val="0"/>
              <w:marBottom w:val="0"/>
              <w:divBdr>
                <w:top w:val="none" w:sz="0" w:space="0" w:color="auto"/>
                <w:left w:val="none" w:sz="0" w:space="0" w:color="auto"/>
                <w:bottom w:val="none" w:sz="0" w:space="0" w:color="auto"/>
                <w:right w:val="none" w:sz="0" w:space="0" w:color="auto"/>
              </w:divBdr>
            </w:div>
            <w:div w:id="498353929">
              <w:marLeft w:val="0"/>
              <w:marRight w:val="0"/>
              <w:marTop w:val="0"/>
              <w:marBottom w:val="0"/>
              <w:divBdr>
                <w:top w:val="none" w:sz="0" w:space="0" w:color="auto"/>
                <w:left w:val="none" w:sz="0" w:space="0" w:color="auto"/>
                <w:bottom w:val="none" w:sz="0" w:space="0" w:color="auto"/>
                <w:right w:val="none" w:sz="0" w:space="0" w:color="auto"/>
              </w:divBdr>
            </w:div>
            <w:div w:id="533153422">
              <w:marLeft w:val="0"/>
              <w:marRight w:val="0"/>
              <w:marTop w:val="0"/>
              <w:marBottom w:val="0"/>
              <w:divBdr>
                <w:top w:val="none" w:sz="0" w:space="0" w:color="auto"/>
                <w:left w:val="none" w:sz="0" w:space="0" w:color="auto"/>
                <w:bottom w:val="none" w:sz="0" w:space="0" w:color="auto"/>
                <w:right w:val="none" w:sz="0" w:space="0" w:color="auto"/>
              </w:divBdr>
            </w:div>
            <w:div w:id="741021487">
              <w:marLeft w:val="0"/>
              <w:marRight w:val="0"/>
              <w:marTop w:val="0"/>
              <w:marBottom w:val="0"/>
              <w:divBdr>
                <w:top w:val="none" w:sz="0" w:space="0" w:color="auto"/>
                <w:left w:val="none" w:sz="0" w:space="0" w:color="auto"/>
                <w:bottom w:val="none" w:sz="0" w:space="0" w:color="auto"/>
                <w:right w:val="none" w:sz="0" w:space="0" w:color="auto"/>
              </w:divBdr>
            </w:div>
            <w:div w:id="804393725">
              <w:marLeft w:val="0"/>
              <w:marRight w:val="0"/>
              <w:marTop w:val="0"/>
              <w:marBottom w:val="0"/>
              <w:divBdr>
                <w:top w:val="none" w:sz="0" w:space="0" w:color="auto"/>
                <w:left w:val="none" w:sz="0" w:space="0" w:color="auto"/>
                <w:bottom w:val="none" w:sz="0" w:space="0" w:color="auto"/>
                <w:right w:val="none" w:sz="0" w:space="0" w:color="auto"/>
              </w:divBdr>
            </w:div>
            <w:div w:id="989167013">
              <w:marLeft w:val="0"/>
              <w:marRight w:val="0"/>
              <w:marTop w:val="0"/>
              <w:marBottom w:val="0"/>
              <w:divBdr>
                <w:top w:val="none" w:sz="0" w:space="0" w:color="auto"/>
                <w:left w:val="none" w:sz="0" w:space="0" w:color="auto"/>
                <w:bottom w:val="none" w:sz="0" w:space="0" w:color="auto"/>
                <w:right w:val="none" w:sz="0" w:space="0" w:color="auto"/>
              </w:divBdr>
            </w:div>
            <w:div w:id="1007829470">
              <w:marLeft w:val="0"/>
              <w:marRight w:val="0"/>
              <w:marTop w:val="0"/>
              <w:marBottom w:val="0"/>
              <w:divBdr>
                <w:top w:val="none" w:sz="0" w:space="0" w:color="auto"/>
                <w:left w:val="none" w:sz="0" w:space="0" w:color="auto"/>
                <w:bottom w:val="none" w:sz="0" w:space="0" w:color="auto"/>
                <w:right w:val="none" w:sz="0" w:space="0" w:color="auto"/>
              </w:divBdr>
            </w:div>
            <w:div w:id="1058017880">
              <w:marLeft w:val="0"/>
              <w:marRight w:val="0"/>
              <w:marTop w:val="0"/>
              <w:marBottom w:val="0"/>
              <w:divBdr>
                <w:top w:val="none" w:sz="0" w:space="0" w:color="auto"/>
                <w:left w:val="none" w:sz="0" w:space="0" w:color="auto"/>
                <w:bottom w:val="none" w:sz="0" w:space="0" w:color="auto"/>
                <w:right w:val="none" w:sz="0" w:space="0" w:color="auto"/>
              </w:divBdr>
            </w:div>
            <w:div w:id="1157919784">
              <w:marLeft w:val="0"/>
              <w:marRight w:val="0"/>
              <w:marTop w:val="0"/>
              <w:marBottom w:val="0"/>
              <w:divBdr>
                <w:top w:val="none" w:sz="0" w:space="0" w:color="auto"/>
                <w:left w:val="none" w:sz="0" w:space="0" w:color="auto"/>
                <w:bottom w:val="none" w:sz="0" w:space="0" w:color="auto"/>
                <w:right w:val="none" w:sz="0" w:space="0" w:color="auto"/>
              </w:divBdr>
            </w:div>
            <w:div w:id="1261254673">
              <w:marLeft w:val="0"/>
              <w:marRight w:val="0"/>
              <w:marTop w:val="0"/>
              <w:marBottom w:val="0"/>
              <w:divBdr>
                <w:top w:val="none" w:sz="0" w:space="0" w:color="auto"/>
                <w:left w:val="none" w:sz="0" w:space="0" w:color="auto"/>
                <w:bottom w:val="none" w:sz="0" w:space="0" w:color="auto"/>
                <w:right w:val="none" w:sz="0" w:space="0" w:color="auto"/>
              </w:divBdr>
            </w:div>
            <w:div w:id="1361083096">
              <w:marLeft w:val="0"/>
              <w:marRight w:val="0"/>
              <w:marTop w:val="0"/>
              <w:marBottom w:val="0"/>
              <w:divBdr>
                <w:top w:val="none" w:sz="0" w:space="0" w:color="auto"/>
                <w:left w:val="none" w:sz="0" w:space="0" w:color="auto"/>
                <w:bottom w:val="none" w:sz="0" w:space="0" w:color="auto"/>
                <w:right w:val="none" w:sz="0" w:space="0" w:color="auto"/>
              </w:divBdr>
            </w:div>
            <w:div w:id="1388412872">
              <w:marLeft w:val="0"/>
              <w:marRight w:val="0"/>
              <w:marTop w:val="0"/>
              <w:marBottom w:val="0"/>
              <w:divBdr>
                <w:top w:val="none" w:sz="0" w:space="0" w:color="auto"/>
                <w:left w:val="none" w:sz="0" w:space="0" w:color="auto"/>
                <w:bottom w:val="none" w:sz="0" w:space="0" w:color="auto"/>
                <w:right w:val="none" w:sz="0" w:space="0" w:color="auto"/>
              </w:divBdr>
            </w:div>
            <w:div w:id="1497498498">
              <w:marLeft w:val="0"/>
              <w:marRight w:val="0"/>
              <w:marTop w:val="0"/>
              <w:marBottom w:val="0"/>
              <w:divBdr>
                <w:top w:val="none" w:sz="0" w:space="0" w:color="auto"/>
                <w:left w:val="none" w:sz="0" w:space="0" w:color="auto"/>
                <w:bottom w:val="none" w:sz="0" w:space="0" w:color="auto"/>
                <w:right w:val="none" w:sz="0" w:space="0" w:color="auto"/>
              </w:divBdr>
            </w:div>
            <w:div w:id="1641152614">
              <w:marLeft w:val="0"/>
              <w:marRight w:val="0"/>
              <w:marTop w:val="0"/>
              <w:marBottom w:val="0"/>
              <w:divBdr>
                <w:top w:val="none" w:sz="0" w:space="0" w:color="auto"/>
                <w:left w:val="none" w:sz="0" w:space="0" w:color="auto"/>
                <w:bottom w:val="none" w:sz="0" w:space="0" w:color="auto"/>
                <w:right w:val="none" w:sz="0" w:space="0" w:color="auto"/>
              </w:divBdr>
            </w:div>
            <w:div w:id="1656061045">
              <w:marLeft w:val="0"/>
              <w:marRight w:val="0"/>
              <w:marTop w:val="0"/>
              <w:marBottom w:val="0"/>
              <w:divBdr>
                <w:top w:val="none" w:sz="0" w:space="0" w:color="auto"/>
                <w:left w:val="none" w:sz="0" w:space="0" w:color="auto"/>
                <w:bottom w:val="none" w:sz="0" w:space="0" w:color="auto"/>
                <w:right w:val="none" w:sz="0" w:space="0" w:color="auto"/>
              </w:divBdr>
            </w:div>
            <w:div w:id="1677269342">
              <w:marLeft w:val="0"/>
              <w:marRight w:val="0"/>
              <w:marTop w:val="0"/>
              <w:marBottom w:val="0"/>
              <w:divBdr>
                <w:top w:val="none" w:sz="0" w:space="0" w:color="auto"/>
                <w:left w:val="none" w:sz="0" w:space="0" w:color="auto"/>
                <w:bottom w:val="none" w:sz="0" w:space="0" w:color="auto"/>
                <w:right w:val="none" w:sz="0" w:space="0" w:color="auto"/>
              </w:divBdr>
            </w:div>
            <w:div w:id="1705669172">
              <w:marLeft w:val="0"/>
              <w:marRight w:val="0"/>
              <w:marTop w:val="0"/>
              <w:marBottom w:val="0"/>
              <w:divBdr>
                <w:top w:val="none" w:sz="0" w:space="0" w:color="auto"/>
                <w:left w:val="none" w:sz="0" w:space="0" w:color="auto"/>
                <w:bottom w:val="none" w:sz="0" w:space="0" w:color="auto"/>
                <w:right w:val="none" w:sz="0" w:space="0" w:color="auto"/>
              </w:divBdr>
            </w:div>
            <w:div w:id="1713993854">
              <w:marLeft w:val="0"/>
              <w:marRight w:val="0"/>
              <w:marTop w:val="0"/>
              <w:marBottom w:val="0"/>
              <w:divBdr>
                <w:top w:val="none" w:sz="0" w:space="0" w:color="auto"/>
                <w:left w:val="none" w:sz="0" w:space="0" w:color="auto"/>
                <w:bottom w:val="none" w:sz="0" w:space="0" w:color="auto"/>
                <w:right w:val="none" w:sz="0" w:space="0" w:color="auto"/>
              </w:divBdr>
            </w:div>
            <w:div w:id="1777292449">
              <w:marLeft w:val="0"/>
              <w:marRight w:val="0"/>
              <w:marTop w:val="0"/>
              <w:marBottom w:val="0"/>
              <w:divBdr>
                <w:top w:val="none" w:sz="0" w:space="0" w:color="auto"/>
                <w:left w:val="none" w:sz="0" w:space="0" w:color="auto"/>
                <w:bottom w:val="none" w:sz="0" w:space="0" w:color="auto"/>
                <w:right w:val="none" w:sz="0" w:space="0" w:color="auto"/>
              </w:divBdr>
            </w:div>
            <w:div w:id="1796563220">
              <w:marLeft w:val="0"/>
              <w:marRight w:val="0"/>
              <w:marTop w:val="0"/>
              <w:marBottom w:val="0"/>
              <w:divBdr>
                <w:top w:val="none" w:sz="0" w:space="0" w:color="auto"/>
                <w:left w:val="none" w:sz="0" w:space="0" w:color="auto"/>
                <w:bottom w:val="none" w:sz="0" w:space="0" w:color="auto"/>
                <w:right w:val="none" w:sz="0" w:space="0" w:color="auto"/>
              </w:divBdr>
            </w:div>
            <w:div w:id="1916164735">
              <w:marLeft w:val="0"/>
              <w:marRight w:val="0"/>
              <w:marTop w:val="0"/>
              <w:marBottom w:val="0"/>
              <w:divBdr>
                <w:top w:val="none" w:sz="0" w:space="0" w:color="auto"/>
                <w:left w:val="none" w:sz="0" w:space="0" w:color="auto"/>
                <w:bottom w:val="none" w:sz="0" w:space="0" w:color="auto"/>
                <w:right w:val="none" w:sz="0" w:space="0" w:color="auto"/>
              </w:divBdr>
            </w:div>
            <w:div w:id="1938370146">
              <w:marLeft w:val="0"/>
              <w:marRight w:val="0"/>
              <w:marTop w:val="0"/>
              <w:marBottom w:val="0"/>
              <w:divBdr>
                <w:top w:val="none" w:sz="0" w:space="0" w:color="auto"/>
                <w:left w:val="none" w:sz="0" w:space="0" w:color="auto"/>
                <w:bottom w:val="none" w:sz="0" w:space="0" w:color="auto"/>
                <w:right w:val="none" w:sz="0" w:space="0" w:color="auto"/>
              </w:divBdr>
            </w:div>
            <w:div w:id="1940138494">
              <w:marLeft w:val="0"/>
              <w:marRight w:val="0"/>
              <w:marTop w:val="0"/>
              <w:marBottom w:val="0"/>
              <w:divBdr>
                <w:top w:val="none" w:sz="0" w:space="0" w:color="auto"/>
                <w:left w:val="none" w:sz="0" w:space="0" w:color="auto"/>
                <w:bottom w:val="none" w:sz="0" w:space="0" w:color="auto"/>
                <w:right w:val="none" w:sz="0" w:space="0" w:color="auto"/>
              </w:divBdr>
            </w:div>
            <w:div w:id="1958100356">
              <w:marLeft w:val="0"/>
              <w:marRight w:val="0"/>
              <w:marTop w:val="0"/>
              <w:marBottom w:val="0"/>
              <w:divBdr>
                <w:top w:val="none" w:sz="0" w:space="0" w:color="auto"/>
                <w:left w:val="none" w:sz="0" w:space="0" w:color="auto"/>
                <w:bottom w:val="none" w:sz="0" w:space="0" w:color="auto"/>
                <w:right w:val="none" w:sz="0" w:space="0" w:color="auto"/>
              </w:divBdr>
            </w:div>
            <w:div w:id="1994597408">
              <w:marLeft w:val="0"/>
              <w:marRight w:val="0"/>
              <w:marTop w:val="0"/>
              <w:marBottom w:val="0"/>
              <w:divBdr>
                <w:top w:val="none" w:sz="0" w:space="0" w:color="auto"/>
                <w:left w:val="none" w:sz="0" w:space="0" w:color="auto"/>
                <w:bottom w:val="none" w:sz="0" w:space="0" w:color="auto"/>
                <w:right w:val="none" w:sz="0" w:space="0" w:color="auto"/>
              </w:divBdr>
            </w:div>
            <w:div w:id="2054231192">
              <w:marLeft w:val="0"/>
              <w:marRight w:val="0"/>
              <w:marTop w:val="0"/>
              <w:marBottom w:val="0"/>
              <w:divBdr>
                <w:top w:val="none" w:sz="0" w:space="0" w:color="auto"/>
                <w:left w:val="none" w:sz="0" w:space="0" w:color="auto"/>
                <w:bottom w:val="none" w:sz="0" w:space="0" w:color="auto"/>
                <w:right w:val="none" w:sz="0" w:space="0" w:color="auto"/>
              </w:divBdr>
            </w:div>
            <w:div w:id="213759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833">
      <w:bodyDiv w:val="1"/>
      <w:marLeft w:val="0"/>
      <w:marRight w:val="0"/>
      <w:marTop w:val="0"/>
      <w:marBottom w:val="0"/>
      <w:divBdr>
        <w:top w:val="none" w:sz="0" w:space="0" w:color="auto"/>
        <w:left w:val="none" w:sz="0" w:space="0" w:color="auto"/>
        <w:bottom w:val="none" w:sz="0" w:space="0" w:color="auto"/>
        <w:right w:val="none" w:sz="0" w:space="0" w:color="auto"/>
      </w:divBdr>
      <w:divsChild>
        <w:div w:id="904146982">
          <w:marLeft w:val="0"/>
          <w:marRight w:val="0"/>
          <w:marTop w:val="0"/>
          <w:marBottom w:val="0"/>
          <w:divBdr>
            <w:top w:val="none" w:sz="0" w:space="0" w:color="auto"/>
            <w:left w:val="none" w:sz="0" w:space="0" w:color="auto"/>
            <w:bottom w:val="none" w:sz="0" w:space="0" w:color="auto"/>
            <w:right w:val="none" w:sz="0" w:space="0" w:color="auto"/>
          </w:divBdr>
          <w:divsChild>
            <w:div w:id="399133173">
              <w:marLeft w:val="0"/>
              <w:marRight w:val="0"/>
              <w:marTop w:val="0"/>
              <w:marBottom w:val="0"/>
              <w:divBdr>
                <w:top w:val="none" w:sz="0" w:space="0" w:color="auto"/>
                <w:left w:val="none" w:sz="0" w:space="0" w:color="auto"/>
                <w:bottom w:val="none" w:sz="0" w:space="0" w:color="auto"/>
                <w:right w:val="none" w:sz="0" w:space="0" w:color="auto"/>
              </w:divBdr>
            </w:div>
            <w:div w:id="1517111167">
              <w:marLeft w:val="0"/>
              <w:marRight w:val="0"/>
              <w:marTop w:val="0"/>
              <w:marBottom w:val="0"/>
              <w:divBdr>
                <w:top w:val="none" w:sz="0" w:space="0" w:color="auto"/>
                <w:left w:val="none" w:sz="0" w:space="0" w:color="auto"/>
                <w:bottom w:val="none" w:sz="0" w:space="0" w:color="auto"/>
                <w:right w:val="none" w:sz="0" w:space="0" w:color="auto"/>
              </w:divBdr>
            </w:div>
            <w:div w:id="171738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27089">
      <w:bodyDiv w:val="1"/>
      <w:marLeft w:val="0"/>
      <w:marRight w:val="0"/>
      <w:marTop w:val="0"/>
      <w:marBottom w:val="0"/>
      <w:divBdr>
        <w:top w:val="none" w:sz="0" w:space="0" w:color="auto"/>
        <w:left w:val="none" w:sz="0" w:space="0" w:color="auto"/>
        <w:bottom w:val="none" w:sz="0" w:space="0" w:color="auto"/>
        <w:right w:val="none" w:sz="0" w:space="0" w:color="auto"/>
      </w:divBdr>
      <w:divsChild>
        <w:div w:id="961110218">
          <w:marLeft w:val="0"/>
          <w:marRight w:val="0"/>
          <w:marTop w:val="0"/>
          <w:marBottom w:val="0"/>
          <w:divBdr>
            <w:top w:val="none" w:sz="0" w:space="0" w:color="auto"/>
            <w:left w:val="none" w:sz="0" w:space="0" w:color="auto"/>
            <w:bottom w:val="none" w:sz="0" w:space="0" w:color="auto"/>
            <w:right w:val="none" w:sz="0" w:space="0" w:color="auto"/>
          </w:divBdr>
          <w:divsChild>
            <w:div w:id="200947081">
              <w:marLeft w:val="0"/>
              <w:marRight w:val="0"/>
              <w:marTop w:val="0"/>
              <w:marBottom w:val="0"/>
              <w:divBdr>
                <w:top w:val="none" w:sz="0" w:space="0" w:color="auto"/>
                <w:left w:val="none" w:sz="0" w:space="0" w:color="auto"/>
                <w:bottom w:val="none" w:sz="0" w:space="0" w:color="auto"/>
                <w:right w:val="none" w:sz="0" w:space="0" w:color="auto"/>
              </w:divBdr>
            </w:div>
            <w:div w:id="504789107">
              <w:marLeft w:val="0"/>
              <w:marRight w:val="0"/>
              <w:marTop w:val="0"/>
              <w:marBottom w:val="0"/>
              <w:divBdr>
                <w:top w:val="none" w:sz="0" w:space="0" w:color="auto"/>
                <w:left w:val="none" w:sz="0" w:space="0" w:color="auto"/>
                <w:bottom w:val="none" w:sz="0" w:space="0" w:color="auto"/>
                <w:right w:val="none" w:sz="0" w:space="0" w:color="auto"/>
              </w:divBdr>
            </w:div>
            <w:div w:id="587150903">
              <w:marLeft w:val="0"/>
              <w:marRight w:val="0"/>
              <w:marTop w:val="0"/>
              <w:marBottom w:val="0"/>
              <w:divBdr>
                <w:top w:val="none" w:sz="0" w:space="0" w:color="auto"/>
                <w:left w:val="none" w:sz="0" w:space="0" w:color="auto"/>
                <w:bottom w:val="none" w:sz="0" w:space="0" w:color="auto"/>
                <w:right w:val="none" w:sz="0" w:space="0" w:color="auto"/>
              </w:divBdr>
            </w:div>
            <w:div w:id="1025137186">
              <w:marLeft w:val="0"/>
              <w:marRight w:val="0"/>
              <w:marTop w:val="0"/>
              <w:marBottom w:val="0"/>
              <w:divBdr>
                <w:top w:val="none" w:sz="0" w:space="0" w:color="auto"/>
                <w:left w:val="none" w:sz="0" w:space="0" w:color="auto"/>
                <w:bottom w:val="none" w:sz="0" w:space="0" w:color="auto"/>
                <w:right w:val="none" w:sz="0" w:space="0" w:color="auto"/>
              </w:divBdr>
            </w:div>
            <w:div w:id="1424957590">
              <w:marLeft w:val="0"/>
              <w:marRight w:val="0"/>
              <w:marTop w:val="0"/>
              <w:marBottom w:val="0"/>
              <w:divBdr>
                <w:top w:val="none" w:sz="0" w:space="0" w:color="auto"/>
                <w:left w:val="none" w:sz="0" w:space="0" w:color="auto"/>
                <w:bottom w:val="none" w:sz="0" w:space="0" w:color="auto"/>
                <w:right w:val="none" w:sz="0" w:space="0" w:color="auto"/>
              </w:divBdr>
            </w:div>
            <w:div w:id="1655835408">
              <w:marLeft w:val="0"/>
              <w:marRight w:val="0"/>
              <w:marTop w:val="0"/>
              <w:marBottom w:val="0"/>
              <w:divBdr>
                <w:top w:val="none" w:sz="0" w:space="0" w:color="auto"/>
                <w:left w:val="none" w:sz="0" w:space="0" w:color="auto"/>
                <w:bottom w:val="none" w:sz="0" w:space="0" w:color="auto"/>
                <w:right w:val="none" w:sz="0" w:space="0" w:color="auto"/>
              </w:divBdr>
            </w:div>
            <w:div w:id="1681927587">
              <w:marLeft w:val="0"/>
              <w:marRight w:val="0"/>
              <w:marTop w:val="0"/>
              <w:marBottom w:val="0"/>
              <w:divBdr>
                <w:top w:val="none" w:sz="0" w:space="0" w:color="auto"/>
                <w:left w:val="none" w:sz="0" w:space="0" w:color="auto"/>
                <w:bottom w:val="none" w:sz="0" w:space="0" w:color="auto"/>
                <w:right w:val="none" w:sz="0" w:space="0" w:color="auto"/>
              </w:divBdr>
            </w:div>
            <w:div w:id="1694526758">
              <w:marLeft w:val="0"/>
              <w:marRight w:val="0"/>
              <w:marTop w:val="0"/>
              <w:marBottom w:val="0"/>
              <w:divBdr>
                <w:top w:val="none" w:sz="0" w:space="0" w:color="auto"/>
                <w:left w:val="none" w:sz="0" w:space="0" w:color="auto"/>
                <w:bottom w:val="none" w:sz="0" w:space="0" w:color="auto"/>
                <w:right w:val="none" w:sz="0" w:space="0" w:color="auto"/>
              </w:divBdr>
            </w:div>
            <w:div w:id="1735619290">
              <w:marLeft w:val="0"/>
              <w:marRight w:val="0"/>
              <w:marTop w:val="0"/>
              <w:marBottom w:val="0"/>
              <w:divBdr>
                <w:top w:val="none" w:sz="0" w:space="0" w:color="auto"/>
                <w:left w:val="none" w:sz="0" w:space="0" w:color="auto"/>
                <w:bottom w:val="none" w:sz="0" w:space="0" w:color="auto"/>
                <w:right w:val="none" w:sz="0" w:space="0" w:color="auto"/>
              </w:divBdr>
            </w:div>
            <w:div w:id="1819105559">
              <w:marLeft w:val="0"/>
              <w:marRight w:val="0"/>
              <w:marTop w:val="0"/>
              <w:marBottom w:val="0"/>
              <w:divBdr>
                <w:top w:val="none" w:sz="0" w:space="0" w:color="auto"/>
                <w:left w:val="none" w:sz="0" w:space="0" w:color="auto"/>
                <w:bottom w:val="none" w:sz="0" w:space="0" w:color="auto"/>
                <w:right w:val="none" w:sz="0" w:space="0" w:color="auto"/>
              </w:divBdr>
            </w:div>
            <w:div w:id="1866945369">
              <w:marLeft w:val="0"/>
              <w:marRight w:val="0"/>
              <w:marTop w:val="0"/>
              <w:marBottom w:val="0"/>
              <w:divBdr>
                <w:top w:val="none" w:sz="0" w:space="0" w:color="auto"/>
                <w:left w:val="none" w:sz="0" w:space="0" w:color="auto"/>
                <w:bottom w:val="none" w:sz="0" w:space="0" w:color="auto"/>
                <w:right w:val="none" w:sz="0" w:space="0" w:color="auto"/>
              </w:divBdr>
            </w:div>
            <w:div w:id="1969965736">
              <w:marLeft w:val="0"/>
              <w:marRight w:val="0"/>
              <w:marTop w:val="0"/>
              <w:marBottom w:val="0"/>
              <w:divBdr>
                <w:top w:val="none" w:sz="0" w:space="0" w:color="auto"/>
                <w:left w:val="none" w:sz="0" w:space="0" w:color="auto"/>
                <w:bottom w:val="none" w:sz="0" w:space="0" w:color="auto"/>
                <w:right w:val="none" w:sz="0" w:space="0" w:color="auto"/>
              </w:divBdr>
            </w:div>
            <w:div w:id="203773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99597">
      <w:bodyDiv w:val="1"/>
      <w:marLeft w:val="0"/>
      <w:marRight w:val="0"/>
      <w:marTop w:val="0"/>
      <w:marBottom w:val="0"/>
      <w:divBdr>
        <w:top w:val="none" w:sz="0" w:space="0" w:color="auto"/>
        <w:left w:val="none" w:sz="0" w:space="0" w:color="auto"/>
        <w:bottom w:val="none" w:sz="0" w:space="0" w:color="auto"/>
        <w:right w:val="none" w:sz="0" w:space="0" w:color="auto"/>
      </w:divBdr>
      <w:divsChild>
        <w:div w:id="1742406841">
          <w:marLeft w:val="0"/>
          <w:marRight w:val="0"/>
          <w:marTop w:val="0"/>
          <w:marBottom w:val="0"/>
          <w:divBdr>
            <w:top w:val="none" w:sz="0" w:space="0" w:color="auto"/>
            <w:left w:val="none" w:sz="0" w:space="0" w:color="auto"/>
            <w:bottom w:val="none" w:sz="0" w:space="0" w:color="auto"/>
            <w:right w:val="none" w:sz="0" w:space="0" w:color="auto"/>
          </w:divBdr>
          <w:divsChild>
            <w:div w:id="16854448">
              <w:marLeft w:val="0"/>
              <w:marRight w:val="0"/>
              <w:marTop w:val="0"/>
              <w:marBottom w:val="0"/>
              <w:divBdr>
                <w:top w:val="none" w:sz="0" w:space="0" w:color="auto"/>
                <w:left w:val="none" w:sz="0" w:space="0" w:color="auto"/>
                <w:bottom w:val="none" w:sz="0" w:space="0" w:color="auto"/>
                <w:right w:val="none" w:sz="0" w:space="0" w:color="auto"/>
              </w:divBdr>
            </w:div>
            <w:div w:id="234320261">
              <w:marLeft w:val="0"/>
              <w:marRight w:val="0"/>
              <w:marTop w:val="0"/>
              <w:marBottom w:val="0"/>
              <w:divBdr>
                <w:top w:val="none" w:sz="0" w:space="0" w:color="auto"/>
                <w:left w:val="none" w:sz="0" w:space="0" w:color="auto"/>
                <w:bottom w:val="none" w:sz="0" w:space="0" w:color="auto"/>
                <w:right w:val="none" w:sz="0" w:space="0" w:color="auto"/>
              </w:divBdr>
            </w:div>
            <w:div w:id="272325929">
              <w:marLeft w:val="0"/>
              <w:marRight w:val="0"/>
              <w:marTop w:val="0"/>
              <w:marBottom w:val="0"/>
              <w:divBdr>
                <w:top w:val="none" w:sz="0" w:space="0" w:color="auto"/>
                <w:left w:val="none" w:sz="0" w:space="0" w:color="auto"/>
                <w:bottom w:val="none" w:sz="0" w:space="0" w:color="auto"/>
                <w:right w:val="none" w:sz="0" w:space="0" w:color="auto"/>
              </w:divBdr>
            </w:div>
            <w:div w:id="468669433">
              <w:marLeft w:val="0"/>
              <w:marRight w:val="0"/>
              <w:marTop w:val="0"/>
              <w:marBottom w:val="0"/>
              <w:divBdr>
                <w:top w:val="none" w:sz="0" w:space="0" w:color="auto"/>
                <w:left w:val="none" w:sz="0" w:space="0" w:color="auto"/>
                <w:bottom w:val="none" w:sz="0" w:space="0" w:color="auto"/>
                <w:right w:val="none" w:sz="0" w:space="0" w:color="auto"/>
              </w:divBdr>
            </w:div>
            <w:div w:id="569731519">
              <w:marLeft w:val="0"/>
              <w:marRight w:val="0"/>
              <w:marTop w:val="0"/>
              <w:marBottom w:val="0"/>
              <w:divBdr>
                <w:top w:val="none" w:sz="0" w:space="0" w:color="auto"/>
                <w:left w:val="none" w:sz="0" w:space="0" w:color="auto"/>
                <w:bottom w:val="none" w:sz="0" w:space="0" w:color="auto"/>
                <w:right w:val="none" w:sz="0" w:space="0" w:color="auto"/>
              </w:divBdr>
            </w:div>
            <w:div w:id="612715953">
              <w:marLeft w:val="0"/>
              <w:marRight w:val="0"/>
              <w:marTop w:val="0"/>
              <w:marBottom w:val="0"/>
              <w:divBdr>
                <w:top w:val="none" w:sz="0" w:space="0" w:color="auto"/>
                <w:left w:val="none" w:sz="0" w:space="0" w:color="auto"/>
                <w:bottom w:val="none" w:sz="0" w:space="0" w:color="auto"/>
                <w:right w:val="none" w:sz="0" w:space="0" w:color="auto"/>
              </w:divBdr>
            </w:div>
            <w:div w:id="635260871">
              <w:marLeft w:val="0"/>
              <w:marRight w:val="0"/>
              <w:marTop w:val="0"/>
              <w:marBottom w:val="0"/>
              <w:divBdr>
                <w:top w:val="none" w:sz="0" w:space="0" w:color="auto"/>
                <w:left w:val="none" w:sz="0" w:space="0" w:color="auto"/>
                <w:bottom w:val="none" w:sz="0" w:space="0" w:color="auto"/>
                <w:right w:val="none" w:sz="0" w:space="0" w:color="auto"/>
              </w:divBdr>
            </w:div>
            <w:div w:id="747577853">
              <w:marLeft w:val="0"/>
              <w:marRight w:val="0"/>
              <w:marTop w:val="0"/>
              <w:marBottom w:val="0"/>
              <w:divBdr>
                <w:top w:val="none" w:sz="0" w:space="0" w:color="auto"/>
                <w:left w:val="none" w:sz="0" w:space="0" w:color="auto"/>
                <w:bottom w:val="none" w:sz="0" w:space="0" w:color="auto"/>
                <w:right w:val="none" w:sz="0" w:space="0" w:color="auto"/>
              </w:divBdr>
            </w:div>
            <w:div w:id="874267882">
              <w:marLeft w:val="0"/>
              <w:marRight w:val="0"/>
              <w:marTop w:val="0"/>
              <w:marBottom w:val="0"/>
              <w:divBdr>
                <w:top w:val="none" w:sz="0" w:space="0" w:color="auto"/>
                <w:left w:val="none" w:sz="0" w:space="0" w:color="auto"/>
                <w:bottom w:val="none" w:sz="0" w:space="0" w:color="auto"/>
                <w:right w:val="none" w:sz="0" w:space="0" w:color="auto"/>
              </w:divBdr>
            </w:div>
            <w:div w:id="1023828180">
              <w:marLeft w:val="0"/>
              <w:marRight w:val="0"/>
              <w:marTop w:val="0"/>
              <w:marBottom w:val="0"/>
              <w:divBdr>
                <w:top w:val="none" w:sz="0" w:space="0" w:color="auto"/>
                <w:left w:val="none" w:sz="0" w:space="0" w:color="auto"/>
                <w:bottom w:val="none" w:sz="0" w:space="0" w:color="auto"/>
                <w:right w:val="none" w:sz="0" w:space="0" w:color="auto"/>
              </w:divBdr>
            </w:div>
            <w:div w:id="1079643475">
              <w:marLeft w:val="0"/>
              <w:marRight w:val="0"/>
              <w:marTop w:val="0"/>
              <w:marBottom w:val="0"/>
              <w:divBdr>
                <w:top w:val="none" w:sz="0" w:space="0" w:color="auto"/>
                <w:left w:val="none" w:sz="0" w:space="0" w:color="auto"/>
                <w:bottom w:val="none" w:sz="0" w:space="0" w:color="auto"/>
                <w:right w:val="none" w:sz="0" w:space="0" w:color="auto"/>
              </w:divBdr>
            </w:div>
            <w:div w:id="1119372228">
              <w:marLeft w:val="0"/>
              <w:marRight w:val="0"/>
              <w:marTop w:val="0"/>
              <w:marBottom w:val="0"/>
              <w:divBdr>
                <w:top w:val="none" w:sz="0" w:space="0" w:color="auto"/>
                <w:left w:val="none" w:sz="0" w:space="0" w:color="auto"/>
                <w:bottom w:val="none" w:sz="0" w:space="0" w:color="auto"/>
                <w:right w:val="none" w:sz="0" w:space="0" w:color="auto"/>
              </w:divBdr>
            </w:div>
            <w:div w:id="1247617715">
              <w:marLeft w:val="0"/>
              <w:marRight w:val="0"/>
              <w:marTop w:val="0"/>
              <w:marBottom w:val="0"/>
              <w:divBdr>
                <w:top w:val="none" w:sz="0" w:space="0" w:color="auto"/>
                <w:left w:val="none" w:sz="0" w:space="0" w:color="auto"/>
                <w:bottom w:val="none" w:sz="0" w:space="0" w:color="auto"/>
                <w:right w:val="none" w:sz="0" w:space="0" w:color="auto"/>
              </w:divBdr>
            </w:div>
            <w:div w:id="1459762774">
              <w:marLeft w:val="0"/>
              <w:marRight w:val="0"/>
              <w:marTop w:val="0"/>
              <w:marBottom w:val="0"/>
              <w:divBdr>
                <w:top w:val="none" w:sz="0" w:space="0" w:color="auto"/>
                <w:left w:val="none" w:sz="0" w:space="0" w:color="auto"/>
                <w:bottom w:val="none" w:sz="0" w:space="0" w:color="auto"/>
                <w:right w:val="none" w:sz="0" w:space="0" w:color="auto"/>
              </w:divBdr>
            </w:div>
            <w:div w:id="1551187679">
              <w:marLeft w:val="0"/>
              <w:marRight w:val="0"/>
              <w:marTop w:val="0"/>
              <w:marBottom w:val="0"/>
              <w:divBdr>
                <w:top w:val="none" w:sz="0" w:space="0" w:color="auto"/>
                <w:left w:val="none" w:sz="0" w:space="0" w:color="auto"/>
                <w:bottom w:val="none" w:sz="0" w:space="0" w:color="auto"/>
                <w:right w:val="none" w:sz="0" w:space="0" w:color="auto"/>
              </w:divBdr>
            </w:div>
            <w:div w:id="1633056574">
              <w:marLeft w:val="0"/>
              <w:marRight w:val="0"/>
              <w:marTop w:val="0"/>
              <w:marBottom w:val="0"/>
              <w:divBdr>
                <w:top w:val="none" w:sz="0" w:space="0" w:color="auto"/>
                <w:left w:val="none" w:sz="0" w:space="0" w:color="auto"/>
                <w:bottom w:val="none" w:sz="0" w:space="0" w:color="auto"/>
                <w:right w:val="none" w:sz="0" w:space="0" w:color="auto"/>
              </w:divBdr>
            </w:div>
            <w:div w:id="1660308695">
              <w:marLeft w:val="0"/>
              <w:marRight w:val="0"/>
              <w:marTop w:val="0"/>
              <w:marBottom w:val="0"/>
              <w:divBdr>
                <w:top w:val="none" w:sz="0" w:space="0" w:color="auto"/>
                <w:left w:val="none" w:sz="0" w:space="0" w:color="auto"/>
                <w:bottom w:val="none" w:sz="0" w:space="0" w:color="auto"/>
                <w:right w:val="none" w:sz="0" w:space="0" w:color="auto"/>
              </w:divBdr>
            </w:div>
            <w:div w:id="1661498355">
              <w:marLeft w:val="0"/>
              <w:marRight w:val="0"/>
              <w:marTop w:val="0"/>
              <w:marBottom w:val="0"/>
              <w:divBdr>
                <w:top w:val="none" w:sz="0" w:space="0" w:color="auto"/>
                <w:left w:val="none" w:sz="0" w:space="0" w:color="auto"/>
                <w:bottom w:val="none" w:sz="0" w:space="0" w:color="auto"/>
                <w:right w:val="none" w:sz="0" w:space="0" w:color="auto"/>
              </w:divBdr>
            </w:div>
            <w:div w:id="1736120303">
              <w:marLeft w:val="0"/>
              <w:marRight w:val="0"/>
              <w:marTop w:val="0"/>
              <w:marBottom w:val="0"/>
              <w:divBdr>
                <w:top w:val="none" w:sz="0" w:space="0" w:color="auto"/>
                <w:left w:val="none" w:sz="0" w:space="0" w:color="auto"/>
                <w:bottom w:val="none" w:sz="0" w:space="0" w:color="auto"/>
                <w:right w:val="none" w:sz="0" w:space="0" w:color="auto"/>
              </w:divBdr>
            </w:div>
            <w:div w:id="196183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4173">
      <w:bodyDiv w:val="1"/>
      <w:marLeft w:val="0"/>
      <w:marRight w:val="0"/>
      <w:marTop w:val="0"/>
      <w:marBottom w:val="0"/>
      <w:divBdr>
        <w:top w:val="none" w:sz="0" w:space="0" w:color="auto"/>
        <w:left w:val="none" w:sz="0" w:space="0" w:color="auto"/>
        <w:bottom w:val="none" w:sz="0" w:space="0" w:color="auto"/>
        <w:right w:val="none" w:sz="0" w:space="0" w:color="auto"/>
      </w:divBdr>
    </w:div>
    <w:div w:id="1297643995">
      <w:bodyDiv w:val="1"/>
      <w:marLeft w:val="0"/>
      <w:marRight w:val="0"/>
      <w:marTop w:val="0"/>
      <w:marBottom w:val="0"/>
      <w:divBdr>
        <w:top w:val="none" w:sz="0" w:space="0" w:color="auto"/>
        <w:left w:val="none" w:sz="0" w:space="0" w:color="auto"/>
        <w:bottom w:val="none" w:sz="0" w:space="0" w:color="auto"/>
        <w:right w:val="none" w:sz="0" w:space="0" w:color="auto"/>
      </w:divBdr>
      <w:divsChild>
        <w:div w:id="969432106">
          <w:marLeft w:val="0"/>
          <w:marRight w:val="0"/>
          <w:marTop w:val="0"/>
          <w:marBottom w:val="0"/>
          <w:divBdr>
            <w:top w:val="none" w:sz="0" w:space="0" w:color="auto"/>
            <w:left w:val="none" w:sz="0" w:space="0" w:color="auto"/>
            <w:bottom w:val="none" w:sz="0" w:space="0" w:color="auto"/>
            <w:right w:val="none" w:sz="0" w:space="0" w:color="auto"/>
          </w:divBdr>
          <w:divsChild>
            <w:div w:id="173265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60362">
      <w:bodyDiv w:val="1"/>
      <w:marLeft w:val="0"/>
      <w:marRight w:val="0"/>
      <w:marTop w:val="0"/>
      <w:marBottom w:val="0"/>
      <w:divBdr>
        <w:top w:val="none" w:sz="0" w:space="0" w:color="auto"/>
        <w:left w:val="none" w:sz="0" w:space="0" w:color="auto"/>
        <w:bottom w:val="none" w:sz="0" w:space="0" w:color="auto"/>
        <w:right w:val="none" w:sz="0" w:space="0" w:color="auto"/>
      </w:divBdr>
      <w:divsChild>
        <w:div w:id="1327905718">
          <w:marLeft w:val="0"/>
          <w:marRight w:val="0"/>
          <w:marTop w:val="0"/>
          <w:marBottom w:val="0"/>
          <w:divBdr>
            <w:top w:val="none" w:sz="0" w:space="0" w:color="auto"/>
            <w:left w:val="none" w:sz="0" w:space="0" w:color="auto"/>
            <w:bottom w:val="none" w:sz="0" w:space="0" w:color="auto"/>
            <w:right w:val="none" w:sz="0" w:space="0" w:color="auto"/>
          </w:divBdr>
          <w:divsChild>
            <w:div w:id="63880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14009">
      <w:bodyDiv w:val="1"/>
      <w:marLeft w:val="0"/>
      <w:marRight w:val="0"/>
      <w:marTop w:val="0"/>
      <w:marBottom w:val="0"/>
      <w:divBdr>
        <w:top w:val="none" w:sz="0" w:space="0" w:color="auto"/>
        <w:left w:val="none" w:sz="0" w:space="0" w:color="auto"/>
        <w:bottom w:val="none" w:sz="0" w:space="0" w:color="auto"/>
        <w:right w:val="none" w:sz="0" w:space="0" w:color="auto"/>
      </w:divBdr>
      <w:divsChild>
        <w:div w:id="1198466720">
          <w:marLeft w:val="0"/>
          <w:marRight w:val="0"/>
          <w:marTop w:val="0"/>
          <w:marBottom w:val="0"/>
          <w:divBdr>
            <w:top w:val="none" w:sz="0" w:space="0" w:color="auto"/>
            <w:left w:val="none" w:sz="0" w:space="0" w:color="auto"/>
            <w:bottom w:val="none" w:sz="0" w:space="0" w:color="auto"/>
            <w:right w:val="none" w:sz="0" w:space="0" w:color="auto"/>
          </w:divBdr>
          <w:divsChild>
            <w:div w:id="1049719702">
              <w:marLeft w:val="0"/>
              <w:marRight w:val="0"/>
              <w:marTop w:val="0"/>
              <w:marBottom w:val="0"/>
              <w:divBdr>
                <w:top w:val="none" w:sz="0" w:space="0" w:color="auto"/>
                <w:left w:val="none" w:sz="0" w:space="0" w:color="auto"/>
                <w:bottom w:val="none" w:sz="0" w:space="0" w:color="auto"/>
                <w:right w:val="none" w:sz="0" w:space="0" w:color="auto"/>
              </w:divBdr>
            </w:div>
            <w:div w:id="1646468803">
              <w:marLeft w:val="0"/>
              <w:marRight w:val="0"/>
              <w:marTop w:val="0"/>
              <w:marBottom w:val="0"/>
              <w:divBdr>
                <w:top w:val="none" w:sz="0" w:space="0" w:color="auto"/>
                <w:left w:val="none" w:sz="0" w:space="0" w:color="auto"/>
                <w:bottom w:val="none" w:sz="0" w:space="0" w:color="auto"/>
                <w:right w:val="none" w:sz="0" w:space="0" w:color="auto"/>
              </w:divBdr>
            </w:div>
            <w:div w:id="1808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7580">
      <w:bodyDiv w:val="1"/>
      <w:marLeft w:val="0"/>
      <w:marRight w:val="0"/>
      <w:marTop w:val="0"/>
      <w:marBottom w:val="0"/>
      <w:divBdr>
        <w:top w:val="none" w:sz="0" w:space="0" w:color="auto"/>
        <w:left w:val="none" w:sz="0" w:space="0" w:color="auto"/>
        <w:bottom w:val="none" w:sz="0" w:space="0" w:color="auto"/>
        <w:right w:val="none" w:sz="0" w:space="0" w:color="auto"/>
      </w:divBdr>
      <w:divsChild>
        <w:div w:id="578364861">
          <w:marLeft w:val="0"/>
          <w:marRight w:val="0"/>
          <w:marTop w:val="0"/>
          <w:marBottom w:val="0"/>
          <w:divBdr>
            <w:top w:val="none" w:sz="0" w:space="0" w:color="auto"/>
            <w:left w:val="none" w:sz="0" w:space="0" w:color="auto"/>
            <w:bottom w:val="none" w:sz="0" w:space="0" w:color="auto"/>
            <w:right w:val="none" w:sz="0" w:space="0" w:color="auto"/>
          </w:divBdr>
          <w:divsChild>
            <w:div w:id="506555677">
              <w:marLeft w:val="0"/>
              <w:marRight w:val="0"/>
              <w:marTop w:val="0"/>
              <w:marBottom w:val="0"/>
              <w:divBdr>
                <w:top w:val="none" w:sz="0" w:space="0" w:color="auto"/>
                <w:left w:val="none" w:sz="0" w:space="0" w:color="auto"/>
                <w:bottom w:val="none" w:sz="0" w:space="0" w:color="auto"/>
                <w:right w:val="none" w:sz="0" w:space="0" w:color="auto"/>
              </w:divBdr>
            </w:div>
            <w:div w:id="57443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97064">
      <w:bodyDiv w:val="1"/>
      <w:marLeft w:val="0"/>
      <w:marRight w:val="0"/>
      <w:marTop w:val="0"/>
      <w:marBottom w:val="0"/>
      <w:divBdr>
        <w:top w:val="none" w:sz="0" w:space="0" w:color="auto"/>
        <w:left w:val="none" w:sz="0" w:space="0" w:color="auto"/>
        <w:bottom w:val="none" w:sz="0" w:space="0" w:color="auto"/>
        <w:right w:val="none" w:sz="0" w:space="0" w:color="auto"/>
      </w:divBdr>
      <w:divsChild>
        <w:div w:id="1250775214">
          <w:marLeft w:val="0"/>
          <w:marRight w:val="0"/>
          <w:marTop w:val="0"/>
          <w:marBottom w:val="0"/>
          <w:divBdr>
            <w:top w:val="none" w:sz="0" w:space="0" w:color="auto"/>
            <w:left w:val="none" w:sz="0" w:space="0" w:color="auto"/>
            <w:bottom w:val="none" w:sz="0" w:space="0" w:color="auto"/>
            <w:right w:val="none" w:sz="0" w:space="0" w:color="auto"/>
          </w:divBdr>
          <w:divsChild>
            <w:div w:id="219286302">
              <w:marLeft w:val="0"/>
              <w:marRight w:val="0"/>
              <w:marTop w:val="0"/>
              <w:marBottom w:val="0"/>
              <w:divBdr>
                <w:top w:val="none" w:sz="0" w:space="0" w:color="auto"/>
                <w:left w:val="none" w:sz="0" w:space="0" w:color="auto"/>
                <w:bottom w:val="none" w:sz="0" w:space="0" w:color="auto"/>
                <w:right w:val="none" w:sz="0" w:space="0" w:color="auto"/>
              </w:divBdr>
            </w:div>
            <w:div w:id="861280850">
              <w:marLeft w:val="0"/>
              <w:marRight w:val="0"/>
              <w:marTop w:val="0"/>
              <w:marBottom w:val="0"/>
              <w:divBdr>
                <w:top w:val="none" w:sz="0" w:space="0" w:color="auto"/>
                <w:left w:val="none" w:sz="0" w:space="0" w:color="auto"/>
                <w:bottom w:val="none" w:sz="0" w:space="0" w:color="auto"/>
                <w:right w:val="none" w:sz="0" w:space="0" w:color="auto"/>
              </w:divBdr>
            </w:div>
            <w:div w:id="1010065113">
              <w:marLeft w:val="0"/>
              <w:marRight w:val="0"/>
              <w:marTop w:val="0"/>
              <w:marBottom w:val="0"/>
              <w:divBdr>
                <w:top w:val="none" w:sz="0" w:space="0" w:color="auto"/>
                <w:left w:val="none" w:sz="0" w:space="0" w:color="auto"/>
                <w:bottom w:val="none" w:sz="0" w:space="0" w:color="auto"/>
                <w:right w:val="none" w:sz="0" w:space="0" w:color="auto"/>
              </w:divBdr>
            </w:div>
            <w:div w:id="1493182484">
              <w:marLeft w:val="0"/>
              <w:marRight w:val="0"/>
              <w:marTop w:val="0"/>
              <w:marBottom w:val="0"/>
              <w:divBdr>
                <w:top w:val="none" w:sz="0" w:space="0" w:color="auto"/>
                <w:left w:val="none" w:sz="0" w:space="0" w:color="auto"/>
                <w:bottom w:val="none" w:sz="0" w:space="0" w:color="auto"/>
                <w:right w:val="none" w:sz="0" w:space="0" w:color="auto"/>
              </w:divBdr>
            </w:div>
            <w:div w:id="206576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4795">
      <w:bodyDiv w:val="1"/>
      <w:marLeft w:val="0"/>
      <w:marRight w:val="0"/>
      <w:marTop w:val="0"/>
      <w:marBottom w:val="0"/>
      <w:divBdr>
        <w:top w:val="none" w:sz="0" w:space="0" w:color="auto"/>
        <w:left w:val="none" w:sz="0" w:space="0" w:color="auto"/>
        <w:bottom w:val="none" w:sz="0" w:space="0" w:color="auto"/>
        <w:right w:val="none" w:sz="0" w:space="0" w:color="auto"/>
      </w:divBdr>
      <w:divsChild>
        <w:div w:id="1988053089">
          <w:marLeft w:val="0"/>
          <w:marRight w:val="0"/>
          <w:marTop w:val="0"/>
          <w:marBottom w:val="0"/>
          <w:divBdr>
            <w:top w:val="none" w:sz="0" w:space="0" w:color="auto"/>
            <w:left w:val="none" w:sz="0" w:space="0" w:color="auto"/>
            <w:bottom w:val="none" w:sz="0" w:space="0" w:color="auto"/>
            <w:right w:val="none" w:sz="0" w:space="0" w:color="auto"/>
          </w:divBdr>
          <w:divsChild>
            <w:div w:id="23337135">
              <w:marLeft w:val="0"/>
              <w:marRight w:val="0"/>
              <w:marTop w:val="0"/>
              <w:marBottom w:val="0"/>
              <w:divBdr>
                <w:top w:val="none" w:sz="0" w:space="0" w:color="auto"/>
                <w:left w:val="none" w:sz="0" w:space="0" w:color="auto"/>
                <w:bottom w:val="none" w:sz="0" w:space="0" w:color="auto"/>
                <w:right w:val="none" w:sz="0" w:space="0" w:color="auto"/>
              </w:divBdr>
            </w:div>
            <w:div w:id="300697179">
              <w:marLeft w:val="0"/>
              <w:marRight w:val="0"/>
              <w:marTop w:val="0"/>
              <w:marBottom w:val="0"/>
              <w:divBdr>
                <w:top w:val="none" w:sz="0" w:space="0" w:color="auto"/>
                <w:left w:val="none" w:sz="0" w:space="0" w:color="auto"/>
                <w:bottom w:val="none" w:sz="0" w:space="0" w:color="auto"/>
                <w:right w:val="none" w:sz="0" w:space="0" w:color="auto"/>
              </w:divBdr>
            </w:div>
            <w:div w:id="376438882">
              <w:marLeft w:val="0"/>
              <w:marRight w:val="0"/>
              <w:marTop w:val="0"/>
              <w:marBottom w:val="0"/>
              <w:divBdr>
                <w:top w:val="none" w:sz="0" w:space="0" w:color="auto"/>
                <w:left w:val="none" w:sz="0" w:space="0" w:color="auto"/>
                <w:bottom w:val="none" w:sz="0" w:space="0" w:color="auto"/>
                <w:right w:val="none" w:sz="0" w:space="0" w:color="auto"/>
              </w:divBdr>
            </w:div>
            <w:div w:id="442576765">
              <w:marLeft w:val="0"/>
              <w:marRight w:val="0"/>
              <w:marTop w:val="0"/>
              <w:marBottom w:val="0"/>
              <w:divBdr>
                <w:top w:val="none" w:sz="0" w:space="0" w:color="auto"/>
                <w:left w:val="none" w:sz="0" w:space="0" w:color="auto"/>
                <w:bottom w:val="none" w:sz="0" w:space="0" w:color="auto"/>
                <w:right w:val="none" w:sz="0" w:space="0" w:color="auto"/>
              </w:divBdr>
            </w:div>
            <w:div w:id="543060131">
              <w:marLeft w:val="0"/>
              <w:marRight w:val="0"/>
              <w:marTop w:val="0"/>
              <w:marBottom w:val="0"/>
              <w:divBdr>
                <w:top w:val="none" w:sz="0" w:space="0" w:color="auto"/>
                <w:left w:val="none" w:sz="0" w:space="0" w:color="auto"/>
                <w:bottom w:val="none" w:sz="0" w:space="0" w:color="auto"/>
                <w:right w:val="none" w:sz="0" w:space="0" w:color="auto"/>
              </w:divBdr>
            </w:div>
            <w:div w:id="574511188">
              <w:marLeft w:val="0"/>
              <w:marRight w:val="0"/>
              <w:marTop w:val="0"/>
              <w:marBottom w:val="0"/>
              <w:divBdr>
                <w:top w:val="none" w:sz="0" w:space="0" w:color="auto"/>
                <w:left w:val="none" w:sz="0" w:space="0" w:color="auto"/>
                <w:bottom w:val="none" w:sz="0" w:space="0" w:color="auto"/>
                <w:right w:val="none" w:sz="0" w:space="0" w:color="auto"/>
              </w:divBdr>
            </w:div>
            <w:div w:id="806318310">
              <w:marLeft w:val="0"/>
              <w:marRight w:val="0"/>
              <w:marTop w:val="0"/>
              <w:marBottom w:val="0"/>
              <w:divBdr>
                <w:top w:val="none" w:sz="0" w:space="0" w:color="auto"/>
                <w:left w:val="none" w:sz="0" w:space="0" w:color="auto"/>
                <w:bottom w:val="none" w:sz="0" w:space="0" w:color="auto"/>
                <w:right w:val="none" w:sz="0" w:space="0" w:color="auto"/>
              </w:divBdr>
            </w:div>
            <w:div w:id="810564110">
              <w:marLeft w:val="0"/>
              <w:marRight w:val="0"/>
              <w:marTop w:val="0"/>
              <w:marBottom w:val="0"/>
              <w:divBdr>
                <w:top w:val="none" w:sz="0" w:space="0" w:color="auto"/>
                <w:left w:val="none" w:sz="0" w:space="0" w:color="auto"/>
                <w:bottom w:val="none" w:sz="0" w:space="0" w:color="auto"/>
                <w:right w:val="none" w:sz="0" w:space="0" w:color="auto"/>
              </w:divBdr>
            </w:div>
            <w:div w:id="942148169">
              <w:marLeft w:val="0"/>
              <w:marRight w:val="0"/>
              <w:marTop w:val="0"/>
              <w:marBottom w:val="0"/>
              <w:divBdr>
                <w:top w:val="none" w:sz="0" w:space="0" w:color="auto"/>
                <w:left w:val="none" w:sz="0" w:space="0" w:color="auto"/>
                <w:bottom w:val="none" w:sz="0" w:space="0" w:color="auto"/>
                <w:right w:val="none" w:sz="0" w:space="0" w:color="auto"/>
              </w:divBdr>
            </w:div>
            <w:div w:id="1005867586">
              <w:marLeft w:val="0"/>
              <w:marRight w:val="0"/>
              <w:marTop w:val="0"/>
              <w:marBottom w:val="0"/>
              <w:divBdr>
                <w:top w:val="none" w:sz="0" w:space="0" w:color="auto"/>
                <w:left w:val="none" w:sz="0" w:space="0" w:color="auto"/>
                <w:bottom w:val="none" w:sz="0" w:space="0" w:color="auto"/>
                <w:right w:val="none" w:sz="0" w:space="0" w:color="auto"/>
              </w:divBdr>
            </w:div>
            <w:div w:id="1071737392">
              <w:marLeft w:val="0"/>
              <w:marRight w:val="0"/>
              <w:marTop w:val="0"/>
              <w:marBottom w:val="0"/>
              <w:divBdr>
                <w:top w:val="none" w:sz="0" w:space="0" w:color="auto"/>
                <w:left w:val="none" w:sz="0" w:space="0" w:color="auto"/>
                <w:bottom w:val="none" w:sz="0" w:space="0" w:color="auto"/>
                <w:right w:val="none" w:sz="0" w:space="0" w:color="auto"/>
              </w:divBdr>
            </w:div>
            <w:div w:id="1103304515">
              <w:marLeft w:val="0"/>
              <w:marRight w:val="0"/>
              <w:marTop w:val="0"/>
              <w:marBottom w:val="0"/>
              <w:divBdr>
                <w:top w:val="none" w:sz="0" w:space="0" w:color="auto"/>
                <w:left w:val="none" w:sz="0" w:space="0" w:color="auto"/>
                <w:bottom w:val="none" w:sz="0" w:space="0" w:color="auto"/>
                <w:right w:val="none" w:sz="0" w:space="0" w:color="auto"/>
              </w:divBdr>
            </w:div>
            <w:div w:id="1253469978">
              <w:marLeft w:val="0"/>
              <w:marRight w:val="0"/>
              <w:marTop w:val="0"/>
              <w:marBottom w:val="0"/>
              <w:divBdr>
                <w:top w:val="none" w:sz="0" w:space="0" w:color="auto"/>
                <w:left w:val="none" w:sz="0" w:space="0" w:color="auto"/>
                <w:bottom w:val="none" w:sz="0" w:space="0" w:color="auto"/>
                <w:right w:val="none" w:sz="0" w:space="0" w:color="auto"/>
              </w:divBdr>
            </w:div>
            <w:div w:id="1383872202">
              <w:marLeft w:val="0"/>
              <w:marRight w:val="0"/>
              <w:marTop w:val="0"/>
              <w:marBottom w:val="0"/>
              <w:divBdr>
                <w:top w:val="none" w:sz="0" w:space="0" w:color="auto"/>
                <w:left w:val="none" w:sz="0" w:space="0" w:color="auto"/>
                <w:bottom w:val="none" w:sz="0" w:space="0" w:color="auto"/>
                <w:right w:val="none" w:sz="0" w:space="0" w:color="auto"/>
              </w:divBdr>
            </w:div>
            <w:div w:id="1501116436">
              <w:marLeft w:val="0"/>
              <w:marRight w:val="0"/>
              <w:marTop w:val="0"/>
              <w:marBottom w:val="0"/>
              <w:divBdr>
                <w:top w:val="none" w:sz="0" w:space="0" w:color="auto"/>
                <w:left w:val="none" w:sz="0" w:space="0" w:color="auto"/>
                <w:bottom w:val="none" w:sz="0" w:space="0" w:color="auto"/>
                <w:right w:val="none" w:sz="0" w:space="0" w:color="auto"/>
              </w:divBdr>
            </w:div>
            <w:div w:id="1636763422">
              <w:marLeft w:val="0"/>
              <w:marRight w:val="0"/>
              <w:marTop w:val="0"/>
              <w:marBottom w:val="0"/>
              <w:divBdr>
                <w:top w:val="none" w:sz="0" w:space="0" w:color="auto"/>
                <w:left w:val="none" w:sz="0" w:space="0" w:color="auto"/>
                <w:bottom w:val="none" w:sz="0" w:space="0" w:color="auto"/>
                <w:right w:val="none" w:sz="0" w:space="0" w:color="auto"/>
              </w:divBdr>
            </w:div>
            <w:div w:id="1728649636">
              <w:marLeft w:val="0"/>
              <w:marRight w:val="0"/>
              <w:marTop w:val="0"/>
              <w:marBottom w:val="0"/>
              <w:divBdr>
                <w:top w:val="none" w:sz="0" w:space="0" w:color="auto"/>
                <w:left w:val="none" w:sz="0" w:space="0" w:color="auto"/>
                <w:bottom w:val="none" w:sz="0" w:space="0" w:color="auto"/>
                <w:right w:val="none" w:sz="0" w:space="0" w:color="auto"/>
              </w:divBdr>
            </w:div>
            <w:div w:id="1806511016">
              <w:marLeft w:val="0"/>
              <w:marRight w:val="0"/>
              <w:marTop w:val="0"/>
              <w:marBottom w:val="0"/>
              <w:divBdr>
                <w:top w:val="none" w:sz="0" w:space="0" w:color="auto"/>
                <w:left w:val="none" w:sz="0" w:space="0" w:color="auto"/>
                <w:bottom w:val="none" w:sz="0" w:space="0" w:color="auto"/>
                <w:right w:val="none" w:sz="0" w:space="0" w:color="auto"/>
              </w:divBdr>
            </w:div>
            <w:div w:id="1848861027">
              <w:marLeft w:val="0"/>
              <w:marRight w:val="0"/>
              <w:marTop w:val="0"/>
              <w:marBottom w:val="0"/>
              <w:divBdr>
                <w:top w:val="none" w:sz="0" w:space="0" w:color="auto"/>
                <w:left w:val="none" w:sz="0" w:space="0" w:color="auto"/>
                <w:bottom w:val="none" w:sz="0" w:space="0" w:color="auto"/>
                <w:right w:val="none" w:sz="0" w:space="0" w:color="auto"/>
              </w:divBdr>
            </w:div>
            <w:div w:id="185429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03473">
      <w:bodyDiv w:val="1"/>
      <w:marLeft w:val="0"/>
      <w:marRight w:val="0"/>
      <w:marTop w:val="0"/>
      <w:marBottom w:val="0"/>
      <w:divBdr>
        <w:top w:val="none" w:sz="0" w:space="0" w:color="auto"/>
        <w:left w:val="none" w:sz="0" w:space="0" w:color="auto"/>
        <w:bottom w:val="none" w:sz="0" w:space="0" w:color="auto"/>
        <w:right w:val="none" w:sz="0" w:space="0" w:color="auto"/>
      </w:divBdr>
      <w:divsChild>
        <w:div w:id="1576429010">
          <w:marLeft w:val="0"/>
          <w:marRight w:val="0"/>
          <w:marTop w:val="0"/>
          <w:marBottom w:val="0"/>
          <w:divBdr>
            <w:top w:val="none" w:sz="0" w:space="0" w:color="auto"/>
            <w:left w:val="none" w:sz="0" w:space="0" w:color="auto"/>
            <w:bottom w:val="none" w:sz="0" w:space="0" w:color="auto"/>
            <w:right w:val="none" w:sz="0" w:space="0" w:color="auto"/>
          </w:divBdr>
          <w:divsChild>
            <w:div w:id="174804140">
              <w:marLeft w:val="0"/>
              <w:marRight w:val="0"/>
              <w:marTop w:val="0"/>
              <w:marBottom w:val="0"/>
              <w:divBdr>
                <w:top w:val="none" w:sz="0" w:space="0" w:color="auto"/>
                <w:left w:val="none" w:sz="0" w:space="0" w:color="auto"/>
                <w:bottom w:val="none" w:sz="0" w:space="0" w:color="auto"/>
                <w:right w:val="none" w:sz="0" w:space="0" w:color="auto"/>
              </w:divBdr>
            </w:div>
            <w:div w:id="248852958">
              <w:marLeft w:val="0"/>
              <w:marRight w:val="0"/>
              <w:marTop w:val="0"/>
              <w:marBottom w:val="0"/>
              <w:divBdr>
                <w:top w:val="none" w:sz="0" w:space="0" w:color="auto"/>
                <w:left w:val="none" w:sz="0" w:space="0" w:color="auto"/>
                <w:bottom w:val="none" w:sz="0" w:space="0" w:color="auto"/>
                <w:right w:val="none" w:sz="0" w:space="0" w:color="auto"/>
              </w:divBdr>
            </w:div>
            <w:div w:id="639263350">
              <w:marLeft w:val="0"/>
              <w:marRight w:val="0"/>
              <w:marTop w:val="0"/>
              <w:marBottom w:val="0"/>
              <w:divBdr>
                <w:top w:val="none" w:sz="0" w:space="0" w:color="auto"/>
                <w:left w:val="none" w:sz="0" w:space="0" w:color="auto"/>
                <w:bottom w:val="none" w:sz="0" w:space="0" w:color="auto"/>
                <w:right w:val="none" w:sz="0" w:space="0" w:color="auto"/>
              </w:divBdr>
            </w:div>
            <w:div w:id="702367298">
              <w:marLeft w:val="0"/>
              <w:marRight w:val="0"/>
              <w:marTop w:val="0"/>
              <w:marBottom w:val="0"/>
              <w:divBdr>
                <w:top w:val="none" w:sz="0" w:space="0" w:color="auto"/>
                <w:left w:val="none" w:sz="0" w:space="0" w:color="auto"/>
                <w:bottom w:val="none" w:sz="0" w:space="0" w:color="auto"/>
                <w:right w:val="none" w:sz="0" w:space="0" w:color="auto"/>
              </w:divBdr>
            </w:div>
            <w:div w:id="862325735">
              <w:marLeft w:val="0"/>
              <w:marRight w:val="0"/>
              <w:marTop w:val="0"/>
              <w:marBottom w:val="0"/>
              <w:divBdr>
                <w:top w:val="none" w:sz="0" w:space="0" w:color="auto"/>
                <w:left w:val="none" w:sz="0" w:space="0" w:color="auto"/>
                <w:bottom w:val="none" w:sz="0" w:space="0" w:color="auto"/>
                <w:right w:val="none" w:sz="0" w:space="0" w:color="auto"/>
              </w:divBdr>
            </w:div>
            <w:div w:id="866678497">
              <w:marLeft w:val="0"/>
              <w:marRight w:val="0"/>
              <w:marTop w:val="0"/>
              <w:marBottom w:val="0"/>
              <w:divBdr>
                <w:top w:val="none" w:sz="0" w:space="0" w:color="auto"/>
                <w:left w:val="none" w:sz="0" w:space="0" w:color="auto"/>
                <w:bottom w:val="none" w:sz="0" w:space="0" w:color="auto"/>
                <w:right w:val="none" w:sz="0" w:space="0" w:color="auto"/>
              </w:divBdr>
            </w:div>
            <w:div w:id="987396779">
              <w:marLeft w:val="0"/>
              <w:marRight w:val="0"/>
              <w:marTop w:val="0"/>
              <w:marBottom w:val="0"/>
              <w:divBdr>
                <w:top w:val="none" w:sz="0" w:space="0" w:color="auto"/>
                <w:left w:val="none" w:sz="0" w:space="0" w:color="auto"/>
                <w:bottom w:val="none" w:sz="0" w:space="0" w:color="auto"/>
                <w:right w:val="none" w:sz="0" w:space="0" w:color="auto"/>
              </w:divBdr>
            </w:div>
            <w:div w:id="1079601001">
              <w:marLeft w:val="0"/>
              <w:marRight w:val="0"/>
              <w:marTop w:val="0"/>
              <w:marBottom w:val="0"/>
              <w:divBdr>
                <w:top w:val="none" w:sz="0" w:space="0" w:color="auto"/>
                <w:left w:val="none" w:sz="0" w:space="0" w:color="auto"/>
                <w:bottom w:val="none" w:sz="0" w:space="0" w:color="auto"/>
                <w:right w:val="none" w:sz="0" w:space="0" w:color="auto"/>
              </w:divBdr>
            </w:div>
            <w:div w:id="1087731942">
              <w:marLeft w:val="0"/>
              <w:marRight w:val="0"/>
              <w:marTop w:val="0"/>
              <w:marBottom w:val="0"/>
              <w:divBdr>
                <w:top w:val="none" w:sz="0" w:space="0" w:color="auto"/>
                <w:left w:val="none" w:sz="0" w:space="0" w:color="auto"/>
                <w:bottom w:val="none" w:sz="0" w:space="0" w:color="auto"/>
                <w:right w:val="none" w:sz="0" w:space="0" w:color="auto"/>
              </w:divBdr>
            </w:div>
            <w:div w:id="1107892814">
              <w:marLeft w:val="0"/>
              <w:marRight w:val="0"/>
              <w:marTop w:val="0"/>
              <w:marBottom w:val="0"/>
              <w:divBdr>
                <w:top w:val="none" w:sz="0" w:space="0" w:color="auto"/>
                <w:left w:val="none" w:sz="0" w:space="0" w:color="auto"/>
                <w:bottom w:val="none" w:sz="0" w:space="0" w:color="auto"/>
                <w:right w:val="none" w:sz="0" w:space="0" w:color="auto"/>
              </w:divBdr>
            </w:div>
            <w:div w:id="1376349561">
              <w:marLeft w:val="0"/>
              <w:marRight w:val="0"/>
              <w:marTop w:val="0"/>
              <w:marBottom w:val="0"/>
              <w:divBdr>
                <w:top w:val="none" w:sz="0" w:space="0" w:color="auto"/>
                <w:left w:val="none" w:sz="0" w:space="0" w:color="auto"/>
                <w:bottom w:val="none" w:sz="0" w:space="0" w:color="auto"/>
                <w:right w:val="none" w:sz="0" w:space="0" w:color="auto"/>
              </w:divBdr>
            </w:div>
            <w:div w:id="1453787393">
              <w:marLeft w:val="0"/>
              <w:marRight w:val="0"/>
              <w:marTop w:val="0"/>
              <w:marBottom w:val="0"/>
              <w:divBdr>
                <w:top w:val="none" w:sz="0" w:space="0" w:color="auto"/>
                <w:left w:val="none" w:sz="0" w:space="0" w:color="auto"/>
                <w:bottom w:val="none" w:sz="0" w:space="0" w:color="auto"/>
                <w:right w:val="none" w:sz="0" w:space="0" w:color="auto"/>
              </w:divBdr>
            </w:div>
            <w:div w:id="1457331536">
              <w:marLeft w:val="0"/>
              <w:marRight w:val="0"/>
              <w:marTop w:val="0"/>
              <w:marBottom w:val="0"/>
              <w:divBdr>
                <w:top w:val="none" w:sz="0" w:space="0" w:color="auto"/>
                <w:left w:val="none" w:sz="0" w:space="0" w:color="auto"/>
                <w:bottom w:val="none" w:sz="0" w:space="0" w:color="auto"/>
                <w:right w:val="none" w:sz="0" w:space="0" w:color="auto"/>
              </w:divBdr>
            </w:div>
            <w:div w:id="1458718320">
              <w:marLeft w:val="0"/>
              <w:marRight w:val="0"/>
              <w:marTop w:val="0"/>
              <w:marBottom w:val="0"/>
              <w:divBdr>
                <w:top w:val="none" w:sz="0" w:space="0" w:color="auto"/>
                <w:left w:val="none" w:sz="0" w:space="0" w:color="auto"/>
                <w:bottom w:val="none" w:sz="0" w:space="0" w:color="auto"/>
                <w:right w:val="none" w:sz="0" w:space="0" w:color="auto"/>
              </w:divBdr>
            </w:div>
            <w:div w:id="1532263635">
              <w:marLeft w:val="0"/>
              <w:marRight w:val="0"/>
              <w:marTop w:val="0"/>
              <w:marBottom w:val="0"/>
              <w:divBdr>
                <w:top w:val="none" w:sz="0" w:space="0" w:color="auto"/>
                <w:left w:val="none" w:sz="0" w:space="0" w:color="auto"/>
                <w:bottom w:val="none" w:sz="0" w:space="0" w:color="auto"/>
                <w:right w:val="none" w:sz="0" w:space="0" w:color="auto"/>
              </w:divBdr>
            </w:div>
            <w:div w:id="1726564682">
              <w:marLeft w:val="0"/>
              <w:marRight w:val="0"/>
              <w:marTop w:val="0"/>
              <w:marBottom w:val="0"/>
              <w:divBdr>
                <w:top w:val="none" w:sz="0" w:space="0" w:color="auto"/>
                <w:left w:val="none" w:sz="0" w:space="0" w:color="auto"/>
                <w:bottom w:val="none" w:sz="0" w:space="0" w:color="auto"/>
                <w:right w:val="none" w:sz="0" w:space="0" w:color="auto"/>
              </w:divBdr>
            </w:div>
            <w:div w:id="1854416868">
              <w:marLeft w:val="0"/>
              <w:marRight w:val="0"/>
              <w:marTop w:val="0"/>
              <w:marBottom w:val="0"/>
              <w:divBdr>
                <w:top w:val="none" w:sz="0" w:space="0" w:color="auto"/>
                <w:left w:val="none" w:sz="0" w:space="0" w:color="auto"/>
                <w:bottom w:val="none" w:sz="0" w:space="0" w:color="auto"/>
                <w:right w:val="none" w:sz="0" w:space="0" w:color="auto"/>
              </w:divBdr>
            </w:div>
            <w:div w:id="1912622199">
              <w:marLeft w:val="0"/>
              <w:marRight w:val="0"/>
              <w:marTop w:val="0"/>
              <w:marBottom w:val="0"/>
              <w:divBdr>
                <w:top w:val="none" w:sz="0" w:space="0" w:color="auto"/>
                <w:left w:val="none" w:sz="0" w:space="0" w:color="auto"/>
                <w:bottom w:val="none" w:sz="0" w:space="0" w:color="auto"/>
                <w:right w:val="none" w:sz="0" w:space="0" w:color="auto"/>
              </w:divBdr>
            </w:div>
            <w:div w:id="1996954567">
              <w:marLeft w:val="0"/>
              <w:marRight w:val="0"/>
              <w:marTop w:val="0"/>
              <w:marBottom w:val="0"/>
              <w:divBdr>
                <w:top w:val="none" w:sz="0" w:space="0" w:color="auto"/>
                <w:left w:val="none" w:sz="0" w:space="0" w:color="auto"/>
                <w:bottom w:val="none" w:sz="0" w:space="0" w:color="auto"/>
                <w:right w:val="none" w:sz="0" w:space="0" w:color="auto"/>
              </w:divBdr>
            </w:div>
            <w:div w:id="202258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1123">
      <w:bodyDiv w:val="1"/>
      <w:marLeft w:val="0"/>
      <w:marRight w:val="0"/>
      <w:marTop w:val="0"/>
      <w:marBottom w:val="0"/>
      <w:divBdr>
        <w:top w:val="none" w:sz="0" w:space="0" w:color="auto"/>
        <w:left w:val="none" w:sz="0" w:space="0" w:color="auto"/>
        <w:bottom w:val="none" w:sz="0" w:space="0" w:color="auto"/>
        <w:right w:val="none" w:sz="0" w:space="0" w:color="auto"/>
      </w:divBdr>
      <w:divsChild>
        <w:div w:id="364907083">
          <w:marLeft w:val="0"/>
          <w:marRight w:val="0"/>
          <w:marTop w:val="0"/>
          <w:marBottom w:val="0"/>
          <w:divBdr>
            <w:top w:val="none" w:sz="0" w:space="0" w:color="auto"/>
            <w:left w:val="none" w:sz="0" w:space="0" w:color="auto"/>
            <w:bottom w:val="none" w:sz="0" w:space="0" w:color="auto"/>
            <w:right w:val="none" w:sz="0" w:space="0" w:color="auto"/>
          </w:divBdr>
          <w:divsChild>
            <w:div w:id="84419746">
              <w:marLeft w:val="0"/>
              <w:marRight w:val="0"/>
              <w:marTop w:val="0"/>
              <w:marBottom w:val="0"/>
              <w:divBdr>
                <w:top w:val="none" w:sz="0" w:space="0" w:color="auto"/>
                <w:left w:val="none" w:sz="0" w:space="0" w:color="auto"/>
                <w:bottom w:val="none" w:sz="0" w:space="0" w:color="auto"/>
                <w:right w:val="none" w:sz="0" w:space="0" w:color="auto"/>
              </w:divBdr>
            </w:div>
            <w:div w:id="142744388">
              <w:marLeft w:val="0"/>
              <w:marRight w:val="0"/>
              <w:marTop w:val="0"/>
              <w:marBottom w:val="0"/>
              <w:divBdr>
                <w:top w:val="none" w:sz="0" w:space="0" w:color="auto"/>
                <w:left w:val="none" w:sz="0" w:space="0" w:color="auto"/>
                <w:bottom w:val="none" w:sz="0" w:space="0" w:color="auto"/>
                <w:right w:val="none" w:sz="0" w:space="0" w:color="auto"/>
              </w:divBdr>
            </w:div>
            <w:div w:id="157036665">
              <w:marLeft w:val="0"/>
              <w:marRight w:val="0"/>
              <w:marTop w:val="0"/>
              <w:marBottom w:val="0"/>
              <w:divBdr>
                <w:top w:val="none" w:sz="0" w:space="0" w:color="auto"/>
                <w:left w:val="none" w:sz="0" w:space="0" w:color="auto"/>
                <w:bottom w:val="none" w:sz="0" w:space="0" w:color="auto"/>
                <w:right w:val="none" w:sz="0" w:space="0" w:color="auto"/>
              </w:divBdr>
            </w:div>
            <w:div w:id="495724557">
              <w:marLeft w:val="0"/>
              <w:marRight w:val="0"/>
              <w:marTop w:val="0"/>
              <w:marBottom w:val="0"/>
              <w:divBdr>
                <w:top w:val="none" w:sz="0" w:space="0" w:color="auto"/>
                <w:left w:val="none" w:sz="0" w:space="0" w:color="auto"/>
                <w:bottom w:val="none" w:sz="0" w:space="0" w:color="auto"/>
                <w:right w:val="none" w:sz="0" w:space="0" w:color="auto"/>
              </w:divBdr>
            </w:div>
            <w:div w:id="750203126">
              <w:marLeft w:val="0"/>
              <w:marRight w:val="0"/>
              <w:marTop w:val="0"/>
              <w:marBottom w:val="0"/>
              <w:divBdr>
                <w:top w:val="none" w:sz="0" w:space="0" w:color="auto"/>
                <w:left w:val="none" w:sz="0" w:space="0" w:color="auto"/>
                <w:bottom w:val="none" w:sz="0" w:space="0" w:color="auto"/>
                <w:right w:val="none" w:sz="0" w:space="0" w:color="auto"/>
              </w:divBdr>
            </w:div>
            <w:div w:id="761486204">
              <w:marLeft w:val="0"/>
              <w:marRight w:val="0"/>
              <w:marTop w:val="0"/>
              <w:marBottom w:val="0"/>
              <w:divBdr>
                <w:top w:val="none" w:sz="0" w:space="0" w:color="auto"/>
                <w:left w:val="none" w:sz="0" w:space="0" w:color="auto"/>
                <w:bottom w:val="none" w:sz="0" w:space="0" w:color="auto"/>
                <w:right w:val="none" w:sz="0" w:space="0" w:color="auto"/>
              </w:divBdr>
            </w:div>
            <w:div w:id="785581925">
              <w:marLeft w:val="0"/>
              <w:marRight w:val="0"/>
              <w:marTop w:val="0"/>
              <w:marBottom w:val="0"/>
              <w:divBdr>
                <w:top w:val="none" w:sz="0" w:space="0" w:color="auto"/>
                <w:left w:val="none" w:sz="0" w:space="0" w:color="auto"/>
                <w:bottom w:val="none" w:sz="0" w:space="0" w:color="auto"/>
                <w:right w:val="none" w:sz="0" w:space="0" w:color="auto"/>
              </w:divBdr>
            </w:div>
            <w:div w:id="846755254">
              <w:marLeft w:val="0"/>
              <w:marRight w:val="0"/>
              <w:marTop w:val="0"/>
              <w:marBottom w:val="0"/>
              <w:divBdr>
                <w:top w:val="none" w:sz="0" w:space="0" w:color="auto"/>
                <w:left w:val="none" w:sz="0" w:space="0" w:color="auto"/>
                <w:bottom w:val="none" w:sz="0" w:space="0" w:color="auto"/>
                <w:right w:val="none" w:sz="0" w:space="0" w:color="auto"/>
              </w:divBdr>
            </w:div>
            <w:div w:id="955135251">
              <w:marLeft w:val="0"/>
              <w:marRight w:val="0"/>
              <w:marTop w:val="0"/>
              <w:marBottom w:val="0"/>
              <w:divBdr>
                <w:top w:val="none" w:sz="0" w:space="0" w:color="auto"/>
                <w:left w:val="none" w:sz="0" w:space="0" w:color="auto"/>
                <w:bottom w:val="none" w:sz="0" w:space="0" w:color="auto"/>
                <w:right w:val="none" w:sz="0" w:space="0" w:color="auto"/>
              </w:divBdr>
            </w:div>
            <w:div w:id="982193375">
              <w:marLeft w:val="0"/>
              <w:marRight w:val="0"/>
              <w:marTop w:val="0"/>
              <w:marBottom w:val="0"/>
              <w:divBdr>
                <w:top w:val="none" w:sz="0" w:space="0" w:color="auto"/>
                <w:left w:val="none" w:sz="0" w:space="0" w:color="auto"/>
                <w:bottom w:val="none" w:sz="0" w:space="0" w:color="auto"/>
                <w:right w:val="none" w:sz="0" w:space="0" w:color="auto"/>
              </w:divBdr>
            </w:div>
            <w:div w:id="1048264995">
              <w:marLeft w:val="0"/>
              <w:marRight w:val="0"/>
              <w:marTop w:val="0"/>
              <w:marBottom w:val="0"/>
              <w:divBdr>
                <w:top w:val="none" w:sz="0" w:space="0" w:color="auto"/>
                <w:left w:val="none" w:sz="0" w:space="0" w:color="auto"/>
                <w:bottom w:val="none" w:sz="0" w:space="0" w:color="auto"/>
                <w:right w:val="none" w:sz="0" w:space="0" w:color="auto"/>
              </w:divBdr>
            </w:div>
            <w:div w:id="1145390728">
              <w:marLeft w:val="0"/>
              <w:marRight w:val="0"/>
              <w:marTop w:val="0"/>
              <w:marBottom w:val="0"/>
              <w:divBdr>
                <w:top w:val="none" w:sz="0" w:space="0" w:color="auto"/>
                <w:left w:val="none" w:sz="0" w:space="0" w:color="auto"/>
                <w:bottom w:val="none" w:sz="0" w:space="0" w:color="auto"/>
                <w:right w:val="none" w:sz="0" w:space="0" w:color="auto"/>
              </w:divBdr>
            </w:div>
            <w:div w:id="1161968575">
              <w:marLeft w:val="0"/>
              <w:marRight w:val="0"/>
              <w:marTop w:val="0"/>
              <w:marBottom w:val="0"/>
              <w:divBdr>
                <w:top w:val="none" w:sz="0" w:space="0" w:color="auto"/>
                <w:left w:val="none" w:sz="0" w:space="0" w:color="auto"/>
                <w:bottom w:val="none" w:sz="0" w:space="0" w:color="auto"/>
                <w:right w:val="none" w:sz="0" w:space="0" w:color="auto"/>
              </w:divBdr>
            </w:div>
            <w:div w:id="1169056075">
              <w:marLeft w:val="0"/>
              <w:marRight w:val="0"/>
              <w:marTop w:val="0"/>
              <w:marBottom w:val="0"/>
              <w:divBdr>
                <w:top w:val="none" w:sz="0" w:space="0" w:color="auto"/>
                <w:left w:val="none" w:sz="0" w:space="0" w:color="auto"/>
                <w:bottom w:val="none" w:sz="0" w:space="0" w:color="auto"/>
                <w:right w:val="none" w:sz="0" w:space="0" w:color="auto"/>
              </w:divBdr>
            </w:div>
            <w:div w:id="1238982589">
              <w:marLeft w:val="0"/>
              <w:marRight w:val="0"/>
              <w:marTop w:val="0"/>
              <w:marBottom w:val="0"/>
              <w:divBdr>
                <w:top w:val="none" w:sz="0" w:space="0" w:color="auto"/>
                <w:left w:val="none" w:sz="0" w:space="0" w:color="auto"/>
                <w:bottom w:val="none" w:sz="0" w:space="0" w:color="auto"/>
                <w:right w:val="none" w:sz="0" w:space="0" w:color="auto"/>
              </w:divBdr>
            </w:div>
            <w:div w:id="1381710477">
              <w:marLeft w:val="0"/>
              <w:marRight w:val="0"/>
              <w:marTop w:val="0"/>
              <w:marBottom w:val="0"/>
              <w:divBdr>
                <w:top w:val="none" w:sz="0" w:space="0" w:color="auto"/>
                <w:left w:val="none" w:sz="0" w:space="0" w:color="auto"/>
                <w:bottom w:val="none" w:sz="0" w:space="0" w:color="auto"/>
                <w:right w:val="none" w:sz="0" w:space="0" w:color="auto"/>
              </w:divBdr>
            </w:div>
            <w:div w:id="1642423611">
              <w:marLeft w:val="0"/>
              <w:marRight w:val="0"/>
              <w:marTop w:val="0"/>
              <w:marBottom w:val="0"/>
              <w:divBdr>
                <w:top w:val="none" w:sz="0" w:space="0" w:color="auto"/>
                <w:left w:val="none" w:sz="0" w:space="0" w:color="auto"/>
                <w:bottom w:val="none" w:sz="0" w:space="0" w:color="auto"/>
                <w:right w:val="none" w:sz="0" w:space="0" w:color="auto"/>
              </w:divBdr>
            </w:div>
            <w:div w:id="1974941220">
              <w:marLeft w:val="0"/>
              <w:marRight w:val="0"/>
              <w:marTop w:val="0"/>
              <w:marBottom w:val="0"/>
              <w:divBdr>
                <w:top w:val="none" w:sz="0" w:space="0" w:color="auto"/>
                <w:left w:val="none" w:sz="0" w:space="0" w:color="auto"/>
                <w:bottom w:val="none" w:sz="0" w:space="0" w:color="auto"/>
                <w:right w:val="none" w:sz="0" w:space="0" w:color="auto"/>
              </w:divBdr>
            </w:div>
            <w:div w:id="2043902213">
              <w:marLeft w:val="0"/>
              <w:marRight w:val="0"/>
              <w:marTop w:val="0"/>
              <w:marBottom w:val="0"/>
              <w:divBdr>
                <w:top w:val="none" w:sz="0" w:space="0" w:color="auto"/>
                <w:left w:val="none" w:sz="0" w:space="0" w:color="auto"/>
                <w:bottom w:val="none" w:sz="0" w:space="0" w:color="auto"/>
                <w:right w:val="none" w:sz="0" w:space="0" w:color="auto"/>
              </w:divBdr>
            </w:div>
            <w:div w:id="2122340018">
              <w:marLeft w:val="0"/>
              <w:marRight w:val="0"/>
              <w:marTop w:val="0"/>
              <w:marBottom w:val="0"/>
              <w:divBdr>
                <w:top w:val="none" w:sz="0" w:space="0" w:color="auto"/>
                <w:left w:val="none" w:sz="0" w:space="0" w:color="auto"/>
                <w:bottom w:val="none" w:sz="0" w:space="0" w:color="auto"/>
                <w:right w:val="none" w:sz="0" w:space="0" w:color="auto"/>
              </w:divBdr>
            </w:div>
            <w:div w:id="213859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91405">
      <w:bodyDiv w:val="1"/>
      <w:marLeft w:val="0"/>
      <w:marRight w:val="0"/>
      <w:marTop w:val="0"/>
      <w:marBottom w:val="0"/>
      <w:divBdr>
        <w:top w:val="none" w:sz="0" w:space="0" w:color="auto"/>
        <w:left w:val="none" w:sz="0" w:space="0" w:color="auto"/>
        <w:bottom w:val="none" w:sz="0" w:space="0" w:color="auto"/>
        <w:right w:val="none" w:sz="0" w:space="0" w:color="auto"/>
      </w:divBdr>
      <w:divsChild>
        <w:div w:id="1451240346">
          <w:marLeft w:val="0"/>
          <w:marRight w:val="0"/>
          <w:marTop w:val="0"/>
          <w:marBottom w:val="0"/>
          <w:divBdr>
            <w:top w:val="none" w:sz="0" w:space="0" w:color="auto"/>
            <w:left w:val="none" w:sz="0" w:space="0" w:color="auto"/>
            <w:bottom w:val="none" w:sz="0" w:space="0" w:color="auto"/>
            <w:right w:val="none" w:sz="0" w:space="0" w:color="auto"/>
          </w:divBdr>
          <w:divsChild>
            <w:div w:id="1396273853">
              <w:marLeft w:val="0"/>
              <w:marRight w:val="0"/>
              <w:marTop w:val="0"/>
              <w:marBottom w:val="0"/>
              <w:divBdr>
                <w:top w:val="none" w:sz="0" w:space="0" w:color="auto"/>
                <w:left w:val="none" w:sz="0" w:space="0" w:color="auto"/>
                <w:bottom w:val="none" w:sz="0" w:space="0" w:color="auto"/>
                <w:right w:val="none" w:sz="0" w:space="0" w:color="auto"/>
              </w:divBdr>
            </w:div>
            <w:div w:id="214731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1274">
      <w:bodyDiv w:val="1"/>
      <w:marLeft w:val="0"/>
      <w:marRight w:val="0"/>
      <w:marTop w:val="0"/>
      <w:marBottom w:val="0"/>
      <w:divBdr>
        <w:top w:val="none" w:sz="0" w:space="0" w:color="auto"/>
        <w:left w:val="none" w:sz="0" w:space="0" w:color="auto"/>
        <w:bottom w:val="none" w:sz="0" w:space="0" w:color="auto"/>
        <w:right w:val="none" w:sz="0" w:space="0" w:color="auto"/>
      </w:divBdr>
      <w:divsChild>
        <w:div w:id="2127652570">
          <w:marLeft w:val="0"/>
          <w:marRight w:val="0"/>
          <w:marTop w:val="0"/>
          <w:marBottom w:val="0"/>
          <w:divBdr>
            <w:top w:val="none" w:sz="0" w:space="0" w:color="auto"/>
            <w:left w:val="none" w:sz="0" w:space="0" w:color="auto"/>
            <w:bottom w:val="none" w:sz="0" w:space="0" w:color="auto"/>
            <w:right w:val="none" w:sz="0" w:space="0" w:color="auto"/>
          </w:divBdr>
          <w:divsChild>
            <w:div w:id="117067275">
              <w:marLeft w:val="0"/>
              <w:marRight w:val="0"/>
              <w:marTop w:val="0"/>
              <w:marBottom w:val="0"/>
              <w:divBdr>
                <w:top w:val="none" w:sz="0" w:space="0" w:color="auto"/>
                <w:left w:val="none" w:sz="0" w:space="0" w:color="auto"/>
                <w:bottom w:val="none" w:sz="0" w:space="0" w:color="auto"/>
                <w:right w:val="none" w:sz="0" w:space="0" w:color="auto"/>
              </w:divBdr>
            </w:div>
            <w:div w:id="167916240">
              <w:marLeft w:val="0"/>
              <w:marRight w:val="0"/>
              <w:marTop w:val="0"/>
              <w:marBottom w:val="0"/>
              <w:divBdr>
                <w:top w:val="none" w:sz="0" w:space="0" w:color="auto"/>
                <w:left w:val="none" w:sz="0" w:space="0" w:color="auto"/>
                <w:bottom w:val="none" w:sz="0" w:space="0" w:color="auto"/>
                <w:right w:val="none" w:sz="0" w:space="0" w:color="auto"/>
              </w:divBdr>
            </w:div>
            <w:div w:id="238910450">
              <w:marLeft w:val="0"/>
              <w:marRight w:val="0"/>
              <w:marTop w:val="0"/>
              <w:marBottom w:val="0"/>
              <w:divBdr>
                <w:top w:val="none" w:sz="0" w:space="0" w:color="auto"/>
                <w:left w:val="none" w:sz="0" w:space="0" w:color="auto"/>
                <w:bottom w:val="none" w:sz="0" w:space="0" w:color="auto"/>
                <w:right w:val="none" w:sz="0" w:space="0" w:color="auto"/>
              </w:divBdr>
            </w:div>
            <w:div w:id="258949848">
              <w:marLeft w:val="0"/>
              <w:marRight w:val="0"/>
              <w:marTop w:val="0"/>
              <w:marBottom w:val="0"/>
              <w:divBdr>
                <w:top w:val="none" w:sz="0" w:space="0" w:color="auto"/>
                <w:left w:val="none" w:sz="0" w:space="0" w:color="auto"/>
                <w:bottom w:val="none" w:sz="0" w:space="0" w:color="auto"/>
                <w:right w:val="none" w:sz="0" w:space="0" w:color="auto"/>
              </w:divBdr>
            </w:div>
            <w:div w:id="305936444">
              <w:marLeft w:val="0"/>
              <w:marRight w:val="0"/>
              <w:marTop w:val="0"/>
              <w:marBottom w:val="0"/>
              <w:divBdr>
                <w:top w:val="none" w:sz="0" w:space="0" w:color="auto"/>
                <w:left w:val="none" w:sz="0" w:space="0" w:color="auto"/>
                <w:bottom w:val="none" w:sz="0" w:space="0" w:color="auto"/>
                <w:right w:val="none" w:sz="0" w:space="0" w:color="auto"/>
              </w:divBdr>
            </w:div>
            <w:div w:id="368647603">
              <w:marLeft w:val="0"/>
              <w:marRight w:val="0"/>
              <w:marTop w:val="0"/>
              <w:marBottom w:val="0"/>
              <w:divBdr>
                <w:top w:val="none" w:sz="0" w:space="0" w:color="auto"/>
                <w:left w:val="none" w:sz="0" w:space="0" w:color="auto"/>
                <w:bottom w:val="none" w:sz="0" w:space="0" w:color="auto"/>
                <w:right w:val="none" w:sz="0" w:space="0" w:color="auto"/>
              </w:divBdr>
            </w:div>
            <w:div w:id="391343802">
              <w:marLeft w:val="0"/>
              <w:marRight w:val="0"/>
              <w:marTop w:val="0"/>
              <w:marBottom w:val="0"/>
              <w:divBdr>
                <w:top w:val="none" w:sz="0" w:space="0" w:color="auto"/>
                <w:left w:val="none" w:sz="0" w:space="0" w:color="auto"/>
                <w:bottom w:val="none" w:sz="0" w:space="0" w:color="auto"/>
                <w:right w:val="none" w:sz="0" w:space="0" w:color="auto"/>
              </w:divBdr>
            </w:div>
            <w:div w:id="452099361">
              <w:marLeft w:val="0"/>
              <w:marRight w:val="0"/>
              <w:marTop w:val="0"/>
              <w:marBottom w:val="0"/>
              <w:divBdr>
                <w:top w:val="none" w:sz="0" w:space="0" w:color="auto"/>
                <w:left w:val="none" w:sz="0" w:space="0" w:color="auto"/>
                <w:bottom w:val="none" w:sz="0" w:space="0" w:color="auto"/>
                <w:right w:val="none" w:sz="0" w:space="0" w:color="auto"/>
              </w:divBdr>
            </w:div>
            <w:div w:id="587275302">
              <w:marLeft w:val="0"/>
              <w:marRight w:val="0"/>
              <w:marTop w:val="0"/>
              <w:marBottom w:val="0"/>
              <w:divBdr>
                <w:top w:val="none" w:sz="0" w:space="0" w:color="auto"/>
                <w:left w:val="none" w:sz="0" w:space="0" w:color="auto"/>
                <w:bottom w:val="none" w:sz="0" w:space="0" w:color="auto"/>
                <w:right w:val="none" w:sz="0" w:space="0" w:color="auto"/>
              </w:divBdr>
            </w:div>
            <w:div w:id="686179343">
              <w:marLeft w:val="0"/>
              <w:marRight w:val="0"/>
              <w:marTop w:val="0"/>
              <w:marBottom w:val="0"/>
              <w:divBdr>
                <w:top w:val="none" w:sz="0" w:space="0" w:color="auto"/>
                <w:left w:val="none" w:sz="0" w:space="0" w:color="auto"/>
                <w:bottom w:val="none" w:sz="0" w:space="0" w:color="auto"/>
                <w:right w:val="none" w:sz="0" w:space="0" w:color="auto"/>
              </w:divBdr>
            </w:div>
            <w:div w:id="727604587">
              <w:marLeft w:val="0"/>
              <w:marRight w:val="0"/>
              <w:marTop w:val="0"/>
              <w:marBottom w:val="0"/>
              <w:divBdr>
                <w:top w:val="none" w:sz="0" w:space="0" w:color="auto"/>
                <w:left w:val="none" w:sz="0" w:space="0" w:color="auto"/>
                <w:bottom w:val="none" w:sz="0" w:space="0" w:color="auto"/>
                <w:right w:val="none" w:sz="0" w:space="0" w:color="auto"/>
              </w:divBdr>
            </w:div>
            <w:div w:id="834495447">
              <w:marLeft w:val="0"/>
              <w:marRight w:val="0"/>
              <w:marTop w:val="0"/>
              <w:marBottom w:val="0"/>
              <w:divBdr>
                <w:top w:val="none" w:sz="0" w:space="0" w:color="auto"/>
                <w:left w:val="none" w:sz="0" w:space="0" w:color="auto"/>
                <w:bottom w:val="none" w:sz="0" w:space="0" w:color="auto"/>
                <w:right w:val="none" w:sz="0" w:space="0" w:color="auto"/>
              </w:divBdr>
            </w:div>
            <w:div w:id="1212960738">
              <w:marLeft w:val="0"/>
              <w:marRight w:val="0"/>
              <w:marTop w:val="0"/>
              <w:marBottom w:val="0"/>
              <w:divBdr>
                <w:top w:val="none" w:sz="0" w:space="0" w:color="auto"/>
                <w:left w:val="none" w:sz="0" w:space="0" w:color="auto"/>
                <w:bottom w:val="none" w:sz="0" w:space="0" w:color="auto"/>
                <w:right w:val="none" w:sz="0" w:space="0" w:color="auto"/>
              </w:divBdr>
            </w:div>
            <w:div w:id="1281453618">
              <w:marLeft w:val="0"/>
              <w:marRight w:val="0"/>
              <w:marTop w:val="0"/>
              <w:marBottom w:val="0"/>
              <w:divBdr>
                <w:top w:val="none" w:sz="0" w:space="0" w:color="auto"/>
                <w:left w:val="none" w:sz="0" w:space="0" w:color="auto"/>
                <w:bottom w:val="none" w:sz="0" w:space="0" w:color="auto"/>
                <w:right w:val="none" w:sz="0" w:space="0" w:color="auto"/>
              </w:divBdr>
            </w:div>
            <w:div w:id="1307666625">
              <w:marLeft w:val="0"/>
              <w:marRight w:val="0"/>
              <w:marTop w:val="0"/>
              <w:marBottom w:val="0"/>
              <w:divBdr>
                <w:top w:val="none" w:sz="0" w:space="0" w:color="auto"/>
                <w:left w:val="none" w:sz="0" w:space="0" w:color="auto"/>
                <w:bottom w:val="none" w:sz="0" w:space="0" w:color="auto"/>
                <w:right w:val="none" w:sz="0" w:space="0" w:color="auto"/>
              </w:divBdr>
            </w:div>
            <w:div w:id="1354645851">
              <w:marLeft w:val="0"/>
              <w:marRight w:val="0"/>
              <w:marTop w:val="0"/>
              <w:marBottom w:val="0"/>
              <w:divBdr>
                <w:top w:val="none" w:sz="0" w:space="0" w:color="auto"/>
                <w:left w:val="none" w:sz="0" w:space="0" w:color="auto"/>
                <w:bottom w:val="none" w:sz="0" w:space="0" w:color="auto"/>
                <w:right w:val="none" w:sz="0" w:space="0" w:color="auto"/>
              </w:divBdr>
            </w:div>
            <w:div w:id="1390305350">
              <w:marLeft w:val="0"/>
              <w:marRight w:val="0"/>
              <w:marTop w:val="0"/>
              <w:marBottom w:val="0"/>
              <w:divBdr>
                <w:top w:val="none" w:sz="0" w:space="0" w:color="auto"/>
                <w:left w:val="none" w:sz="0" w:space="0" w:color="auto"/>
                <w:bottom w:val="none" w:sz="0" w:space="0" w:color="auto"/>
                <w:right w:val="none" w:sz="0" w:space="0" w:color="auto"/>
              </w:divBdr>
            </w:div>
            <w:div w:id="1499929564">
              <w:marLeft w:val="0"/>
              <w:marRight w:val="0"/>
              <w:marTop w:val="0"/>
              <w:marBottom w:val="0"/>
              <w:divBdr>
                <w:top w:val="none" w:sz="0" w:space="0" w:color="auto"/>
                <w:left w:val="none" w:sz="0" w:space="0" w:color="auto"/>
                <w:bottom w:val="none" w:sz="0" w:space="0" w:color="auto"/>
                <w:right w:val="none" w:sz="0" w:space="0" w:color="auto"/>
              </w:divBdr>
            </w:div>
            <w:div w:id="1565263774">
              <w:marLeft w:val="0"/>
              <w:marRight w:val="0"/>
              <w:marTop w:val="0"/>
              <w:marBottom w:val="0"/>
              <w:divBdr>
                <w:top w:val="none" w:sz="0" w:space="0" w:color="auto"/>
                <w:left w:val="none" w:sz="0" w:space="0" w:color="auto"/>
                <w:bottom w:val="none" w:sz="0" w:space="0" w:color="auto"/>
                <w:right w:val="none" w:sz="0" w:space="0" w:color="auto"/>
              </w:divBdr>
            </w:div>
            <w:div w:id="1606116329">
              <w:marLeft w:val="0"/>
              <w:marRight w:val="0"/>
              <w:marTop w:val="0"/>
              <w:marBottom w:val="0"/>
              <w:divBdr>
                <w:top w:val="none" w:sz="0" w:space="0" w:color="auto"/>
                <w:left w:val="none" w:sz="0" w:space="0" w:color="auto"/>
                <w:bottom w:val="none" w:sz="0" w:space="0" w:color="auto"/>
                <w:right w:val="none" w:sz="0" w:space="0" w:color="auto"/>
              </w:divBdr>
            </w:div>
            <w:div w:id="1673215552">
              <w:marLeft w:val="0"/>
              <w:marRight w:val="0"/>
              <w:marTop w:val="0"/>
              <w:marBottom w:val="0"/>
              <w:divBdr>
                <w:top w:val="none" w:sz="0" w:space="0" w:color="auto"/>
                <w:left w:val="none" w:sz="0" w:space="0" w:color="auto"/>
                <w:bottom w:val="none" w:sz="0" w:space="0" w:color="auto"/>
                <w:right w:val="none" w:sz="0" w:space="0" w:color="auto"/>
              </w:divBdr>
            </w:div>
            <w:div w:id="1894540829">
              <w:marLeft w:val="0"/>
              <w:marRight w:val="0"/>
              <w:marTop w:val="0"/>
              <w:marBottom w:val="0"/>
              <w:divBdr>
                <w:top w:val="none" w:sz="0" w:space="0" w:color="auto"/>
                <w:left w:val="none" w:sz="0" w:space="0" w:color="auto"/>
                <w:bottom w:val="none" w:sz="0" w:space="0" w:color="auto"/>
                <w:right w:val="none" w:sz="0" w:space="0" w:color="auto"/>
              </w:divBdr>
            </w:div>
            <w:div w:id="1910338136">
              <w:marLeft w:val="0"/>
              <w:marRight w:val="0"/>
              <w:marTop w:val="0"/>
              <w:marBottom w:val="0"/>
              <w:divBdr>
                <w:top w:val="none" w:sz="0" w:space="0" w:color="auto"/>
                <w:left w:val="none" w:sz="0" w:space="0" w:color="auto"/>
                <w:bottom w:val="none" w:sz="0" w:space="0" w:color="auto"/>
                <w:right w:val="none" w:sz="0" w:space="0" w:color="auto"/>
              </w:divBdr>
            </w:div>
            <w:div w:id="1951664832">
              <w:marLeft w:val="0"/>
              <w:marRight w:val="0"/>
              <w:marTop w:val="0"/>
              <w:marBottom w:val="0"/>
              <w:divBdr>
                <w:top w:val="none" w:sz="0" w:space="0" w:color="auto"/>
                <w:left w:val="none" w:sz="0" w:space="0" w:color="auto"/>
                <w:bottom w:val="none" w:sz="0" w:space="0" w:color="auto"/>
                <w:right w:val="none" w:sz="0" w:space="0" w:color="auto"/>
              </w:divBdr>
            </w:div>
            <w:div w:id="1956985814">
              <w:marLeft w:val="0"/>
              <w:marRight w:val="0"/>
              <w:marTop w:val="0"/>
              <w:marBottom w:val="0"/>
              <w:divBdr>
                <w:top w:val="none" w:sz="0" w:space="0" w:color="auto"/>
                <w:left w:val="none" w:sz="0" w:space="0" w:color="auto"/>
                <w:bottom w:val="none" w:sz="0" w:space="0" w:color="auto"/>
                <w:right w:val="none" w:sz="0" w:space="0" w:color="auto"/>
              </w:divBdr>
            </w:div>
            <w:div w:id="2022583161">
              <w:marLeft w:val="0"/>
              <w:marRight w:val="0"/>
              <w:marTop w:val="0"/>
              <w:marBottom w:val="0"/>
              <w:divBdr>
                <w:top w:val="none" w:sz="0" w:space="0" w:color="auto"/>
                <w:left w:val="none" w:sz="0" w:space="0" w:color="auto"/>
                <w:bottom w:val="none" w:sz="0" w:space="0" w:color="auto"/>
                <w:right w:val="none" w:sz="0" w:space="0" w:color="auto"/>
              </w:divBdr>
            </w:div>
            <w:div w:id="2023627771">
              <w:marLeft w:val="0"/>
              <w:marRight w:val="0"/>
              <w:marTop w:val="0"/>
              <w:marBottom w:val="0"/>
              <w:divBdr>
                <w:top w:val="none" w:sz="0" w:space="0" w:color="auto"/>
                <w:left w:val="none" w:sz="0" w:space="0" w:color="auto"/>
                <w:bottom w:val="none" w:sz="0" w:space="0" w:color="auto"/>
                <w:right w:val="none" w:sz="0" w:space="0" w:color="auto"/>
              </w:divBdr>
            </w:div>
            <w:div w:id="21066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58182">
      <w:bodyDiv w:val="1"/>
      <w:marLeft w:val="0"/>
      <w:marRight w:val="0"/>
      <w:marTop w:val="0"/>
      <w:marBottom w:val="0"/>
      <w:divBdr>
        <w:top w:val="none" w:sz="0" w:space="0" w:color="auto"/>
        <w:left w:val="none" w:sz="0" w:space="0" w:color="auto"/>
        <w:bottom w:val="none" w:sz="0" w:space="0" w:color="auto"/>
        <w:right w:val="none" w:sz="0" w:space="0" w:color="auto"/>
      </w:divBdr>
      <w:divsChild>
        <w:div w:id="485362698">
          <w:marLeft w:val="0"/>
          <w:marRight w:val="0"/>
          <w:marTop w:val="0"/>
          <w:marBottom w:val="0"/>
          <w:divBdr>
            <w:top w:val="none" w:sz="0" w:space="0" w:color="auto"/>
            <w:left w:val="none" w:sz="0" w:space="0" w:color="auto"/>
            <w:bottom w:val="none" w:sz="0" w:space="0" w:color="auto"/>
            <w:right w:val="none" w:sz="0" w:space="0" w:color="auto"/>
          </w:divBdr>
          <w:divsChild>
            <w:div w:id="113641585">
              <w:marLeft w:val="0"/>
              <w:marRight w:val="0"/>
              <w:marTop w:val="0"/>
              <w:marBottom w:val="0"/>
              <w:divBdr>
                <w:top w:val="none" w:sz="0" w:space="0" w:color="auto"/>
                <w:left w:val="none" w:sz="0" w:space="0" w:color="auto"/>
                <w:bottom w:val="none" w:sz="0" w:space="0" w:color="auto"/>
                <w:right w:val="none" w:sz="0" w:space="0" w:color="auto"/>
              </w:divBdr>
            </w:div>
            <w:div w:id="141386771">
              <w:marLeft w:val="0"/>
              <w:marRight w:val="0"/>
              <w:marTop w:val="0"/>
              <w:marBottom w:val="0"/>
              <w:divBdr>
                <w:top w:val="none" w:sz="0" w:space="0" w:color="auto"/>
                <w:left w:val="none" w:sz="0" w:space="0" w:color="auto"/>
                <w:bottom w:val="none" w:sz="0" w:space="0" w:color="auto"/>
                <w:right w:val="none" w:sz="0" w:space="0" w:color="auto"/>
              </w:divBdr>
            </w:div>
            <w:div w:id="332027490">
              <w:marLeft w:val="0"/>
              <w:marRight w:val="0"/>
              <w:marTop w:val="0"/>
              <w:marBottom w:val="0"/>
              <w:divBdr>
                <w:top w:val="none" w:sz="0" w:space="0" w:color="auto"/>
                <w:left w:val="none" w:sz="0" w:space="0" w:color="auto"/>
                <w:bottom w:val="none" w:sz="0" w:space="0" w:color="auto"/>
                <w:right w:val="none" w:sz="0" w:space="0" w:color="auto"/>
              </w:divBdr>
            </w:div>
            <w:div w:id="375131124">
              <w:marLeft w:val="0"/>
              <w:marRight w:val="0"/>
              <w:marTop w:val="0"/>
              <w:marBottom w:val="0"/>
              <w:divBdr>
                <w:top w:val="none" w:sz="0" w:space="0" w:color="auto"/>
                <w:left w:val="none" w:sz="0" w:space="0" w:color="auto"/>
                <w:bottom w:val="none" w:sz="0" w:space="0" w:color="auto"/>
                <w:right w:val="none" w:sz="0" w:space="0" w:color="auto"/>
              </w:divBdr>
            </w:div>
            <w:div w:id="498278406">
              <w:marLeft w:val="0"/>
              <w:marRight w:val="0"/>
              <w:marTop w:val="0"/>
              <w:marBottom w:val="0"/>
              <w:divBdr>
                <w:top w:val="none" w:sz="0" w:space="0" w:color="auto"/>
                <w:left w:val="none" w:sz="0" w:space="0" w:color="auto"/>
                <w:bottom w:val="none" w:sz="0" w:space="0" w:color="auto"/>
                <w:right w:val="none" w:sz="0" w:space="0" w:color="auto"/>
              </w:divBdr>
            </w:div>
            <w:div w:id="551968144">
              <w:marLeft w:val="0"/>
              <w:marRight w:val="0"/>
              <w:marTop w:val="0"/>
              <w:marBottom w:val="0"/>
              <w:divBdr>
                <w:top w:val="none" w:sz="0" w:space="0" w:color="auto"/>
                <w:left w:val="none" w:sz="0" w:space="0" w:color="auto"/>
                <w:bottom w:val="none" w:sz="0" w:space="0" w:color="auto"/>
                <w:right w:val="none" w:sz="0" w:space="0" w:color="auto"/>
              </w:divBdr>
            </w:div>
            <w:div w:id="587080118">
              <w:marLeft w:val="0"/>
              <w:marRight w:val="0"/>
              <w:marTop w:val="0"/>
              <w:marBottom w:val="0"/>
              <w:divBdr>
                <w:top w:val="none" w:sz="0" w:space="0" w:color="auto"/>
                <w:left w:val="none" w:sz="0" w:space="0" w:color="auto"/>
                <w:bottom w:val="none" w:sz="0" w:space="0" w:color="auto"/>
                <w:right w:val="none" w:sz="0" w:space="0" w:color="auto"/>
              </w:divBdr>
            </w:div>
            <w:div w:id="758479086">
              <w:marLeft w:val="0"/>
              <w:marRight w:val="0"/>
              <w:marTop w:val="0"/>
              <w:marBottom w:val="0"/>
              <w:divBdr>
                <w:top w:val="none" w:sz="0" w:space="0" w:color="auto"/>
                <w:left w:val="none" w:sz="0" w:space="0" w:color="auto"/>
                <w:bottom w:val="none" w:sz="0" w:space="0" w:color="auto"/>
                <w:right w:val="none" w:sz="0" w:space="0" w:color="auto"/>
              </w:divBdr>
            </w:div>
            <w:div w:id="959191609">
              <w:marLeft w:val="0"/>
              <w:marRight w:val="0"/>
              <w:marTop w:val="0"/>
              <w:marBottom w:val="0"/>
              <w:divBdr>
                <w:top w:val="none" w:sz="0" w:space="0" w:color="auto"/>
                <w:left w:val="none" w:sz="0" w:space="0" w:color="auto"/>
                <w:bottom w:val="none" w:sz="0" w:space="0" w:color="auto"/>
                <w:right w:val="none" w:sz="0" w:space="0" w:color="auto"/>
              </w:divBdr>
            </w:div>
            <w:div w:id="1002781821">
              <w:marLeft w:val="0"/>
              <w:marRight w:val="0"/>
              <w:marTop w:val="0"/>
              <w:marBottom w:val="0"/>
              <w:divBdr>
                <w:top w:val="none" w:sz="0" w:space="0" w:color="auto"/>
                <w:left w:val="none" w:sz="0" w:space="0" w:color="auto"/>
                <w:bottom w:val="none" w:sz="0" w:space="0" w:color="auto"/>
                <w:right w:val="none" w:sz="0" w:space="0" w:color="auto"/>
              </w:divBdr>
            </w:div>
            <w:div w:id="1208181793">
              <w:marLeft w:val="0"/>
              <w:marRight w:val="0"/>
              <w:marTop w:val="0"/>
              <w:marBottom w:val="0"/>
              <w:divBdr>
                <w:top w:val="none" w:sz="0" w:space="0" w:color="auto"/>
                <w:left w:val="none" w:sz="0" w:space="0" w:color="auto"/>
                <w:bottom w:val="none" w:sz="0" w:space="0" w:color="auto"/>
                <w:right w:val="none" w:sz="0" w:space="0" w:color="auto"/>
              </w:divBdr>
            </w:div>
            <w:div w:id="1272518804">
              <w:marLeft w:val="0"/>
              <w:marRight w:val="0"/>
              <w:marTop w:val="0"/>
              <w:marBottom w:val="0"/>
              <w:divBdr>
                <w:top w:val="none" w:sz="0" w:space="0" w:color="auto"/>
                <w:left w:val="none" w:sz="0" w:space="0" w:color="auto"/>
                <w:bottom w:val="none" w:sz="0" w:space="0" w:color="auto"/>
                <w:right w:val="none" w:sz="0" w:space="0" w:color="auto"/>
              </w:divBdr>
            </w:div>
            <w:div w:id="1566143576">
              <w:marLeft w:val="0"/>
              <w:marRight w:val="0"/>
              <w:marTop w:val="0"/>
              <w:marBottom w:val="0"/>
              <w:divBdr>
                <w:top w:val="none" w:sz="0" w:space="0" w:color="auto"/>
                <w:left w:val="none" w:sz="0" w:space="0" w:color="auto"/>
                <w:bottom w:val="none" w:sz="0" w:space="0" w:color="auto"/>
                <w:right w:val="none" w:sz="0" w:space="0" w:color="auto"/>
              </w:divBdr>
            </w:div>
            <w:div w:id="1627659166">
              <w:marLeft w:val="0"/>
              <w:marRight w:val="0"/>
              <w:marTop w:val="0"/>
              <w:marBottom w:val="0"/>
              <w:divBdr>
                <w:top w:val="none" w:sz="0" w:space="0" w:color="auto"/>
                <w:left w:val="none" w:sz="0" w:space="0" w:color="auto"/>
                <w:bottom w:val="none" w:sz="0" w:space="0" w:color="auto"/>
                <w:right w:val="none" w:sz="0" w:space="0" w:color="auto"/>
              </w:divBdr>
            </w:div>
            <w:div w:id="1908034706">
              <w:marLeft w:val="0"/>
              <w:marRight w:val="0"/>
              <w:marTop w:val="0"/>
              <w:marBottom w:val="0"/>
              <w:divBdr>
                <w:top w:val="none" w:sz="0" w:space="0" w:color="auto"/>
                <w:left w:val="none" w:sz="0" w:space="0" w:color="auto"/>
                <w:bottom w:val="none" w:sz="0" w:space="0" w:color="auto"/>
                <w:right w:val="none" w:sz="0" w:space="0" w:color="auto"/>
              </w:divBdr>
            </w:div>
            <w:div w:id="1948386256">
              <w:marLeft w:val="0"/>
              <w:marRight w:val="0"/>
              <w:marTop w:val="0"/>
              <w:marBottom w:val="0"/>
              <w:divBdr>
                <w:top w:val="none" w:sz="0" w:space="0" w:color="auto"/>
                <w:left w:val="none" w:sz="0" w:space="0" w:color="auto"/>
                <w:bottom w:val="none" w:sz="0" w:space="0" w:color="auto"/>
                <w:right w:val="none" w:sz="0" w:space="0" w:color="auto"/>
              </w:divBdr>
            </w:div>
            <w:div w:id="1961642887">
              <w:marLeft w:val="0"/>
              <w:marRight w:val="0"/>
              <w:marTop w:val="0"/>
              <w:marBottom w:val="0"/>
              <w:divBdr>
                <w:top w:val="none" w:sz="0" w:space="0" w:color="auto"/>
                <w:left w:val="none" w:sz="0" w:space="0" w:color="auto"/>
                <w:bottom w:val="none" w:sz="0" w:space="0" w:color="auto"/>
                <w:right w:val="none" w:sz="0" w:space="0" w:color="auto"/>
              </w:divBdr>
            </w:div>
            <w:div w:id="2065327796">
              <w:marLeft w:val="0"/>
              <w:marRight w:val="0"/>
              <w:marTop w:val="0"/>
              <w:marBottom w:val="0"/>
              <w:divBdr>
                <w:top w:val="none" w:sz="0" w:space="0" w:color="auto"/>
                <w:left w:val="none" w:sz="0" w:space="0" w:color="auto"/>
                <w:bottom w:val="none" w:sz="0" w:space="0" w:color="auto"/>
                <w:right w:val="none" w:sz="0" w:space="0" w:color="auto"/>
              </w:divBdr>
            </w:div>
            <w:div w:id="2119370464">
              <w:marLeft w:val="0"/>
              <w:marRight w:val="0"/>
              <w:marTop w:val="0"/>
              <w:marBottom w:val="0"/>
              <w:divBdr>
                <w:top w:val="none" w:sz="0" w:space="0" w:color="auto"/>
                <w:left w:val="none" w:sz="0" w:space="0" w:color="auto"/>
                <w:bottom w:val="none" w:sz="0" w:space="0" w:color="auto"/>
                <w:right w:val="none" w:sz="0" w:space="0" w:color="auto"/>
              </w:divBdr>
            </w:div>
            <w:div w:id="21394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88657">
      <w:bodyDiv w:val="1"/>
      <w:marLeft w:val="0"/>
      <w:marRight w:val="0"/>
      <w:marTop w:val="0"/>
      <w:marBottom w:val="0"/>
      <w:divBdr>
        <w:top w:val="none" w:sz="0" w:space="0" w:color="auto"/>
        <w:left w:val="none" w:sz="0" w:space="0" w:color="auto"/>
        <w:bottom w:val="none" w:sz="0" w:space="0" w:color="auto"/>
        <w:right w:val="none" w:sz="0" w:space="0" w:color="auto"/>
      </w:divBdr>
      <w:divsChild>
        <w:div w:id="1697922131">
          <w:marLeft w:val="0"/>
          <w:marRight w:val="0"/>
          <w:marTop w:val="0"/>
          <w:marBottom w:val="0"/>
          <w:divBdr>
            <w:top w:val="none" w:sz="0" w:space="0" w:color="auto"/>
            <w:left w:val="none" w:sz="0" w:space="0" w:color="auto"/>
            <w:bottom w:val="none" w:sz="0" w:space="0" w:color="auto"/>
            <w:right w:val="none" w:sz="0" w:space="0" w:color="auto"/>
          </w:divBdr>
          <w:divsChild>
            <w:div w:id="165442871">
              <w:marLeft w:val="0"/>
              <w:marRight w:val="0"/>
              <w:marTop w:val="0"/>
              <w:marBottom w:val="0"/>
              <w:divBdr>
                <w:top w:val="none" w:sz="0" w:space="0" w:color="auto"/>
                <w:left w:val="none" w:sz="0" w:space="0" w:color="auto"/>
                <w:bottom w:val="none" w:sz="0" w:space="0" w:color="auto"/>
                <w:right w:val="none" w:sz="0" w:space="0" w:color="auto"/>
              </w:divBdr>
            </w:div>
            <w:div w:id="564995374">
              <w:marLeft w:val="0"/>
              <w:marRight w:val="0"/>
              <w:marTop w:val="0"/>
              <w:marBottom w:val="0"/>
              <w:divBdr>
                <w:top w:val="none" w:sz="0" w:space="0" w:color="auto"/>
                <w:left w:val="none" w:sz="0" w:space="0" w:color="auto"/>
                <w:bottom w:val="none" w:sz="0" w:space="0" w:color="auto"/>
                <w:right w:val="none" w:sz="0" w:space="0" w:color="auto"/>
              </w:divBdr>
            </w:div>
            <w:div w:id="578907054">
              <w:marLeft w:val="0"/>
              <w:marRight w:val="0"/>
              <w:marTop w:val="0"/>
              <w:marBottom w:val="0"/>
              <w:divBdr>
                <w:top w:val="none" w:sz="0" w:space="0" w:color="auto"/>
                <w:left w:val="none" w:sz="0" w:space="0" w:color="auto"/>
                <w:bottom w:val="none" w:sz="0" w:space="0" w:color="auto"/>
                <w:right w:val="none" w:sz="0" w:space="0" w:color="auto"/>
              </w:divBdr>
            </w:div>
            <w:div w:id="2002540728">
              <w:marLeft w:val="0"/>
              <w:marRight w:val="0"/>
              <w:marTop w:val="0"/>
              <w:marBottom w:val="0"/>
              <w:divBdr>
                <w:top w:val="none" w:sz="0" w:space="0" w:color="auto"/>
                <w:left w:val="none" w:sz="0" w:space="0" w:color="auto"/>
                <w:bottom w:val="none" w:sz="0" w:space="0" w:color="auto"/>
                <w:right w:val="none" w:sz="0" w:space="0" w:color="auto"/>
              </w:divBdr>
            </w:div>
            <w:div w:id="204328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08938">
      <w:bodyDiv w:val="1"/>
      <w:marLeft w:val="0"/>
      <w:marRight w:val="0"/>
      <w:marTop w:val="0"/>
      <w:marBottom w:val="0"/>
      <w:divBdr>
        <w:top w:val="none" w:sz="0" w:space="0" w:color="auto"/>
        <w:left w:val="none" w:sz="0" w:space="0" w:color="auto"/>
        <w:bottom w:val="none" w:sz="0" w:space="0" w:color="auto"/>
        <w:right w:val="none" w:sz="0" w:space="0" w:color="auto"/>
      </w:divBdr>
      <w:divsChild>
        <w:div w:id="1795441004">
          <w:marLeft w:val="0"/>
          <w:marRight w:val="0"/>
          <w:marTop w:val="0"/>
          <w:marBottom w:val="0"/>
          <w:divBdr>
            <w:top w:val="none" w:sz="0" w:space="0" w:color="auto"/>
            <w:left w:val="none" w:sz="0" w:space="0" w:color="auto"/>
            <w:bottom w:val="none" w:sz="0" w:space="0" w:color="auto"/>
            <w:right w:val="none" w:sz="0" w:space="0" w:color="auto"/>
          </w:divBdr>
          <w:divsChild>
            <w:div w:id="9379065">
              <w:marLeft w:val="0"/>
              <w:marRight w:val="0"/>
              <w:marTop w:val="0"/>
              <w:marBottom w:val="0"/>
              <w:divBdr>
                <w:top w:val="none" w:sz="0" w:space="0" w:color="auto"/>
                <w:left w:val="none" w:sz="0" w:space="0" w:color="auto"/>
                <w:bottom w:val="none" w:sz="0" w:space="0" w:color="auto"/>
                <w:right w:val="none" w:sz="0" w:space="0" w:color="auto"/>
              </w:divBdr>
            </w:div>
            <w:div w:id="374235758">
              <w:marLeft w:val="0"/>
              <w:marRight w:val="0"/>
              <w:marTop w:val="0"/>
              <w:marBottom w:val="0"/>
              <w:divBdr>
                <w:top w:val="none" w:sz="0" w:space="0" w:color="auto"/>
                <w:left w:val="none" w:sz="0" w:space="0" w:color="auto"/>
                <w:bottom w:val="none" w:sz="0" w:space="0" w:color="auto"/>
                <w:right w:val="none" w:sz="0" w:space="0" w:color="auto"/>
              </w:divBdr>
            </w:div>
            <w:div w:id="385496748">
              <w:marLeft w:val="0"/>
              <w:marRight w:val="0"/>
              <w:marTop w:val="0"/>
              <w:marBottom w:val="0"/>
              <w:divBdr>
                <w:top w:val="none" w:sz="0" w:space="0" w:color="auto"/>
                <w:left w:val="none" w:sz="0" w:space="0" w:color="auto"/>
                <w:bottom w:val="none" w:sz="0" w:space="0" w:color="auto"/>
                <w:right w:val="none" w:sz="0" w:space="0" w:color="auto"/>
              </w:divBdr>
            </w:div>
            <w:div w:id="417482012">
              <w:marLeft w:val="0"/>
              <w:marRight w:val="0"/>
              <w:marTop w:val="0"/>
              <w:marBottom w:val="0"/>
              <w:divBdr>
                <w:top w:val="none" w:sz="0" w:space="0" w:color="auto"/>
                <w:left w:val="none" w:sz="0" w:space="0" w:color="auto"/>
                <w:bottom w:val="none" w:sz="0" w:space="0" w:color="auto"/>
                <w:right w:val="none" w:sz="0" w:space="0" w:color="auto"/>
              </w:divBdr>
            </w:div>
            <w:div w:id="469975950">
              <w:marLeft w:val="0"/>
              <w:marRight w:val="0"/>
              <w:marTop w:val="0"/>
              <w:marBottom w:val="0"/>
              <w:divBdr>
                <w:top w:val="none" w:sz="0" w:space="0" w:color="auto"/>
                <w:left w:val="none" w:sz="0" w:space="0" w:color="auto"/>
                <w:bottom w:val="none" w:sz="0" w:space="0" w:color="auto"/>
                <w:right w:val="none" w:sz="0" w:space="0" w:color="auto"/>
              </w:divBdr>
            </w:div>
            <w:div w:id="901987529">
              <w:marLeft w:val="0"/>
              <w:marRight w:val="0"/>
              <w:marTop w:val="0"/>
              <w:marBottom w:val="0"/>
              <w:divBdr>
                <w:top w:val="none" w:sz="0" w:space="0" w:color="auto"/>
                <w:left w:val="none" w:sz="0" w:space="0" w:color="auto"/>
                <w:bottom w:val="none" w:sz="0" w:space="0" w:color="auto"/>
                <w:right w:val="none" w:sz="0" w:space="0" w:color="auto"/>
              </w:divBdr>
            </w:div>
            <w:div w:id="954336727">
              <w:marLeft w:val="0"/>
              <w:marRight w:val="0"/>
              <w:marTop w:val="0"/>
              <w:marBottom w:val="0"/>
              <w:divBdr>
                <w:top w:val="none" w:sz="0" w:space="0" w:color="auto"/>
                <w:left w:val="none" w:sz="0" w:space="0" w:color="auto"/>
                <w:bottom w:val="none" w:sz="0" w:space="0" w:color="auto"/>
                <w:right w:val="none" w:sz="0" w:space="0" w:color="auto"/>
              </w:divBdr>
            </w:div>
            <w:div w:id="1028331106">
              <w:marLeft w:val="0"/>
              <w:marRight w:val="0"/>
              <w:marTop w:val="0"/>
              <w:marBottom w:val="0"/>
              <w:divBdr>
                <w:top w:val="none" w:sz="0" w:space="0" w:color="auto"/>
                <w:left w:val="none" w:sz="0" w:space="0" w:color="auto"/>
                <w:bottom w:val="none" w:sz="0" w:space="0" w:color="auto"/>
                <w:right w:val="none" w:sz="0" w:space="0" w:color="auto"/>
              </w:divBdr>
            </w:div>
            <w:div w:id="1184127775">
              <w:marLeft w:val="0"/>
              <w:marRight w:val="0"/>
              <w:marTop w:val="0"/>
              <w:marBottom w:val="0"/>
              <w:divBdr>
                <w:top w:val="none" w:sz="0" w:space="0" w:color="auto"/>
                <w:left w:val="none" w:sz="0" w:space="0" w:color="auto"/>
                <w:bottom w:val="none" w:sz="0" w:space="0" w:color="auto"/>
                <w:right w:val="none" w:sz="0" w:space="0" w:color="auto"/>
              </w:divBdr>
            </w:div>
            <w:div w:id="1313022433">
              <w:marLeft w:val="0"/>
              <w:marRight w:val="0"/>
              <w:marTop w:val="0"/>
              <w:marBottom w:val="0"/>
              <w:divBdr>
                <w:top w:val="none" w:sz="0" w:space="0" w:color="auto"/>
                <w:left w:val="none" w:sz="0" w:space="0" w:color="auto"/>
                <w:bottom w:val="none" w:sz="0" w:space="0" w:color="auto"/>
                <w:right w:val="none" w:sz="0" w:space="0" w:color="auto"/>
              </w:divBdr>
            </w:div>
            <w:div w:id="1379627737">
              <w:marLeft w:val="0"/>
              <w:marRight w:val="0"/>
              <w:marTop w:val="0"/>
              <w:marBottom w:val="0"/>
              <w:divBdr>
                <w:top w:val="none" w:sz="0" w:space="0" w:color="auto"/>
                <w:left w:val="none" w:sz="0" w:space="0" w:color="auto"/>
                <w:bottom w:val="none" w:sz="0" w:space="0" w:color="auto"/>
                <w:right w:val="none" w:sz="0" w:space="0" w:color="auto"/>
              </w:divBdr>
            </w:div>
            <w:div w:id="1380860217">
              <w:marLeft w:val="0"/>
              <w:marRight w:val="0"/>
              <w:marTop w:val="0"/>
              <w:marBottom w:val="0"/>
              <w:divBdr>
                <w:top w:val="none" w:sz="0" w:space="0" w:color="auto"/>
                <w:left w:val="none" w:sz="0" w:space="0" w:color="auto"/>
                <w:bottom w:val="none" w:sz="0" w:space="0" w:color="auto"/>
                <w:right w:val="none" w:sz="0" w:space="0" w:color="auto"/>
              </w:divBdr>
            </w:div>
            <w:div w:id="1784958437">
              <w:marLeft w:val="0"/>
              <w:marRight w:val="0"/>
              <w:marTop w:val="0"/>
              <w:marBottom w:val="0"/>
              <w:divBdr>
                <w:top w:val="none" w:sz="0" w:space="0" w:color="auto"/>
                <w:left w:val="none" w:sz="0" w:space="0" w:color="auto"/>
                <w:bottom w:val="none" w:sz="0" w:space="0" w:color="auto"/>
                <w:right w:val="none" w:sz="0" w:space="0" w:color="auto"/>
              </w:divBdr>
            </w:div>
            <w:div w:id="186917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392">
      <w:bodyDiv w:val="1"/>
      <w:marLeft w:val="0"/>
      <w:marRight w:val="0"/>
      <w:marTop w:val="0"/>
      <w:marBottom w:val="0"/>
      <w:divBdr>
        <w:top w:val="none" w:sz="0" w:space="0" w:color="auto"/>
        <w:left w:val="none" w:sz="0" w:space="0" w:color="auto"/>
        <w:bottom w:val="none" w:sz="0" w:space="0" w:color="auto"/>
        <w:right w:val="none" w:sz="0" w:space="0" w:color="auto"/>
      </w:divBdr>
      <w:divsChild>
        <w:div w:id="131750257">
          <w:marLeft w:val="0"/>
          <w:marRight w:val="0"/>
          <w:marTop w:val="0"/>
          <w:marBottom w:val="0"/>
          <w:divBdr>
            <w:top w:val="none" w:sz="0" w:space="0" w:color="auto"/>
            <w:left w:val="none" w:sz="0" w:space="0" w:color="auto"/>
            <w:bottom w:val="none" w:sz="0" w:space="0" w:color="auto"/>
            <w:right w:val="none" w:sz="0" w:space="0" w:color="auto"/>
          </w:divBdr>
          <w:divsChild>
            <w:div w:id="167498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2878">
      <w:bodyDiv w:val="1"/>
      <w:marLeft w:val="0"/>
      <w:marRight w:val="0"/>
      <w:marTop w:val="0"/>
      <w:marBottom w:val="0"/>
      <w:divBdr>
        <w:top w:val="none" w:sz="0" w:space="0" w:color="auto"/>
        <w:left w:val="none" w:sz="0" w:space="0" w:color="auto"/>
        <w:bottom w:val="none" w:sz="0" w:space="0" w:color="auto"/>
        <w:right w:val="none" w:sz="0" w:space="0" w:color="auto"/>
      </w:divBdr>
      <w:divsChild>
        <w:div w:id="77674636">
          <w:marLeft w:val="0"/>
          <w:marRight w:val="0"/>
          <w:marTop w:val="0"/>
          <w:marBottom w:val="0"/>
          <w:divBdr>
            <w:top w:val="none" w:sz="0" w:space="0" w:color="auto"/>
            <w:left w:val="none" w:sz="0" w:space="0" w:color="auto"/>
            <w:bottom w:val="none" w:sz="0" w:space="0" w:color="auto"/>
            <w:right w:val="none" w:sz="0" w:space="0" w:color="auto"/>
          </w:divBdr>
          <w:divsChild>
            <w:div w:id="69154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0650">
      <w:bodyDiv w:val="1"/>
      <w:marLeft w:val="0"/>
      <w:marRight w:val="0"/>
      <w:marTop w:val="0"/>
      <w:marBottom w:val="0"/>
      <w:divBdr>
        <w:top w:val="none" w:sz="0" w:space="0" w:color="auto"/>
        <w:left w:val="none" w:sz="0" w:space="0" w:color="auto"/>
        <w:bottom w:val="none" w:sz="0" w:space="0" w:color="auto"/>
        <w:right w:val="none" w:sz="0" w:space="0" w:color="auto"/>
      </w:divBdr>
    </w:div>
    <w:div w:id="1639534583">
      <w:bodyDiv w:val="1"/>
      <w:marLeft w:val="0"/>
      <w:marRight w:val="0"/>
      <w:marTop w:val="0"/>
      <w:marBottom w:val="0"/>
      <w:divBdr>
        <w:top w:val="none" w:sz="0" w:space="0" w:color="auto"/>
        <w:left w:val="none" w:sz="0" w:space="0" w:color="auto"/>
        <w:bottom w:val="none" w:sz="0" w:space="0" w:color="auto"/>
        <w:right w:val="none" w:sz="0" w:space="0" w:color="auto"/>
      </w:divBdr>
      <w:divsChild>
        <w:div w:id="611207306">
          <w:marLeft w:val="0"/>
          <w:marRight w:val="0"/>
          <w:marTop w:val="0"/>
          <w:marBottom w:val="0"/>
          <w:divBdr>
            <w:top w:val="none" w:sz="0" w:space="0" w:color="auto"/>
            <w:left w:val="none" w:sz="0" w:space="0" w:color="auto"/>
            <w:bottom w:val="none" w:sz="0" w:space="0" w:color="auto"/>
            <w:right w:val="none" w:sz="0" w:space="0" w:color="auto"/>
          </w:divBdr>
          <w:divsChild>
            <w:div w:id="241838214">
              <w:marLeft w:val="0"/>
              <w:marRight w:val="0"/>
              <w:marTop w:val="0"/>
              <w:marBottom w:val="0"/>
              <w:divBdr>
                <w:top w:val="none" w:sz="0" w:space="0" w:color="auto"/>
                <w:left w:val="none" w:sz="0" w:space="0" w:color="auto"/>
                <w:bottom w:val="none" w:sz="0" w:space="0" w:color="auto"/>
                <w:right w:val="none" w:sz="0" w:space="0" w:color="auto"/>
              </w:divBdr>
            </w:div>
            <w:div w:id="1016493020">
              <w:marLeft w:val="0"/>
              <w:marRight w:val="0"/>
              <w:marTop w:val="0"/>
              <w:marBottom w:val="0"/>
              <w:divBdr>
                <w:top w:val="none" w:sz="0" w:space="0" w:color="auto"/>
                <w:left w:val="none" w:sz="0" w:space="0" w:color="auto"/>
                <w:bottom w:val="none" w:sz="0" w:space="0" w:color="auto"/>
                <w:right w:val="none" w:sz="0" w:space="0" w:color="auto"/>
              </w:divBdr>
            </w:div>
            <w:div w:id="1801725702">
              <w:marLeft w:val="0"/>
              <w:marRight w:val="0"/>
              <w:marTop w:val="0"/>
              <w:marBottom w:val="0"/>
              <w:divBdr>
                <w:top w:val="none" w:sz="0" w:space="0" w:color="auto"/>
                <w:left w:val="none" w:sz="0" w:space="0" w:color="auto"/>
                <w:bottom w:val="none" w:sz="0" w:space="0" w:color="auto"/>
                <w:right w:val="none" w:sz="0" w:space="0" w:color="auto"/>
              </w:divBdr>
            </w:div>
            <w:div w:id="1832217230">
              <w:marLeft w:val="0"/>
              <w:marRight w:val="0"/>
              <w:marTop w:val="0"/>
              <w:marBottom w:val="0"/>
              <w:divBdr>
                <w:top w:val="none" w:sz="0" w:space="0" w:color="auto"/>
                <w:left w:val="none" w:sz="0" w:space="0" w:color="auto"/>
                <w:bottom w:val="none" w:sz="0" w:space="0" w:color="auto"/>
                <w:right w:val="none" w:sz="0" w:space="0" w:color="auto"/>
              </w:divBdr>
            </w:div>
            <w:div w:id="20560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61444">
      <w:bodyDiv w:val="1"/>
      <w:marLeft w:val="0"/>
      <w:marRight w:val="0"/>
      <w:marTop w:val="0"/>
      <w:marBottom w:val="0"/>
      <w:divBdr>
        <w:top w:val="none" w:sz="0" w:space="0" w:color="auto"/>
        <w:left w:val="none" w:sz="0" w:space="0" w:color="auto"/>
        <w:bottom w:val="none" w:sz="0" w:space="0" w:color="auto"/>
        <w:right w:val="none" w:sz="0" w:space="0" w:color="auto"/>
      </w:divBdr>
      <w:divsChild>
        <w:div w:id="625698766">
          <w:marLeft w:val="0"/>
          <w:marRight w:val="0"/>
          <w:marTop w:val="0"/>
          <w:marBottom w:val="0"/>
          <w:divBdr>
            <w:top w:val="none" w:sz="0" w:space="0" w:color="auto"/>
            <w:left w:val="none" w:sz="0" w:space="0" w:color="auto"/>
            <w:bottom w:val="none" w:sz="0" w:space="0" w:color="auto"/>
            <w:right w:val="none" w:sz="0" w:space="0" w:color="auto"/>
          </w:divBdr>
          <w:divsChild>
            <w:div w:id="107970456">
              <w:marLeft w:val="0"/>
              <w:marRight w:val="0"/>
              <w:marTop w:val="0"/>
              <w:marBottom w:val="0"/>
              <w:divBdr>
                <w:top w:val="none" w:sz="0" w:space="0" w:color="auto"/>
                <w:left w:val="none" w:sz="0" w:space="0" w:color="auto"/>
                <w:bottom w:val="none" w:sz="0" w:space="0" w:color="auto"/>
                <w:right w:val="none" w:sz="0" w:space="0" w:color="auto"/>
              </w:divBdr>
            </w:div>
            <w:div w:id="731584577">
              <w:marLeft w:val="0"/>
              <w:marRight w:val="0"/>
              <w:marTop w:val="0"/>
              <w:marBottom w:val="0"/>
              <w:divBdr>
                <w:top w:val="none" w:sz="0" w:space="0" w:color="auto"/>
                <w:left w:val="none" w:sz="0" w:space="0" w:color="auto"/>
                <w:bottom w:val="none" w:sz="0" w:space="0" w:color="auto"/>
                <w:right w:val="none" w:sz="0" w:space="0" w:color="auto"/>
              </w:divBdr>
            </w:div>
            <w:div w:id="948974875">
              <w:marLeft w:val="0"/>
              <w:marRight w:val="0"/>
              <w:marTop w:val="0"/>
              <w:marBottom w:val="0"/>
              <w:divBdr>
                <w:top w:val="none" w:sz="0" w:space="0" w:color="auto"/>
                <w:left w:val="none" w:sz="0" w:space="0" w:color="auto"/>
                <w:bottom w:val="none" w:sz="0" w:space="0" w:color="auto"/>
                <w:right w:val="none" w:sz="0" w:space="0" w:color="auto"/>
              </w:divBdr>
            </w:div>
            <w:div w:id="1313293459">
              <w:marLeft w:val="0"/>
              <w:marRight w:val="0"/>
              <w:marTop w:val="0"/>
              <w:marBottom w:val="0"/>
              <w:divBdr>
                <w:top w:val="none" w:sz="0" w:space="0" w:color="auto"/>
                <w:left w:val="none" w:sz="0" w:space="0" w:color="auto"/>
                <w:bottom w:val="none" w:sz="0" w:space="0" w:color="auto"/>
                <w:right w:val="none" w:sz="0" w:space="0" w:color="auto"/>
              </w:divBdr>
            </w:div>
            <w:div w:id="1465847733">
              <w:marLeft w:val="0"/>
              <w:marRight w:val="0"/>
              <w:marTop w:val="0"/>
              <w:marBottom w:val="0"/>
              <w:divBdr>
                <w:top w:val="none" w:sz="0" w:space="0" w:color="auto"/>
                <w:left w:val="none" w:sz="0" w:space="0" w:color="auto"/>
                <w:bottom w:val="none" w:sz="0" w:space="0" w:color="auto"/>
                <w:right w:val="none" w:sz="0" w:space="0" w:color="auto"/>
              </w:divBdr>
            </w:div>
            <w:div w:id="1475292748">
              <w:marLeft w:val="0"/>
              <w:marRight w:val="0"/>
              <w:marTop w:val="0"/>
              <w:marBottom w:val="0"/>
              <w:divBdr>
                <w:top w:val="none" w:sz="0" w:space="0" w:color="auto"/>
                <w:left w:val="none" w:sz="0" w:space="0" w:color="auto"/>
                <w:bottom w:val="none" w:sz="0" w:space="0" w:color="auto"/>
                <w:right w:val="none" w:sz="0" w:space="0" w:color="auto"/>
              </w:divBdr>
            </w:div>
            <w:div w:id="20065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85604">
      <w:bodyDiv w:val="1"/>
      <w:marLeft w:val="0"/>
      <w:marRight w:val="0"/>
      <w:marTop w:val="0"/>
      <w:marBottom w:val="0"/>
      <w:divBdr>
        <w:top w:val="none" w:sz="0" w:space="0" w:color="auto"/>
        <w:left w:val="none" w:sz="0" w:space="0" w:color="auto"/>
        <w:bottom w:val="none" w:sz="0" w:space="0" w:color="auto"/>
        <w:right w:val="none" w:sz="0" w:space="0" w:color="auto"/>
      </w:divBdr>
      <w:divsChild>
        <w:div w:id="911352890">
          <w:marLeft w:val="0"/>
          <w:marRight w:val="0"/>
          <w:marTop w:val="0"/>
          <w:marBottom w:val="0"/>
          <w:divBdr>
            <w:top w:val="none" w:sz="0" w:space="0" w:color="auto"/>
            <w:left w:val="none" w:sz="0" w:space="0" w:color="auto"/>
            <w:bottom w:val="none" w:sz="0" w:space="0" w:color="auto"/>
            <w:right w:val="none" w:sz="0" w:space="0" w:color="auto"/>
          </w:divBdr>
          <w:divsChild>
            <w:div w:id="456796107">
              <w:marLeft w:val="0"/>
              <w:marRight w:val="0"/>
              <w:marTop w:val="0"/>
              <w:marBottom w:val="0"/>
              <w:divBdr>
                <w:top w:val="none" w:sz="0" w:space="0" w:color="auto"/>
                <w:left w:val="none" w:sz="0" w:space="0" w:color="auto"/>
                <w:bottom w:val="none" w:sz="0" w:space="0" w:color="auto"/>
                <w:right w:val="none" w:sz="0" w:space="0" w:color="auto"/>
              </w:divBdr>
            </w:div>
            <w:div w:id="57960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08689">
      <w:bodyDiv w:val="1"/>
      <w:marLeft w:val="0"/>
      <w:marRight w:val="0"/>
      <w:marTop w:val="0"/>
      <w:marBottom w:val="0"/>
      <w:divBdr>
        <w:top w:val="none" w:sz="0" w:space="0" w:color="auto"/>
        <w:left w:val="none" w:sz="0" w:space="0" w:color="auto"/>
        <w:bottom w:val="none" w:sz="0" w:space="0" w:color="auto"/>
        <w:right w:val="none" w:sz="0" w:space="0" w:color="auto"/>
      </w:divBdr>
      <w:divsChild>
        <w:div w:id="644311887">
          <w:marLeft w:val="0"/>
          <w:marRight w:val="0"/>
          <w:marTop w:val="0"/>
          <w:marBottom w:val="0"/>
          <w:divBdr>
            <w:top w:val="none" w:sz="0" w:space="0" w:color="auto"/>
            <w:left w:val="none" w:sz="0" w:space="0" w:color="auto"/>
            <w:bottom w:val="none" w:sz="0" w:space="0" w:color="auto"/>
            <w:right w:val="none" w:sz="0" w:space="0" w:color="auto"/>
          </w:divBdr>
          <w:divsChild>
            <w:div w:id="10111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5507">
      <w:bodyDiv w:val="1"/>
      <w:marLeft w:val="0"/>
      <w:marRight w:val="0"/>
      <w:marTop w:val="0"/>
      <w:marBottom w:val="0"/>
      <w:divBdr>
        <w:top w:val="none" w:sz="0" w:space="0" w:color="auto"/>
        <w:left w:val="none" w:sz="0" w:space="0" w:color="auto"/>
        <w:bottom w:val="none" w:sz="0" w:space="0" w:color="auto"/>
        <w:right w:val="none" w:sz="0" w:space="0" w:color="auto"/>
      </w:divBdr>
      <w:divsChild>
        <w:div w:id="569656721">
          <w:marLeft w:val="0"/>
          <w:marRight w:val="0"/>
          <w:marTop w:val="0"/>
          <w:marBottom w:val="0"/>
          <w:divBdr>
            <w:top w:val="none" w:sz="0" w:space="0" w:color="auto"/>
            <w:left w:val="none" w:sz="0" w:space="0" w:color="auto"/>
            <w:bottom w:val="none" w:sz="0" w:space="0" w:color="auto"/>
            <w:right w:val="none" w:sz="0" w:space="0" w:color="auto"/>
          </w:divBdr>
          <w:divsChild>
            <w:div w:id="420301402">
              <w:marLeft w:val="0"/>
              <w:marRight w:val="0"/>
              <w:marTop w:val="0"/>
              <w:marBottom w:val="0"/>
              <w:divBdr>
                <w:top w:val="none" w:sz="0" w:space="0" w:color="auto"/>
                <w:left w:val="none" w:sz="0" w:space="0" w:color="auto"/>
                <w:bottom w:val="none" w:sz="0" w:space="0" w:color="auto"/>
                <w:right w:val="none" w:sz="0" w:space="0" w:color="auto"/>
              </w:divBdr>
            </w:div>
            <w:div w:id="568730497">
              <w:marLeft w:val="0"/>
              <w:marRight w:val="0"/>
              <w:marTop w:val="0"/>
              <w:marBottom w:val="0"/>
              <w:divBdr>
                <w:top w:val="none" w:sz="0" w:space="0" w:color="auto"/>
                <w:left w:val="none" w:sz="0" w:space="0" w:color="auto"/>
                <w:bottom w:val="none" w:sz="0" w:space="0" w:color="auto"/>
                <w:right w:val="none" w:sz="0" w:space="0" w:color="auto"/>
              </w:divBdr>
            </w:div>
            <w:div w:id="645746951">
              <w:marLeft w:val="0"/>
              <w:marRight w:val="0"/>
              <w:marTop w:val="0"/>
              <w:marBottom w:val="0"/>
              <w:divBdr>
                <w:top w:val="none" w:sz="0" w:space="0" w:color="auto"/>
                <w:left w:val="none" w:sz="0" w:space="0" w:color="auto"/>
                <w:bottom w:val="none" w:sz="0" w:space="0" w:color="auto"/>
                <w:right w:val="none" w:sz="0" w:space="0" w:color="auto"/>
              </w:divBdr>
            </w:div>
            <w:div w:id="1522472489">
              <w:marLeft w:val="0"/>
              <w:marRight w:val="0"/>
              <w:marTop w:val="0"/>
              <w:marBottom w:val="0"/>
              <w:divBdr>
                <w:top w:val="none" w:sz="0" w:space="0" w:color="auto"/>
                <w:left w:val="none" w:sz="0" w:space="0" w:color="auto"/>
                <w:bottom w:val="none" w:sz="0" w:space="0" w:color="auto"/>
                <w:right w:val="none" w:sz="0" w:space="0" w:color="auto"/>
              </w:divBdr>
            </w:div>
            <w:div w:id="178284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54955">
      <w:bodyDiv w:val="1"/>
      <w:marLeft w:val="0"/>
      <w:marRight w:val="0"/>
      <w:marTop w:val="0"/>
      <w:marBottom w:val="0"/>
      <w:divBdr>
        <w:top w:val="none" w:sz="0" w:space="0" w:color="auto"/>
        <w:left w:val="none" w:sz="0" w:space="0" w:color="auto"/>
        <w:bottom w:val="none" w:sz="0" w:space="0" w:color="auto"/>
        <w:right w:val="none" w:sz="0" w:space="0" w:color="auto"/>
      </w:divBdr>
      <w:divsChild>
        <w:div w:id="1452671713">
          <w:marLeft w:val="0"/>
          <w:marRight w:val="0"/>
          <w:marTop w:val="0"/>
          <w:marBottom w:val="0"/>
          <w:divBdr>
            <w:top w:val="none" w:sz="0" w:space="0" w:color="auto"/>
            <w:left w:val="none" w:sz="0" w:space="0" w:color="auto"/>
            <w:bottom w:val="none" w:sz="0" w:space="0" w:color="auto"/>
            <w:right w:val="none" w:sz="0" w:space="0" w:color="auto"/>
          </w:divBdr>
          <w:divsChild>
            <w:div w:id="165321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3870">
      <w:bodyDiv w:val="1"/>
      <w:marLeft w:val="0"/>
      <w:marRight w:val="0"/>
      <w:marTop w:val="0"/>
      <w:marBottom w:val="0"/>
      <w:divBdr>
        <w:top w:val="none" w:sz="0" w:space="0" w:color="auto"/>
        <w:left w:val="none" w:sz="0" w:space="0" w:color="auto"/>
        <w:bottom w:val="none" w:sz="0" w:space="0" w:color="auto"/>
        <w:right w:val="none" w:sz="0" w:space="0" w:color="auto"/>
      </w:divBdr>
      <w:divsChild>
        <w:div w:id="375664099">
          <w:marLeft w:val="0"/>
          <w:marRight w:val="0"/>
          <w:marTop w:val="0"/>
          <w:marBottom w:val="0"/>
          <w:divBdr>
            <w:top w:val="none" w:sz="0" w:space="0" w:color="auto"/>
            <w:left w:val="none" w:sz="0" w:space="0" w:color="auto"/>
            <w:bottom w:val="none" w:sz="0" w:space="0" w:color="auto"/>
            <w:right w:val="none" w:sz="0" w:space="0" w:color="auto"/>
          </w:divBdr>
          <w:divsChild>
            <w:div w:id="96143846">
              <w:marLeft w:val="0"/>
              <w:marRight w:val="0"/>
              <w:marTop w:val="0"/>
              <w:marBottom w:val="0"/>
              <w:divBdr>
                <w:top w:val="none" w:sz="0" w:space="0" w:color="auto"/>
                <w:left w:val="none" w:sz="0" w:space="0" w:color="auto"/>
                <w:bottom w:val="none" w:sz="0" w:space="0" w:color="auto"/>
                <w:right w:val="none" w:sz="0" w:space="0" w:color="auto"/>
              </w:divBdr>
            </w:div>
            <w:div w:id="406928641">
              <w:marLeft w:val="0"/>
              <w:marRight w:val="0"/>
              <w:marTop w:val="0"/>
              <w:marBottom w:val="0"/>
              <w:divBdr>
                <w:top w:val="none" w:sz="0" w:space="0" w:color="auto"/>
                <w:left w:val="none" w:sz="0" w:space="0" w:color="auto"/>
                <w:bottom w:val="none" w:sz="0" w:space="0" w:color="auto"/>
                <w:right w:val="none" w:sz="0" w:space="0" w:color="auto"/>
              </w:divBdr>
            </w:div>
            <w:div w:id="731317127">
              <w:marLeft w:val="0"/>
              <w:marRight w:val="0"/>
              <w:marTop w:val="0"/>
              <w:marBottom w:val="0"/>
              <w:divBdr>
                <w:top w:val="none" w:sz="0" w:space="0" w:color="auto"/>
                <w:left w:val="none" w:sz="0" w:space="0" w:color="auto"/>
                <w:bottom w:val="none" w:sz="0" w:space="0" w:color="auto"/>
                <w:right w:val="none" w:sz="0" w:space="0" w:color="auto"/>
              </w:divBdr>
            </w:div>
            <w:div w:id="1231964272">
              <w:marLeft w:val="0"/>
              <w:marRight w:val="0"/>
              <w:marTop w:val="0"/>
              <w:marBottom w:val="0"/>
              <w:divBdr>
                <w:top w:val="none" w:sz="0" w:space="0" w:color="auto"/>
                <w:left w:val="none" w:sz="0" w:space="0" w:color="auto"/>
                <w:bottom w:val="none" w:sz="0" w:space="0" w:color="auto"/>
                <w:right w:val="none" w:sz="0" w:space="0" w:color="auto"/>
              </w:divBdr>
            </w:div>
            <w:div w:id="1296835607">
              <w:marLeft w:val="0"/>
              <w:marRight w:val="0"/>
              <w:marTop w:val="0"/>
              <w:marBottom w:val="0"/>
              <w:divBdr>
                <w:top w:val="none" w:sz="0" w:space="0" w:color="auto"/>
                <w:left w:val="none" w:sz="0" w:space="0" w:color="auto"/>
                <w:bottom w:val="none" w:sz="0" w:space="0" w:color="auto"/>
                <w:right w:val="none" w:sz="0" w:space="0" w:color="auto"/>
              </w:divBdr>
            </w:div>
            <w:div w:id="1579095875">
              <w:marLeft w:val="0"/>
              <w:marRight w:val="0"/>
              <w:marTop w:val="0"/>
              <w:marBottom w:val="0"/>
              <w:divBdr>
                <w:top w:val="none" w:sz="0" w:space="0" w:color="auto"/>
                <w:left w:val="none" w:sz="0" w:space="0" w:color="auto"/>
                <w:bottom w:val="none" w:sz="0" w:space="0" w:color="auto"/>
                <w:right w:val="none" w:sz="0" w:space="0" w:color="auto"/>
              </w:divBdr>
            </w:div>
            <w:div w:id="1582829259">
              <w:marLeft w:val="0"/>
              <w:marRight w:val="0"/>
              <w:marTop w:val="0"/>
              <w:marBottom w:val="0"/>
              <w:divBdr>
                <w:top w:val="none" w:sz="0" w:space="0" w:color="auto"/>
                <w:left w:val="none" w:sz="0" w:space="0" w:color="auto"/>
                <w:bottom w:val="none" w:sz="0" w:space="0" w:color="auto"/>
                <w:right w:val="none" w:sz="0" w:space="0" w:color="auto"/>
              </w:divBdr>
            </w:div>
            <w:div w:id="1667785621">
              <w:marLeft w:val="0"/>
              <w:marRight w:val="0"/>
              <w:marTop w:val="0"/>
              <w:marBottom w:val="0"/>
              <w:divBdr>
                <w:top w:val="none" w:sz="0" w:space="0" w:color="auto"/>
                <w:left w:val="none" w:sz="0" w:space="0" w:color="auto"/>
                <w:bottom w:val="none" w:sz="0" w:space="0" w:color="auto"/>
                <w:right w:val="none" w:sz="0" w:space="0" w:color="auto"/>
              </w:divBdr>
            </w:div>
            <w:div w:id="1753432094">
              <w:marLeft w:val="0"/>
              <w:marRight w:val="0"/>
              <w:marTop w:val="0"/>
              <w:marBottom w:val="0"/>
              <w:divBdr>
                <w:top w:val="none" w:sz="0" w:space="0" w:color="auto"/>
                <w:left w:val="none" w:sz="0" w:space="0" w:color="auto"/>
                <w:bottom w:val="none" w:sz="0" w:space="0" w:color="auto"/>
                <w:right w:val="none" w:sz="0" w:space="0" w:color="auto"/>
              </w:divBdr>
            </w:div>
            <w:div w:id="176078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08492">
      <w:bodyDiv w:val="1"/>
      <w:marLeft w:val="0"/>
      <w:marRight w:val="0"/>
      <w:marTop w:val="0"/>
      <w:marBottom w:val="0"/>
      <w:divBdr>
        <w:top w:val="none" w:sz="0" w:space="0" w:color="auto"/>
        <w:left w:val="none" w:sz="0" w:space="0" w:color="auto"/>
        <w:bottom w:val="none" w:sz="0" w:space="0" w:color="auto"/>
        <w:right w:val="none" w:sz="0" w:space="0" w:color="auto"/>
      </w:divBdr>
      <w:divsChild>
        <w:div w:id="1740859412">
          <w:marLeft w:val="0"/>
          <w:marRight w:val="0"/>
          <w:marTop w:val="0"/>
          <w:marBottom w:val="0"/>
          <w:divBdr>
            <w:top w:val="none" w:sz="0" w:space="0" w:color="auto"/>
            <w:left w:val="none" w:sz="0" w:space="0" w:color="auto"/>
            <w:bottom w:val="none" w:sz="0" w:space="0" w:color="auto"/>
            <w:right w:val="none" w:sz="0" w:space="0" w:color="auto"/>
          </w:divBdr>
          <w:divsChild>
            <w:div w:id="29764145">
              <w:marLeft w:val="0"/>
              <w:marRight w:val="0"/>
              <w:marTop w:val="0"/>
              <w:marBottom w:val="0"/>
              <w:divBdr>
                <w:top w:val="none" w:sz="0" w:space="0" w:color="auto"/>
                <w:left w:val="none" w:sz="0" w:space="0" w:color="auto"/>
                <w:bottom w:val="none" w:sz="0" w:space="0" w:color="auto"/>
                <w:right w:val="none" w:sz="0" w:space="0" w:color="auto"/>
              </w:divBdr>
            </w:div>
            <w:div w:id="109861200">
              <w:marLeft w:val="0"/>
              <w:marRight w:val="0"/>
              <w:marTop w:val="0"/>
              <w:marBottom w:val="0"/>
              <w:divBdr>
                <w:top w:val="none" w:sz="0" w:space="0" w:color="auto"/>
                <w:left w:val="none" w:sz="0" w:space="0" w:color="auto"/>
                <w:bottom w:val="none" w:sz="0" w:space="0" w:color="auto"/>
                <w:right w:val="none" w:sz="0" w:space="0" w:color="auto"/>
              </w:divBdr>
            </w:div>
            <w:div w:id="115493465">
              <w:marLeft w:val="0"/>
              <w:marRight w:val="0"/>
              <w:marTop w:val="0"/>
              <w:marBottom w:val="0"/>
              <w:divBdr>
                <w:top w:val="none" w:sz="0" w:space="0" w:color="auto"/>
                <w:left w:val="none" w:sz="0" w:space="0" w:color="auto"/>
                <w:bottom w:val="none" w:sz="0" w:space="0" w:color="auto"/>
                <w:right w:val="none" w:sz="0" w:space="0" w:color="auto"/>
              </w:divBdr>
            </w:div>
            <w:div w:id="482894004">
              <w:marLeft w:val="0"/>
              <w:marRight w:val="0"/>
              <w:marTop w:val="0"/>
              <w:marBottom w:val="0"/>
              <w:divBdr>
                <w:top w:val="none" w:sz="0" w:space="0" w:color="auto"/>
                <w:left w:val="none" w:sz="0" w:space="0" w:color="auto"/>
                <w:bottom w:val="none" w:sz="0" w:space="0" w:color="auto"/>
                <w:right w:val="none" w:sz="0" w:space="0" w:color="auto"/>
              </w:divBdr>
            </w:div>
            <w:div w:id="567497466">
              <w:marLeft w:val="0"/>
              <w:marRight w:val="0"/>
              <w:marTop w:val="0"/>
              <w:marBottom w:val="0"/>
              <w:divBdr>
                <w:top w:val="none" w:sz="0" w:space="0" w:color="auto"/>
                <w:left w:val="none" w:sz="0" w:space="0" w:color="auto"/>
                <w:bottom w:val="none" w:sz="0" w:space="0" w:color="auto"/>
                <w:right w:val="none" w:sz="0" w:space="0" w:color="auto"/>
              </w:divBdr>
            </w:div>
            <w:div w:id="610550057">
              <w:marLeft w:val="0"/>
              <w:marRight w:val="0"/>
              <w:marTop w:val="0"/>
              <w:marBottom w:val="0"/>
              <w:divBdr>
                <w:top w:val="none" w:sz="0" w:space="0" w:color="auto"/>
                <w:left w:val="none" w:sz="0" w:space="0" w:color="auto"/>
                <w:bottom w:val="none" w:sz="0" w:space="0" w:color="auto"/>
                <w:right w:val="none" w:sz="0" w:space="0" w:color="auto"/>
              </w:divBdr>
            </w:div>
            <w:div w:id="613290798">
              <w:marLeft w:val="0"/>
              <w:marRight w:val="0"/>
              <w:marTop w:val="0"/>
              <w:marBottom w:val="0"/>
              <w:divBdr>
                <w:top w:val="none" w:sz="0" w:space="0" w:color="auto"/>
                <w:left w:val="none" w:sz="0" w:space="0" w:color="auto"/>
                <w:bottom w:val="none" w:sz="0" w:space="0" w:color="auto"/>
                <w:right w:val="none" w:sz="0" w:space="0" w:color="auto"/>
              </w:divBdr>
            </w:div>
            <w:div w:id="914585013">
              <w:marLeft w:val="0"/>
              <w:marRight w:val="0"/>
              <w:marTop w:val="0"/>
              <w:marBottom w:val="0"/>
              <w:divBdr>
                <w:top w:val="none" w:sz="0" w:space="0" w:color="auto"/>
                <w:left w:val="none" w:sz="0" w:space="0" w:color="auto"/>
                <w:bottom w:val="none" w:sz="0" w:space="0" w:color="auto"/>
                <w:right w:val="none" w:sz="0" w:space="0" w:color="auto"/>
              </w:divBdr>
            </w:div>
            <w:div w:id="926117832">
              <w:marLeft w:val="0"/>
              <w:marRight w:val="0"/>
              <w:marTop w:val="0"/>
              <w:marBottom w:val="0"/>
              <w:divBdr>
                <w:top w:val="none" w:sz="0" w:space="0" w:color="auto"/>
                <w:left w:val="none" w:sz="0" w:space="0" w:color="auto"/>
                <w:bottom w:val="none" w:sz="0" w:space="0" w:color="auto"/>
                <w:right w:val="none" w:sz="0" w:space="0" w:color="auto"/>
              </w:divBdr>
            </w:div>
            <w:div w:id="1043212945">
              <w:marLeft w:val="0"/>
              <w:marRight w:val="0"/>
              <w:marTop w:val="0"/>
              <w:marBottom w:val="0"/>
              <w:divBdr>
                <w:top w:val="none" w:sz="0" w:space="0" w:color="auto"/>
                <w:left w:val="none" w:sz="0" w:space="0" w:color="auto"/>
                <w:bottom w:val="none" w:sz="0" w:space="0" w:color="auto"/>
                <w:right w:val="none" w:sz="0" w:space="0" w:color="auto"/>
              </w:divBdr>
            </w:div>
            <w:div w:id="1343972260">
              <w:marLeft w:val="0"/>
              <w:marRight w:val="0"/>
              <w:marTop w:val="0"/>
              <w:marBottom w:val="0"/>
              <w:divBdr>
                <w:top w:val="none" w:sz="0" w:space="0" w:color="auto"/>
                <w:left w:val="none" w:sz="0" w:space="0" w:color="auto"/>
                <w:bottom w:val="none" w:sz="0" w:space="0" w:color="auto"/>
                <w:right w:val="none" w:sz="0" w:space="0" w:color="auto"/>
              </w:divBdr>
            </w:div>
            <w:div w:id="1355033040">
              <w:marLeft w:val="0"/>
              <w:marRight w:val="0"/>
              <w:marTop w:val="0"/>
              <w:marBottom w:val="0"/>
              <w:divBdr>
                <w:top w:val="none" w:sz="0" w:space="0" w:color="auto"/>
                <w:left w:val="none" w:sz="0" w:space="0" w:color="auto"/>
                <w:bottom w:val="none" w:sz="0" w:space="0" w:color="auto"/>
                <w:right w:val="none" w:sz="0" w:space="0" w:color="auto"/>
              </w:divBdr>
            </w:div>
            <w:div w:id="1583640816">
              <w:marLeft w:val="0"/>
              <w:marRight w:val="0"/>
              <w:marTop w:val="0"/>
              <w:marBottom w:val="0"/>
              <w:divBdr>
                <w:top w:val="none" w:sz="0" w:space="0" w:color="auto"/>
                <w:left w:val="none" w:sz="0" w:space="0" w:color="auto"/>
                <w:bottom w:val="none" w:sz="0" w:space="0" w:color="auto"/>
                <w:right w:val="none" w:sz="0" w:space="0" w:color="auto"/>
              </w:divBdr>
            </w:div>
            <w:div w:id="1638997397">
              <w:marLeft w:val="0"/>
              <w:marRight w:val="0"/>
              <w:marTop w:val="0"/>
              <w:marBottom w:val="0"/>
              <w:divBdr>
                <w:top w:val="none" w:sz="0" w:space="0" w:color="auto"/>
                <w:left w:val="none" w:sz="0" w:space="0" w:color="auto"/>
                <w:bottom w:val="none" w:sz="0" w:space="0" w:color="auto"/>
                <w:right w:val="none" w:sz="0" w:space="0" w:color="auto"/>
              </w:divBdr>
            </w:div>
            <w:div w:id="1642035419">
              <w:marLeft w:val="0"/>
              <w:marRight w:val="0"/>
              <w:marTop w:val="0"/>
              <w:marBottom w:val="0"/>
              <w:divBdr>
                <w:top w:val="none" w:sz="0" w:space="0" w:color="auto"/>
                <w:left w:val="none" w:sz="0" w:space="0" w:color="auto"/>
                <w:bottom w:val="none" w:sz="0" w:space="0" w:color="auto"/>
                <w:right w:val="none" w:sz="0" w:space="0" w:color="auto"/>
              </w:divBdr>
            </w:div>
            <w:div w:id="1663311811">
              <w:marLeft w:val="0"/>
              <w:marRight w:val="0"/>
              <w:marTop w:val="0"/>
              <w:marBottom w:val="0"/>
              <w:divBdr>
                <w:top w:val="none" w:sz="0" w:space="0" w:color="auto"/>
                <w:left w:val="none" w:sz="0" w:space="0" w:color="auto"/>
                <w:bottom w:val="none" w:sz="0" w:space="0" w:color="auto"/>
                <w:right w:val="none" w:sz="0" w:space="0" w:color="auto"/>
              </w:divBdr>
            </w:div>
            <w:div w:id="1664502539">
              <w:marLeft w:val="0"/>
              <w:marRight w:val="0"/>
              <w:marTop w:val="0"/>
              <w:marBottom w:val="0"/>
              <w:divBdr>
                <w:top w:val="none" w:sz="0" w:space="0" w:color="auto"/>
                <w:left w:val="none" w:sz="0" w:space="0" w:color="auto"/>
                <w:bottom w:val="none" w:sz="0" w:space="0" w:color="auto"/>
                <w:right w:val="none" w:sz="0" w:space="0" w:color="auto"/>
              </w:divBdr>
            </w:div>
            <w:div w:id="1732970006">
              <w:marLeft w:val="0"/>
              <w:marRight w:val="0"/>
              <w:marTop w:val="0"/>
              <w:marBottom w:val="0"/>
              <w:divBdr>
                <w:top w:val="none" w:sz="0" w:space="0" w:color="auto"/>
                <w:left w:val="none" w:sz="0" w:space="0" w:color="auto"/>
                <w:bottom w:val="none" w:sz="0" w:space="0" w:color="auto"/>
                <w:right w:val="none" w:sz="0" w:space="0" w:color="auto"/>
              </w:divBdr>
            </w:div>
            <w:div w:id="1842430352">
              <w:marLeft w:val="0"/>
              <w:marRight w:val="0"/>
              <w:marTop w:val="0"/>
              <w:marBottom w:val="0"/>
              <w:divBdr>
                <w:top w:val="none" w:sz="0" w:space="0" w:color="auto"/>
                <w:left w:val="none" w:sz="0" w:space="0" w:color="auto"/>
                <w:bottom w:val="none" w:sz="0" w:space="0" w:color="auto"/>
                <w:right w:val="none" w:sz="0" w:space="0" w:color="auto"/>
              </w:divBdr>
            </w:div>
            <w:div w:id="1846821914">
              <w:marLeft w:val="0"/>
              <w:marRight w:val="0"/>
              <w:marTop w:val="0"/>
              <w:marBottom w:val="0"/>
              <w:divBdr>
                <w:top w:val="none" w:sz="0" w:space="0" w:color="auto"/>
                <w:left w:val="none" w:sz="0" w:space="0" w:color="auto"/>
                <w:bottom w:val="none" w:sz="0" w:space="0" w:color="auto"/>
                <w:right w:val="none" w:sz="0" w:space="0" w:color="auto"/>
              </w:divBdr>
            </w:div>
            <w:div w:id="2070421453">
              <w:marLeft w:val="0"/>
              <w:marRight w:val="0"/>
              <w:marTop w:val="0"/>
              <w:marBottom w:val="0"/>
              <w:divBdr>
                <w:top w:val="none" w:sz="0" w:space="0" w:color="auto"/>
                <w:left w:val="none" w:sz="0" w:space="0" w:color="auto"/>
                <w:bottom w:val="none" w:sz="0" w:space="0" w:color="auto"/>
                <w:right w:val="none" w:sz="0" w:space="0" w:color="auto"/>
              </w:divBdr>
            </w:div>
            <w:div w:id="21171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4041">
      <w:bodyDiv w:val="1"/>
      <w:marLeft w:val="0"/>
      <w:marRight w:val="0"/>
      <w:marTop w:val="0"/>
      <w:marBottom w:val="0"/>
      <w:divBdr>
        <w:top w:val="none" w:sz="0" w:space="0" w:color="auto"/>
        <w:left w:val="none" w:sz="0" w:space="0" w:color="auto"/>
        <w:bottom w:val="none" w:sz="0" w:space="0" w:color="auto"/>
        <w:right w:val="none" w:sz="0" w:space="0" w:color="auto"/>
      </w:divBdr>
      <w:divsChild>
        <w:div w:id="1395160228">
          <w:marLeft w:val="0"/>
          <w:marRight w:val="0"/>
          <w:marTop w:val="0"/>
          <w:marBottom w:val="0"/>
          <w:divBdr>
            <w:top w:val="none" w:sz="0" w:space="0" w:color="auto"/>
            <w:left w:val="none" w:sz="0" w:space="0" w:color="auto"/>
            <w:bottom w:val="none" w:sz="0" w:space="0" w:color="auto"/>
            <w:right w:val="none" w:sz="0" w:space="0" w:color="auto"/>
          </w:divBdr>
          <w:divsChild>
            <w:div w:id="30955935">
              <w:marLeft w:val="0"/>
              <w:marRight w:val="0"/>
              <w:marTop w:val="0"/>
              <w:marBottom w:val="0"/>
              <w:divBdr>
                <w:top w:val="none" w:sz="0" w:space="0" w:color="auto"/>
                <w:left w:val="none" w:sz="0" w:space="0" w:color="auto"/>
                <w:bottom w:val="none" w:sz="0" w:space="0" w:color="auto"/>
                <w:right w:val="none" w:sz="0" w:space="0" w:color="auto"/>
              </w:divBdr>
            </w:div>
            <w:div w:id="42949993">
              <w:marLeft w:val="0"/>
              <w:marRight w:val="0"/>
              <w:marTop w:val="0"/>
              <w:marBottom w:val="0"/>
              <w:divBdr>
                <w:top w:val="none" w:sz="0" w:space="0" w:color="auto"/>
                <w:left w:val="none" w:sz="0" w:space="0" w:color="auto"/>
                <w:bottom w:val="none" w:sz="0" w:space="0" w:color="auto"/>
                <w:right w:val="none" w:sz="0" w:space="0" w:color="auto"/>
              </w:divBdr>
            </w:div>
            <w:div w:id="409474132">
              <w:marLeft w:val="0"/>
              <w:marRight w:val="0"/>
              <w:marTop w:val="0"/>
              <w:marBottom w:val="0"/>
              <w:divBdr>
                <w:top w:val="none" w:sz="0" w:space="0" w:color="auto"/>
                <w:left w:val="none" w:sz="0" w:space="0" w:color="auto"/>
                <w:bottom w:val="none" w:sz="0" w:space="0" w:color="auto"/>
                <w:right w:val="none" w:sz="0" w:space="0" w:color="auto"/>
              </w:divBdr>
            </w:div>
            <w:div w:id="602037024">
              <w:marLeft w:val="0"/>
              <w:marRight w:val="0"/>
              <w:marTop w:val="0"/>
              <w:marBottom w:val="0"/>
              <w:divBdr>
                <w:top w:val="none" w:sz="0" w:space="0" w:color="auto"/>
                <w:left w:val="none" w:sz="0" w:space="0" w:color="auto"/>
                <w:bottom w:val="none" w:sz="0" w:space="0" w:color="auto"/>
                <w:right w:val="none" w:sz="0" w:space="0" w:color="auto"/>
              </w:divBdr>
            </w:div>
            <w:div w:id="620379082">
              <w:marLeft w:val="0"/>
              <w:marRight w:val="0"/>
              <w:marTop w:val="0"/>
              <w:marBottom w:val="0"/>
              <w:divBdr>
                <w:top w:val="none" w:sz="0" w:space="0" w:color="auto"/>
                <w:left w:val="none" w:sz="0" w:space="0" w:color="auto"/>
                <w:bottom w:val="none" w:sz="0" w:space="0" w:color="auto"/>
                <w:right w:val="none" w:sz="0" w:space="0" w:color="auto"/>
              </w:divBdr>
            </w:div>
            <w:div w:id="641007998">
              <w:marLeft w:val="0"/>
              <w:marRight w:val="0"/>
              <w:marTop w:val="0"/>
              <w:marBottom w:val="0"/>
              <w:divBdr>
                <w:top w:val="none" w:sz="0" w:space="0" w:color="auto"/>
                <w:left w:val="none" w:sz="0" w:space="0" w:color="auto"/>
                <w:bottom w:val="none" w:sz="0" w:space="0" w:color="auto"/>
                <w:right w:val="none" w:sz="0" w:space="0" w:color="auto"/>
              </w:divBdr>
            </w:div>
            <w:div w:id="664552599">
              <w:marLeft w:val="0"/>
              <w:marRight w:val="0"/>
              <w:marTop w:val="0"/>
              <w:marBottom w:val="0"/>
              <w:divBdr>
                <w:top w:val="none" w:sz="0" w:space="0" w:color="auto"/>
                <w:left w:val="none" w:sz="0" w:space="0" w:color="auto"/>
                <w:bottom w:val="none" w:sz="0" w:space="0" w:color="auto"/>
                <w:right w:val="none" w:sz="0" w:space="0" w:color="auto"/>
              </w:divBdr>
            </w:div>
            <w:div w:id="732436706">
              <w:marLeft w:val="0"/>
              <w:marRight w:val="0"/>
              <w:marTop w:val="0"/>
              <w:marBottom w:val="0"/>
              <w:divBdr>
                <w:top w:val="none" w:sz="0" w:space="0" w:color="auto"/>
                <w:left w:val="none" w:sz="0" w:space="0" w:color="auto"/>
                <w:bottom w:val="none" w:sz="0" w:space="0" w:color="auto"/>
                <w:right w:val="none" w:sz="0" w:space="0" w:color="auto"/>
              </w:divBdr>
            </w:div>
            <w:div w:id="765539066">
              <w:marLeft w:val="0"/>
              <w:marRight w:val="0"/>
              <w:marTop w:val="0"/>
              <w:marBottom w:val="0"/>
              <w:divBdr>
                <w:top w:val="none" w:sz="0" w:space="0" w:color="auto"/>
                <w:left w:val="none" w:sz="0" w:space="0" w:color="auto"/>
                <w:bottom w:val="none" w:sz="0" w:space="0" w:color="auto"/>
                <w:right w:val="none" w:sz="0" w:space="0" w:color="auto"/>
              </w:divBdr>
            </w:div>
            <w:div w:id="793788935">
              <w:marLeft w:val="0"/>
              <w:marRight w:val="0"/>
              <w:marTop w:val="0"/>
              <w:marBottom w:val="0"/>
              <w:divBdr>
                <w:top w:val="none" w:sz="0" w:space="0" w:color="auto"/>
                <w:left w:val="none" w:sz="0" w:space="0" w:color="auto"/>
                <w:bottom w:val="none" w:sz="0" w:space="0" w:color="auto"/>
                <w:right w:val="none" w:sz="0" w:space="0" w:color="auto"/>
              </w:divBdr>
            </w:div>
            <w:div w:id="895353872">
              <w:marLeft w:val="0"/>
              <w:marRight w:val="0"/>
              <w:marTop w:val="0"/>
              <w:marBottom w:val="0"/>
              <w:divBdr>
                <w:top w:val="none" w:sz="0" w:space="0" w:color="auto"/>
                <w:left w:val="none" w:sz="0" w:space="0" w:color="auto"/>
                <w:bottom w:val="none" w:sz="0" w:space="0" w:color="auto"/>
                <w:right w:val="none" w:sz="0" w:space="0" w:color="auto"/>
              </w:divBdr>
            </w:div>
            <w:div w:id="1079012839">
              <w:marLeft w:val="0"/>
              <w:marRight w:val="0"/>
              <w:marTop w:val="0"/>
              <w:marBottom w:val="0"/>
              <w:divBdr>
                <w:top w:val="none" w:sz="0" w:space="0" w:color="auto"/>
                <w:left w:val="none" w:sz="0" w:space="0" w:color="auto"/>
                <w:bottom w:val="none" w:sz="0" w:space="0" w:color="auto"/>
                <w:right w:val="none" w:sz="0" w:space="0" w:color="auto"/>
              </w:divBdr>
            </w:div>
            <w:div w:id="1124730843">
              <w:marLeft w:val="0"/>
              <w:marRight w:val="0"/>
              <w:marTop w:val="0"/>
              <w:marBottom w:val="0"/>
              <w:divBdr>
                <w:top w:val="none" w:sz="0" w:space="0" w:color="auto"/>
                <w:left w:val="none" w:sz="0" w:space="0" w:color="auto"/>
                <w:bottom w:val="none" w:sz="0" w:space="0" w:color="auto"/>
                <w:right w:val="none" w:sz="0" w:space="0" w:color="auto"/>
              </w:divBdr>
            </w:div>
            <w:div w:id="1206603262">
              <w:marLeft w:val="0"/>
              <w:marRight w:val="0"/>
              <w:marTop w:val="0"/>
              <w:marBottom w:val="0"/>
              <w:divBdr>
                <w:top w:val="none" w:sz="0" w:space="0" w:color="auto"/>
                <w:left w:val="none" w:sz="0" w:space="0" w:color="auto"/>
                <w:bottom w:val="none" w:sz="0" w:space="0" w:color="auto"/>
                <w:right w:val="none" w:sz="0" w:space="0" w:color="auto"/>
              </w:divBdr>
            </w:div>
            <w:div w:id="1746685444">
              <w:marLeft w:val="0"/>
              <w:marRight w:val="0"/>
              <w:marTop w:val="0"/>
              <w:marBottom w:val="0"/>
              <w:divBdr>
                <w:top w:val="none" w:sz="0" w:space="0" w:color="auto"/>
                <w:left w:val="none" w:sz="0" w:space="0" w:color="auto"/>
                <w:bottom w:val="none" w:sz="0" w:space="0" w:color="auto"/>
                <w:right w:val="none" w:sz="0" w:space="0" w:color="auto"/>
              </w:divBdr>
            </w:div>
            <w:div w:id="1748720744">
              <w:marLeft w:val="0"/>
              <w:marRight w:val="0"/>
              <w:marTop w:val="0"/>
              <w:marBottom w:val="0"/>
              <w:divBdr>
                <w:top w:val="none" w:sz="0" w:space="0" w:color="auto"/>
                <w:left w:val="none" w:sz="0" w:space="0" w:color="auto"/>
                <w:bottom w:val="none" w:sz="0" w:space="0" w:color="auto"/>
                <w:right w:val="none" w:sz="0" w:space="0" w:color="auto"/>
              </w:divBdr>
            </w:div>
            <w:div w:id="1933313192">
              <w:marLeft w:val="0"/>
              <w:marRight w:val="0"/>
              <w:marTop w:val="0"/>
              <w:marBottom w:val="0"/>
              <w:divBdr>
                <w:top w:val="none" w:sz="0" w:space="0" w:color="auto"/>
                <w:left w:val="none" w:sz="0" w:space="0" w:color="auto"/>
                <w:bottom w:val="none" w:sz="0" w:space="0" w:color="auto"/>
                <w:right w:val="none" w:sz="0" w:space="0" w:color="auto"/>
              </w:divBdr>
            </w:div>
            <w:div w:id="1984039324">
              <w:marLeft w:val="0"/>
              <w:marRight w:val="0"/>
              <w:marTop w:val="0"/>
              <w:marBottom w:val="0"/>
              <w:divBdr>
                <w:top w:val="none" w:sz="0" w:space="0" w:color="auto"/>
                <w:left w:val="none" w:sz="0" w:space="0" w:color="auto"/>
                <w:bottom w:val="none" w:sz="0" w:space="0" w:color="auto"/>
                <w:right w:val="none" w:sz="0" w:space="0" w:color="auto"/>
              </w:divBdr>
            </w:div>
            <w:div w:id="2056347284">
              <w:marLeft w:val="0"/>
              <w:marRight w:val="0"/>
              <w:marTop w:val="0"/>
              <w:marBottom w:val="0"/>
              <w:divBdr>
                <w:top w:val="none" w:sz="0" w:space="0" w:color="auto"/>
                <w:left w:val="none" w:sz="0" w:space="0" w:color="auto"/>
                <w:bottom w:val="none" w:sz="0" w:space="0" w:color="auto"/>
                <w:right w:val="none" w:sz="0" w:space="0" w:color="auto"/>
              </w:divBdr>
            </w:div>
            <w:div w:id="211906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74349">
      <w:bodyDiv w:val="1"/>
      <w:marLeft w:val="0"/>
      <w:marRight w:val="0"/>
      <w:marTop w:val="0"/>
      <w:marBottom w:val="0"/>
      <w:divBdr>
        <w:top w:val="none" w:sz="0" w:space="0" w:color="auto"/>
        <w:left w:val="none" w:sz="0" w:space="0" w:color="auto"/>
        <w:bottom w:val="none" w:sz="0" w:space="0" w:color="auto"/>
        <w:right w:val="none" w:sz="0" w:space="0" w:color="auto"/>
      </w:divBdr>
      <w:divsChild>
        <w:div w:id="1275559467">
          <w:marLeft w:val="0"/>
          <w:marRight w:val="0"/>
          <w:marTop w:val="0"/>
          <w:marBottom w:val="0"/>
          <w:divBdr>
            <w:top w:val="none" w:sz="0" w:space="0" w:color="auto"/>
            <w:left w:val="none" w:sz="0" w:space="0" w:color="auto"/>
            <w:bottom w:val="none" w:sz="0" w:space="0" w:color="auto"/>
            <w:right w:val="none" w:sz="0" w:space="0" w:color="auto"/>
          </w:divBdr>
          <w:divsChild>
            <w:div w:id="72896202">
              <w:marLeft w:val="0"/>
              <w:marRight w:val="0"/>
              <w:marTop w:val="0"/>
              <w:marBottom w:val="0"/>
              <w:divBdr>
                <w:top w:val="none" w:sz="0" w:space="0" w:color="auto"/>
                <w:left w:val="none" w:sz="0" w:space="0" w:color="auto"/>
                <w:bottom w:val="none" w:sz="0" w:space="0" w:color="auto"/>
                <w:right w:val="none" w:sz="0" w:space="0" w:color="auto"/>
              </w:divBdr>
            </w:div>
            <w:div w:id="142553428">
              <w:marLeft w:val="0"/>
              <w:marRight w:val="0"/>
              <w:marTop w:val="0"/>
              <w:marBottom w:val="0"/>
              <w:divBdr>
                <w:top w:val="none" w:sz="0" w:space="0" w:color="auto"/>
                <w:left w:val="none" w:sz="0" w:space="0" w:color="auto"/>
                <w:bottom w:val="none" w:sz="0" w:space="0" w:color="auto"/>
                <w:right w:val="none" w:sz="0" w:space="0" w:color="auto"/>
              </w:divBdr>
            </w:div>
            <w:div w:id="313409488">
              <w:marLeft w:val="0"/>
              <w:marRight w:val="0"/>
              <w:marTop w:val="0"/>
              <w:marBottom w:val="0"/>
              <w:divBdr>
                <w:top w:val="none" w:sz="0" w:space="0" w:color="auto"/>
                <w:left w:val="none" w:sz="0" w:space="0" w:color="auto"/>
                <w:bottom w:val="none" w:sz="0" w:space="0" w:color="auto"/>
                <w:right w:val="none" w:sz="0" w:space="0" w:color="auto"/>
              </w:divBdr>
            </w:div>
            <w:div w:id="560677311">
              <w:marLeft w:val="0"/>
              <w:marRight w:val="0"/>
              <w:marTop w:val="0"/>
              <w:marBottom w:val="0"/>
              <w:divBdr>
                <w:top w:val="none" w:sz="0" w:space="0" w:color="auto"/>
                <w:left w:val="none" w:sz="0" w:space="0" w:color="auto"/>
                <w:bottom w:val="none" w:sz="0" w:space="0" w:color="auto"/>
                <w:right w:val="none" w:sz="0" w:space="0" w:color="auto"/>
              </w:divBdr>
            </w:div>
            <w:div w:id="566652830">
              <w:marLeft w:val="0"/>
              <w:marRight w:val="0"/>
              <w:marTop w:val="0"/>
              <w:marBottom w:val="0"/>
              <w:divBdr>
                <w:top w:val="none" w:sz="0" w:space="0" w:color="auto"/>
                <w:left w:val="none" w:sz="0" w:space="0" w:color="auto"/>
                <w:bottom w:val="none" w:sz="0" w:space="0" w:color="auto"/>
                <w:right w:val="none" w:sz="0" w:space="0" w:color="auto"/>
              </w:divBdr>
            </w:div>
            <w:div w:id="587537912">
              <w:marLeft w:val="0"/>
              <w:marRight w:val="0"/>
              <w:marTop w:val="0"/>
              <w:marBottom w:val="0"/>
              <w:divBdr>
                <w:top w:val="none" w:sz="0" w:space="0" w:color="auto"/>
                <w:left w:val="none" w:sz="0" w:space="0" w:color="auto"/>
                <w:bottom w:val="none" w:sz="0" w:space="0" w:color="auto"/>
                <w:right w:val="none" w:sz="0" w:space="0" w:color="auto"/>
              </w:divBdr>
            </w:div>
            <w:div w:id="695010864">
              <w:marLeft w:val="0"/>
              <w:marRight w:val="0"/>
              <w:marTop w:val="0"/>
              <w:marBottom w:val="0"/>
              <w:divBdr>
                <w:top w:val="none" w:sz="0" w:space="0" w:color="auto"/>
                <w:left w:val="none" w:sz="0" w:space="0" w:color="auto"/>
                <w:bottom w:val="none" w:sz="0" w:space="0" w:color="auto"/>
                <w:right w:val="none" w:sz="0" w:space="0" w:color="auto"/>
              </w:divBdr>
            </w:div>
            <w:div w:id="696389483">
              <w:marLeft w:val="0"/>
              <w:marRight w:val="0"/>
              <w:marTop w:val="0"/>
              <w:marBottom w:val="0"/>
              <w:divBdr>
                <w:top w:val="none" w:sz="0" w:space="0" w:color="auto"/>
                <w:left w:val="none" w:sz="0" w:space="0" w:color="auto"/>
                <w:bottom w:val="none" w:sz="0" w:space="0" w:color="auto"/>
                <w:right w:val="none" w:sz="0" w:space="0" w:color="auto"/>
              </w:divBdr>
            </w:div>
            <w:div w:id="831530829">
              <w:marLeft w:val="0"/>
              <w:marRight w:val="0"/>
              <w:marTop w:val="0"/>
              <w:marBottom w:val="0"/>
              <w:divBdr>
                <w:top w:val="none" w:sz="0" w:space="0" w:color="auto"/>
                <w:left w:val="none" w:sz="0" w:space="0" w:color="auto"/>
                <w:bottom w:val="none" w:sz="0" w:space="0" w:color="auto"/>
                <w:right w:val="none" w:sz="0" w:space="0" w:color="auto"/>
              </w:divBdr>
            </w:div>
            <w:div w:id="990328680">
              <w:marLeft w:val="0"/>
              <w:marRight w:val="0"/>
              <w:marTop w:val="0"/>
              <w:marBottom w:val="0"/>
              <w:divBdr>
                <w:top w:val="none" w:sz="0" w:space="0" w:color="auto"/>
                <w:left w:val="none" w:sz="0" w:space="0" w:color="auto"/>
                <w:bottom w:val="none" w:sz="0" w:space="0" w:color="auto"/>
                <w:right w:val="none" w:sz="0" w:space="0" w:color="auto"/>
              </w:divBdr>
            </w:div>
            <w:div w:id="1176307790">
              <w:marLeft w:val="0"/>
              <w:marRight w:val="0"/>
              <w:marTop w:val="0"/>
              <w:marBottom w:val="0"/>
              <w:divBdr>
                <w:top w:val="none" w:sz="0" w:space="0" w:color="auto"/>
                <w:left w:val="none" w:sz="0" w:space="0" w:color="auto"/>
                <w:bottom w:val="none" w:sz="0" w:space="0" w:color="auto"/>
                <w:right w:val="none" w:sz="0" w:space="0" w:color="auto"/>
              </w:divBdr>
            </w:div>
            <w:div w:id="1202521962">
              <w:marLeft w:val="0"/>
              <w:marRight w:val="0"/>
              <w:marTop w:val="0"/>
              <w:marBottom w:val="0"/>
              <w:divBdr>
                <w:top w:val="none" w:sz="0" w:space="0" w:color="auto"/>
                <w:left w:val="none" w:sz="0" w:space="0" w:color="auto"/>
                <w:bottom w:val="none" w:sz="0" w:space="0" w:color="auto"/>
                <w:right w:val="none" w:sz="0" w:space="0" w:color="auto"/>
              </w:divBdr>
            </w:div>
            <w:div w:id="1212614695">
              <w:marLeft w:val="0"/>
              <w:marRight w:val="0"/>
              <w:marTop w:val="0"/>
              <w:marBottom w:val="0"/>
              <w:divBdr>
                <w:top w:val="none" w:sz="0" w:space="0" w:color="auto"/>
                <w:left w:val="none" w:sz="0" w:space="0" w:color="auto"/>
                <w:bottom w:val="none" w:sz="0" w:space="0" w:color="auto"/>
                <w:right w:val="none" w:sz="0" w:space="0" w:color="auto"/>
              </w:divBdr>
            </w:div>
            <w:div w:id="1363634500">
              <w:marLeft w:val="0"/>
              <w:marRight w:val="0"/>
              <w:marTop w:val="0"/>
              <w:marBottom w:val="0"/>
              <w:divBdr>
                <w:top w:val="none" w:sz="0" w:space="0" w:color="auto"/>
                <w:left w:val="none" w:sz="0" w:space="0" w:color="auto"/>
                <w:bottom w:val="none" w:sz="0" w:space="0" w:color="auto"/>
                <w:right w:val="none" w:sz="0" w:space="0" w:color="auto"/>
              </w:divBdr>
            </w:div>
            <w:div w:id="1407609280">
              <w:marLeft w:val="0"/>
              <w:marRight w:val="0"/>
              <w:marTop w:val="0"/>
              <w:marBottom w:val="0"/>
              <w:divBdr>
                <w:top w:val="none" w:sz="0" w:space="0" w:color="auto"/>
                <w:left w:val="none" w:sz="0" w:space="0" w:color="auto"/>
                <w:bottom w:val="none" w:sz="0" w:space="0" w:color="auto"/>
                <w:right w:val="none" w:sz="0" w:space="0" w:color="auto"/>
              </w:divBdr>
            </w:div>
            <w:div w:id="1563901607">
              <w:marLeft w:val="0"/>
              <w:marRight w:val="0"/>
              <w:marTop w:val="0"/>
              <w:marBottom w:val="0"/>
              <w:divBdr>
                <w:top w:val="none" w:sz="0" w:space="0" w:color="auto"/>
                <w:left w:val="none" w:sz="0" w:space="0" w:color="auto"/>
                <w:bottom w:val="none" w:sz="0" w:space="0" w:color="auto"/>
                <w:right w:val="none" w:sz="0" w:space="0" w:color="auto"/>
              </w:divBdr>
            </w:div>
            <w:div w:id="1616137693">
              <w:marLeft w:val="0"/>
              <w:marRight w:val="0"/>
              <w:marTop w:val="0"/>
              <w:marBottom w:val="0"/>
              <w:divBdr>
                <w:top w:val="none" w:sz="0" w:space="0" w:color="auto"/>
                <w:left w:val="none" w:sz="0" w:space="0" w:color="auto"/>
                <w:bottom w:val="none" w:sz="0" w:space="0" w:color="auto"/>
                <w:right w:val="none" w:sz="0" w:space="0" w:color="auto"/>
              </w:divBdr>
            </w:div>
            <w:div w:id="1780569363">
              <w:marLeft w:val="0"/>
              <w:marRight w:val="0"/>
              <w:marTop w:val="0"/>
              <w:marBottom w:val="0"/>
              <w:divBdr>
                <w:top w:val="none" w:sz="0" w:space="0" w:color="auto"/>
                <w:left w:val="none" w:sz="0" w:space="0" w:color="auto"/>
                <w:bottom w:val="none" w:sz="0" w:space="0" w:color="auto"/>
                <w:right w:val="none" w:sz="0" w:space="0" w:color="auto"/>
              </w:divBdr>
            </w:div>
            <w:div w:id="1797019010">
              <w:marLeft w:val="0"/>
              <w:marRight w:val="0"/>
              <w:marTop w:val="0"/>
              <w:marBottom w:val="0"/>
              <w:divBdr>
                <w:top w:val="none" w:sz="0" w:space="0" w:color="auto"/>
                <w:left w:val="none" w:sz="0" w:space="0" w:color="auto"/>
                <w:bottom w:val="none" w:sz="0" w:space="0" w:color="auto"/>
                <w:right w:val="none" w:sz="0" w:space="0" w:color="auto"/>
              </w:divBdr>
            </w:div>
            <w:div w:id="1905677659">
              <w:marLeft w:val="0"/>
              <w:marRight w:val="0"/>
              <w:marTop w:val="0"/>
              <w:marBottom w:val="0"/>
              <w:divBdr>
                <w:top w:val="none" w:sz="0" w:space="0" w:color="auto"/>
                <w:left w:val="none" w:sz="0" w:space="0" w:color="auto"/>
                <w:bottom w:val="none" w:sz="0" w:space="0" w:color="auto"/>
                <w:right w:val="none" w:sz="0" w:space="0" w:color="auto"/>
              </w:divBdr>
            </w:div>
            <w:div w:id="1911188737">
              <w:marLeft w:val="0"/>
              <w:marRight w:val="0"/>
              <w:marTop w:val="0"/>
              <w:marBottom w:val="0"/>
              <w:divBdr>
                <w:top w:val="none" w:sz="0" w:space="0" w:color="auto"/>
                <w:left w:val="none" w:sz="0" w:space="0" w:color="auto"/>
                <w:bottom w:val="none" w:sz="0" w:space="0" w:color="auto"/>
                <w:right w:val="none" w:sz="0" w:space="0" w:color="auto"/>
              </w:divBdr>
            </w:div>
            <w:div w:id="207338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04485">
      <w:bodyDiv w:val="1"/>
      <w:marLeft w:val="0"/>
      <w:marRight w:val="0"/>
      <w:marTop w:val="0"/>
      <w:marBottom w:val="0"/>
      <w:divBdr>
        <w:top w:val="none" w:sz="0" w:space="0" w:color="auto"/>
        <w:left w:val="none" w:sz="0" w:space="0" w:color="auto"/>
        <w:bottom w:val="none" w:sz="0" w:space="0" w:color="auto"/>
        <w:right w:val="none" w:sz="0" w:space="0" w:color="auto"/>
      </w:divBdr>
      <w:divsChild>
        <w:div w:id="1634171225">
          <w:marLeft w:val="0"/>
          <w:marRight w:val="0"/>
          <w:marTop w:val="0"/>
          <w:marBottom w:val="0"/>
          <w:divBdr>
            <w:top w:val="none" w:sz="0" w:space="0" w:color="auto"/>
            <w:left w:val="none" w:sz="0" w:space="0" w:color="auto"/>
            <w:bottom w:val="none" w:sz="0" w:space="0" w:color="auto"/>
            <w:right w:val="none" w:sz="0" w:space="0" w:color="auto"/>
          </w:divBdr>
          <w:divsChild>
            <w:div w:id="18731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5374">
      <w:bodyDiv w:val="1"/>
      <w:marLeft w:val="0"/>
      <w:marRight w:val="0"/>
      <w:marTop w:val="0"/>
      <w:marBottom w:val="0"/>
      <w:divBdr>
        <w:top w:val="none" w:sz="0" w:space="0" w:color="auto"/>
        <w:left w:val="none" w:sz="0" w:space="0" w:color="auto"/>
        <w:bottom w:val="none" w:sz="0" w:space="0" w:color="auto"/>
        <w:right w:val="none" w:sz="0" w:space="0" w:color="auto"/>
      </w:divBdr>
    </w:div>
    <w:div w:id="1830948474">
      <w:bodyDiv w:val="1"/>
      <w:marLeft w:val="0"/>
      <w:marRight w:val="0"/>
      <w:marTop w:val="0"/>
      <w:marBottom w:val="0"/>
      <w:divBdr>
        <w:top w:val="none" w:sz="0" w:space="0" w:color="auto"/>
        <w:left w:val="none" w:sz="0" w:space="0" w:color="auto"/>
        <w:bottom w:val="none" w:sz="0" w:space="0" w:color="auto"/>
        <w:right w:val="none" w:sz="0" w:space="0" w:color="auto"/>
      </w:divBdr>
      <w:divsChild>
        <w:div w:id="351340751">
          <w:marLeft w:val="0"/>
          <w:marRight w:val="0"/>
          <w:marTop w:val="0"/>
          <w:marBottom w:val="0"/>
          <w:divBdr>
            <w:top w:val="none" w:sz="0" w:space="0" w:color="auto"/>
            <w:left w:val="none" w:sz="0" w:space="0" w:color="auto"/>
            <w:bottom w:val="none" w:sz="0" w:space="0" w:color="auto"/>
            <w:right w:val="none" w:sz="0" w:space="0" w:color="auto"/>
          </w:divBdr>
          <w:divsChild>
            <w:div w:id="161698411">
              <w:marLeft w:val="0"/>
              <w:marRight w:val="0"/>
              <w:marTop w:val="0"/>
              <w:marBottom w:val="0"/>
              <w:divBdr>
                <w:top w:val="none" w:sz="0" w:space="0" w:color="auto"/>
                <w:left w:val="none" w:sz="0" w:space="0" w:color="auto"/>
                <w:bottom w:val="none" w:sz="0" w:space="0" w:color="auto"/>
                <w:right w:val="none" w:sz="0" w:space="0" w:color="auto"/>
              </w:divBdr>
            </w:div>
            <w:div w:id="297345221">
              <w:marLeft w:val="0"/>
              <w:marRight w:val="0"/>
              <w:marTop w:val="0"/>
              <w:marBottom w:val="0"/>
              <w:divBdr>
                <w:top w:val="none" w:sz="0" w:space="0" w:color="auto"/>
                <w:left w:val="none" w:sz="0" w:space="0" w:color="auto"/>
                <w:bottom w:val="none" w:sz="0" w:space="0" w:color="auto"/>
                <w:right w:val="none" w:sz="0" w:space="0" w:color="auto"/>
              </w:divBdr>
            </w:div>
            <w:div w:id="554853491">
              <w:marLeft w:val="0"/>
              <w:marRight w:val="0"/>
              <w:marTop w:val="0"/>
              <w:marBottom w:val="0"/>
              <w:divBdr>
                <w:top w:val="none" w:sz="0" w:space="0" w:color="auto"/>
                <w:left w:val="none" w:sz="0" w:space="0" w:color="auto"/>
                <w:bottom w:val="none" w:sz="0" w:space="0" w:color="auto"/>
                <w:right w:val="none" w:sz="0" w:space="0" w:color="auto"/>
              </w:divBdr>
            </w:div>
            <w:div w:id="575869282">
              <w:marLeft w:val="0"/>
              <w:marRight w:val="0"/>
              <w:marTop w:val="0"/>
              <w:marBottom w:val="0"/>
              <w:divBdr>
                <w:top w:val="none" w:sz="0" w:space="0" w:color="auto"/>
                <w:left w:val="none" w:sz="0" w:space="0" w:color="auto"/>
                <w:bottom w:val="none" w:sz="0" w:space="0" w:color="auto"/>
                <w:right w:val="none" w:sz="0" w:space="0" w:color="auto"/>
              </w:divBdr>
            </w:div>
            <w:div w:id="805390751">
              <w:marLeft w:val="0"/>
              <w:marRight w:val="0"/>
              <w:marTop w:val="0"/>
              <w:marBottom w:val="0"/>
              <w:divBdr>
                <w:top w:val="none" w:sz="0" w:space="0" w:color="auto"/>
                <w:left w:val="none" w:sz="0" w:space="0" w:color="auto"/>
                <w:bottom w:val="none" w:sz="0" w:space="0" w:color="auto"/>
                <w:right w:val="none" w:sz="0" w:space="0" w:color="auto"/>
              </w:divBdr>
            </w:div>
            <w:div w:id="955252876">
              <w:marLeft w:val="0"/>
              <w:marRight w:val="0"/>
              <w:marTop w:val="0"/>
              <w:marBottom w:val="0"/>
              <w:divBdr>
                <w:top w:val="none" w:sz="0" w:space="0" w:color="auto"/>
                <w:left w:val="none" w:sz="0" w:space="0" w:color="auto"/>
                <w:bottom w:val="none" w:sz="0" w:space="0" w:color="auto"/>
                <w:right w:val="none" w:sz="0" w:space="0" w:color="auto"/>
              </w:divBdr>
            </w:div>
            <w:div w:id="1104955257">
              <w:marLeft w:val="0"/>
              <w:marRight w:val="0"/>
              <w:marTop w:val="0"/>
              <w:marBottom w:val="0"/>
              <w:divBdr>
                <w:top w:val="none" w:sz="0" w:space="0" w:color="auto"/>
                <w:left w:val="none" w:sz="0" w:space="0" w:color="auto"/>
                <w:bottom w:val="none" w:sz="0" w:space="0" w:color="auto"/>
                <w:right w:val="none" w:sz="0" w:space="0" w:color="auto"/>
              </w:divBdr>
            </w:div>
            <w:div w:id="1247685939">
              <w:marLeft w:val="0"/>
              <w:marRight w:val="0"/>
              <w:marTop w:val="0"/>
              <w:marBottom w:val="0"/>
              <w:divBdr>
                <w:top w:val="none" w:sz="0" w:space="0" w:color="auto"/>
                <w:left w:val="none" w:sz="0" w:space="0" w:color="auto"/>
                <w:bottom w:val="none" w:sz="0" w:space="0" w:color="auto"/>
                <w:right w:val="none" w:sz="0" w:space="0" w:color="auto"/>
              </w:divBdr>
            </w:div>
            <w:div w:id="1270432765">
              <w:marLeft w:val="0"/>
              <w:marRight w:val="0"/>
              <w:marTop w:val="0"/>
              <w:marBottom w:val="0"/>
              <w:divBdr>
                <w:top w:val="none" w:sz="0" w:space="0" w:color="auto"/>
                <w:left w:val="none" w:sz="0" w:space="0" w:color="auto"/>
                <w:bottom w:val="none" w:sz="0" w:space="0" w:color="auto"/>
                <w:right w:val="none" w:sz="0" w:space="0" w:color="auto"/>
              </w:divBdr>
            </w:div>
            <w:div w:id="1385833445">
              <w:marLeft w:val="0"/>
              <w:marRight w:val="0"/>
              <w:marTop w:val="0"/>
              <w:marBottom w:val="0"/>
              <w:divBdr>
                <w:top w:val="none" w:sz="0" w:space="0" w:color="auto"/>
                <w:left w:val="none" w:sz="0" w:space="0" w:color="auto"/>
                <w:bottom w:val="none" w:sz="0" w:space="0" w:color="auto"/>
                <w:right w:val="none" w:sz="0" w:space="0" w:color="auto"/>
              </w:divBdr>
            </w:div>
            <w:div w:id="1490831309">
              <w:marLeft w:val="0"/>
              <w:marRight w:val="0"/>
              <w:marTop w:val="0"/>
              <w:marBottom w:val="0"/>
              <w:divBdr>
                <w:top w:val="none" w:sz="0" w:space="0" w:color="auto"/>
                <w:left w:val="none" w:sz="0" w:space="0" w:color="auto"/>
                <w:bottom w:val="none" w:sz="0" w:space="0" w:color="auto"/>
                <w:right w:val="none" w:sz="0" w:space="0" w:color="auto"/>
              </w:divBdr>
            </w:div>
            <w:div w:id="1563060164">
              <w:marLeft w:val="0"/>
              <w:marRight w:val="0"/>
              <w:marTop w:val="0"/>
              <w:marBottom w:val="0"/>
              <w:divBdr>
                <w:top w:val="none" w:sz="0" w:space="0" w:color="auto"/>
                <w:left w:val="none" w:sz="0" w:space="0" w:color="auto"/>
                <w:bottom w:val="none" w:sz="0" w:space="0" w:color="auto"/>
                <w:right w:val="none" w:sz="0" w:space="0" w:color="auto"/>
              </w:divBdr>
            </w:div>
            <w:div w:id="1804345551">
              <w:marLeft w:val="0"/>
              <w:marRight w:val="0"/>
              <w:marTop w:val="0"/>
              <w:marBottom w:val="0"/>
              <w:divBdr>
                <w:top w:val="none" w:sz="0" w:space="0" w:color="auto"/>
                <w:left w:val="none" w:sz="0" w:space="0" w:color="auto"/>
                <w:bottom w:val="none" w:sz="0" w:space="0" w:color="auto"/>
                <w:right w:val="none" w:sz="0" w:space="0" w:color="auto"/>
              </w:divBdr>
            </w:div>
            <w:div w:id="1842743419">
              <w:marLeft w:val="0"/>
              <w:marRight w:val="0"/>
              <w:marTop w:val="0"/>
              <w:marBottom w:val="0"/>
              <w:divBdr>
                <w:top w:val="none" w:sz="0" w:space="0" w:color="auto"/>
                <w:left w:val="none" w:sz="0" w:space="0" w:color="auto"/>
                <w:bottom w:val="none" w:sz="0" w:space="0" w:color="auto"/>
                <w:right w:val="none" w:sz="0" w:space="0" w:color="auto"/>
              </w:divBdr>
            </w:div>
            <w:div w:id="1935940735">
              <w:marLeft w:val="0"/>
              <w:marRight w:val="0"/>
              <w:marTop w:val="0"/>
              <w:marBottom w:val="0"/>
              <w:divBdr>
                <w:top w:val="none" w:sz="0" w:space="0" w:color="auto"/>
                <w:left w:val="none" w:sz="0" w:space="0" w:color="auto"/>
                <w:bottom w:val="none" w:sz="0" w:space="0" w:color="auto"/>
                <w:right w:val="none" w:sz="0" w:space="0" w:color="auto"/>
              </w:divBdr>
            </w:div>
            <w:div w:id="1944073940">
              <w:marLeft w:val="0"/>
              <w:marRight w:val="0"/>
              <w:marTop w:val="0"/>
              <w:marBottom w:val="0"/>
              <w:divBdr>
                <w:top w:val="none" w:sz="0" w:space="0" w:color="auto"/>
                <w:left w:val="none" w:sz="0" w:space="0" w:color="auto"/>
                <w:bottom w:val="none" w:sz="0" w:space="0" w:color="auto"/>
                <w:right w:val="none" w:sz="0" w:space="0" w:color="auto"/>
              </w:divBdr>
            </w:div>
            <w:div w:id="1978877629">
              <w:marLeft w:val="0"/>
              <w:marRight w:val="0"/>
              <w:marTop w:val="0"/>
              <w:marBottom w:val="0"/>
              <w:divBdr>
                <w:top w:val="none" w:sz="0" w:space="0" w:color="auto"/>
                <w:left w:val="none" w:sz="0" w:space="0" w:color="auto"/>
                <w:bottom w:val="none" w:sz="0" w:space="0" w:color="auto"/>
                <w:right w:val="none" w:sz="0" w:space="0" w:color="auto"/>
              </w:divBdr>
            </w:div>
            <w:div w:id="1982491374">
              <w:marLeft w:val="0"/>
              <w:marRight w:val="0"/>
              <w:marTop w:val="0"/>
              <w:marBottom w:val="0"/>
              <w:divBdr>
                <w:top w:val="none" w:sz="0" w:space="0" w:color="auto"/>
                <w:left w:val="none" w:sz="0" w:space="0" w:color="auto"/>
                <w:bottom w:val="none" w:sz="0" w:space="0" w:color="auto"/>
                <w:right w:val="none" w:sz="0" w:space="0" w:color="auto"/>
              </w:divBdr>
            </w:div>
            <w:div w:id="2038195283">
              <w:marLeft w:val="0"/>
              <w:marRight w:val="0"/>
              <w:marTop w:val="0"/>
              <w:marBottom w:val="0"/>
              <w:divBdr>
                <w:top w:val="none" w:sz="0" w:space="0" w:color="auto"/>
                <w:left w:val="none" w:sz="0" w:space="0" w:color="auto"/>
                <w:bottom w:val="none" w:sz="0" w:space="0" w:color="auto"/>
                <w:right w:val="none" w:sz="0" w:space="0" w:color="auto"/>
              </w:divBdr>
            </w:div>
            <w:div w:id="205993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03100">
      <w:bodyDiv w:val="1"/>
      <w:marLeft w:val="0"/>
      <w:marRight w:val="0"/>
      <w:marTop w:val="0"/>
      <w:marBottom w:val="0"/>
      <w:divBdr>
        <w:top w:val="none" w:sz="0" w:space="0" w:color="auto"/>
        <w:left w:val="none" w:sz="0" w:space="0" w:color="auto"/>
        <w:bottom w:val="none" w:sz="0" w:space="0" w:color="auto"/>
        <w:right w:val="none" w:sz="0" w:space="0" w:color="auto"/>
      </w:divBdr>
      <w:divsChild>
        <w:div w:id="1369984696">
          <w:marLeft w:val="0"/>
          <w:marRight w:val="0"/>
          <w:marTop w:val="0"/>
          <w:marBottom w:val="0"/>
          <w:divBdr>
            <w:top w:val="none" w:sz="0" w:space="0" w:color="auto"/>
            <w:left w:val="none" w:sz="0" w:space="0" w:color="auto"/>
            <w:bottom w:val="none" w:sz="0" w:space="0" w:color="auto"/>
            <w:right w:val="none" w:sz="0" w:space="0" w:color="auto"/>
          </w:divBdr>
          <w:divsChild>
            <w:div w:id="68499398">
              <w:marLeft w:val="0"/>
              <w:marRight w:val="0"/>
              <w:marTop w:val="0"/>
              <w:marBottom w:val="0"/>
              <w:divBdr>
                <w:top w:val="none" w:sz="0" w:space="0" w:color="auto"/>
                <w:left w:val="none" w:sz="0" w:space="0" w:color="auto"/>
                <w:bottom w:val="none" w:sz="0" w:space="0" w:color="auto"/>
                <w:right w:val="none" w:sz="0" w:space="0" w:color="auto"/>
              </w:divBdr>
            </w:div>
            <w:div w:id="246768289">
              <w:marLeft w:val="0"/>
              <w:marRight w:val="0"/>
              <w:marTop w:val="0"/>
              <w:marBottom w:val="0"/>
              <w:divBdr>
                <w:top w:val="none" w:sz="0" w:space="0" w:color="auto"/>
                <w:left w:val="none" w:sz="0" w:space="0" w:color="auto"/>
                <w:bottom w:val="none" w:sz="0" w:space="0" w:color="auto"/>
                <w:right w:val="none" w:sz="0" w:space="0" w:color="auto"/>
              </w:divBdr>
            </w:div>
            <w:div w:id="292684332">
              <w:marLeft w:val="0"/>
              <w:marRight w:val="0"/>
              <w:marTop w:val="0"/>
              <w:marBottom w:val="0"/>
              <w:divBdr>
                <w:top w:val="none" w:sz="0" w:space="0" w:color="auto"/>
                <w:left w:val="none" w:sz="0" w:space="0" w:color="auto"/>
                <w:bottom w:val="none" w:sz="0" w:space="0" w:color="auto"/>
                <w:right w:val="none" w:sz="0" w:space="0" w:color="auto"/>
              </w:divBdr>
            </w:div>
            <w:div w:id="352725439">
              <w:marLeft w:val="0"/>
              <w:marRight w:val="0"/>
              <w:marTop w:val="0"/>
              <w:marBottom w:val="0"/>
              <w:divBdr>
                <w:top w:val="none" w:sz="0" w:space="0" w:color="auto"/>
                <w:left w:val="none" w:sz="0" w:space="0" w:color="auto"/>
                <w:bottom w:val="none" w:sz="0" w:space="0" w:color="auto"/>
                <w:right w:val="none" w:sz="0" w:space="0" w:color="auto"/>
              </w:divBdr>
            </w:div>
            <w:div w:id="357587662">
              <w:marLeft w:val="0"/>
              <w:marRight w:val="0"/>
              <w:marTop w:val="0"/>
              <w:marBottom w:val="0"/>
              <w:divBdr>
                <w:top w:val="none" w:sz="0" w:space="0" w:color="auto"/>
                <w:left w:val="none" w:sz="0" w:space="0" w:color="auto"/>
                <w:bottom w:val="none" w:sz="0" w:space="0" w:color="auto"/>
                <w:right w:val="none" w:sz="0" w:space="0" w:color="auto"/>
              </w:divBdr>
            </w:div>
            <w:div w:id="667831842">
              <w:marLeft w:val="0"/>
              <w:marRight w:val="0"/>
              <w:marTop w:val="0"/>
              <w:marBottom w:val="0"/>
              <w:divBdr>
                <w:top w:val="none" w:sz="0" w:space="0" w:color="auto"/>
                <w:left w:val="none" w:sz="0" w:space="0" w:color="auto"/>
                <w:bottom w:val="none" w:sz="0" w:space="0" w:color="auto"/>
                <w:right w:val="none" w:sz="0" w:space="0" w:color="auto"/>
              </w:divBdr>
            </w:div>
            <w:div w:id="891428285">
              <w:marLeft w:val="0"/>
              <w:marRight w:val="0"/>
              <w:marTop w:val="0"/>
              <w:marBottom w:val="0"/>
              <w:divBdr>
                <w:top w:val="none" w:sz="0" w:space="0" w:color="auto"/>
                <w:left w:val="none" w:sz="0" w:space="0" w:color="auto"/>
                <w:bottom w:val="none" w:sz="0" w:space="0" w:color="auto"/>
                <w:right w:val="none" w:sz="0" w:space="0" w:color="auto"/>
              </w:divBdr>
            </w:div>
            <w:div w:id="920989980">
              <w:marLeft w:val="0"/>
              <w:marRight w:val="0"/>
              <w:marTop w:val="0"/>
              <w:marBottom w:val="0"/>
              <w:divBdr>
                <w:top w:val="none" w:sz="0" w:space="0" w:color="auto"/>
                <w:left w:val="none" w:sz="0" w:space="0" w:color="auto"/>
                <w:bottom w:val="none" w:sz="0" w:space="0" w:color="auto"/>
                <w:right w:val="none" w:sz="0" w:space="0" w:color="auto"/>
              </w:divBdr>
            </w:div>
            <w:div w:id="1139690088">
              <w:marLeft w:val="0"/>
              <w:marRight w:val="0"/>
              <w:marTop w:val="0"/>
              <w:marBottom w:val="0"/>
              <w:divBdr>
                <w:top w:val="none" w:sz="0" w:space="0" w:color="auto"/>
                <w:left w:val="none" w:sz="0" w:space="0" w:color="auto"/>
                <w:bottom w:val="none" w:sz="0" w:space="0" w:color="auto"/>
                <w:right w:val="none" w:sz="0" w:space="0" w:color="auto"/>
              </w:divBdr>
            </w:div>
            <w:div w:id="1376730752">
              <w:marLeft w:val="0"/>
              <w:marRight w:val="0"/>
              <w:marTop w:val="0"/>
              <w:marBottom w:val="0"/>
              <w:divBdr>
                <w:top w:val="none" w:sz="0" w:space="0" w:color="auto"/>
                <w:left w:val="none" w:sz="0" w:space="0" w:color="auto"/>
                <w:bottom w:val="none" w:sz="0" w:space="0" w:color="auto"/>
                <w:right w:val="none" w:sz="0" w:space="0" w:color="auto"/>
              </w:divBdr>
            </w:div>
            <w:div w:id="1703094348">
              <w:marLeft w:val="0"/>
              <w:marRight w:val="0"/>
              <w:marTop w:val="0"/>
              <w:marBottom w:val="0"/>
              <w:divBdr>
                <w:top w:val="none" w:sz="0" w:space="0" w:color="auto"/>
                <w:left w:val="none" w:sz="0" w:space="0" w:color="auto"/>
                <w:bottom w:val="none" w:sz="0" w:space="0" w:color="auto"/>
                <w:right w:val="none" w:sz="0" w:space="0" w:color="auto"/>
              </w:divBdr>
            </w:div>
            <w:div w:id="1821730763">
              <w:marLeft w:val="0"/>
              <w:marRight w:val="0"/>
              <w:marTop w:val="0"/>
              <w:marBottom w:val="0"/>
              <w:divBdr>
                <w:top w:val="none" w:sz="0" w:space="0" w:color="auto"/>
                <w:left w:val="none" w:sz="0" w:space="0" w:color="auto"/>
                <w:bottom w:val="none" w:sz="0" w:space="0" w:color="auto"/>
                <w:right w:val="none" w:sz="0" w:space="0" w:color="auto"/>
              </w:divBdr>
            </w:div>
            <w:div w:id="21351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7617">
      <w:bodyDiv w:val="1"/>
      <w:marLeft w:val="0"/>
      <w:marRight w:val="0"/>
      <w:marTop w:val="0"/>
      <w:marBottom w:val="0"/>
      <w:divBdr>
        <w:top w:val="none" w:sz="0" w:space="0" w:color="auto"/>
        <w:left w:val="none" w:sz="0" w:space="0" w:color="auto"/>
        <w:bottom w:val="none" w:sz="0" w:space="0" w:color="auto"/>
        <w:right w:val="none" w:sz="0" w:space="0" w:color="auto"/>
      </w:divBdr>
    </w:div>
    <w:div w:id="2046325842">
      <w:bodyDiv w:val="1"/>
      <w:marLeft w:val="0"/>
      <w:marRight w:val="0"/>
      <w:marTop w:val="0"/>
      <w:marBottom w:val="0"/>
      <w:divBdr>
        <w:top w:val="none" w:sz="0" w:space="0" w:color="auto"/>
        <w:left w:val="none" w:sz="0" w:space="0" w:color="auto"/>
        <w:bottom w:val="none" w:sz="0" w:space="0" w:color="auto"/>
        <w:right w:val="none" w:sz="0" w:space="0" w:color="auto"/>
      </w:divBdr>
    </w:div>
    <w:div w:id="2086802352">
      <w:bodyDiv w:val="1"/>
      <w:marLeft w:val="0"/>
      <w:marRight w:val="0"/>
      <w:marTop w:val="0"/>
      <w:marBottom w:val="0"/>
      <w:divBdr>
        <w:top w:val="none" w:sz="0" w:space="0" w:color="auto"/>
        <w:left w:val="none" w:sz="0" w:space="0" w:color="auto"/>
        <w:bottom w:val="none" w:sz="0" w:space="0" w:color="auto"/>
        <w:right w:val="none" w:sz="0" w:space="0" w:color="auto"/>
      </w:divBdr>
      <w:divsChild>
        <w:div w:id="721098263">
          <w:marLeft w:val="0"/>
          <w:marRight w:val="0"/>
          <w:marTop w:val="0"/>
          <w:marBottom w:val="0"/>
          <w:divBdr>
            <w:top w:val="none" w:sz="0" w:space="0" w:color="auto"/>
            <w:left w:val="none" w:sz="0" w:space="0" w:color="auto"/>
            <w:bottom w:val="none" w:sz="0" w:space="0" w:color="auto"/>
            <w:right w:val="none" w:sz="0" w:space="0" w:color="auto"/>
          </w:divBdr>
          <w:divsChild>
            <w:div w:id="8724299">
              <w:marLeft w:val="0"/>
              <w:marRight w:val="0"/>
              <w:marTop w:val="0"/>
              <w:marBottom w:val="0"/>
              <w:divBdr>
                <w:top w:val="none" w:sz="0" w:space="0" w:color="auto"/>
                <w:left w:val="none" w:sz="0" w:space="0" w:color="auto"/>
                <w:bottom w:val="none" w:sz="0" w:space="0" w:color="auto"/>
                <w:right w:val="none" w:sz="0" w:space="0" w:color="auto"/>
              </w:divBdr>
            </w:div>
            <w:div w:id="56326019">
              <w:marLeft w:val="0"/>
              <w:marRight w:val="0"/>
              <w:marTop w:val="0"/>
              <w:marBottom w:val="0"/>
              <w:divBdr>
                <w:top w:val="none" w:sz="0" w:space="0" w:color="auto"/>
                <w:left w:val="none" w:sz="0" w:space="0" w:color="auto"/>
                <w:bottom w:val="none" w:sz="0" w:space="0" w:color="auto"/>
                <w:right w:val="none" w:sz="0" w:space="0" w:color="auto"/>
              </w:divBdr>
            </w:div>
            <w:div w:id="118106870">
              <w:marLeft w:val="0"/>
              <w:marRight w:val="0"/>
              <w:marTop w:val="0"/>
              <w:marBottom w:val="0"/>
              <w:divBdr>
                <w:top w:val="none" w:sz="0" w:space="0" w:color="auto"/>
                <w:left w:val="none" w:sz="0" w:space="0" w:color="auto"/>
                <w:bottom w:val="none" w:sz="0" w:space="0" w:color="auto"/>
                <w:right w:val="none" w:sz="0" w:space="0" w:color="auto"/>
              </w:divBdr>
            </w:div>
            <w:div w:id="214783114">
              <w:marLeft w:val="0"/>
              <w:marRight w:val="0"/>
              <w:marTop w:val="0"/>
              <w:marBottom w:val="0"/>
              <w:divBdr>
                <w:top w:val="none" w:sz="0" w:space="0" w:color="auto"/>
                <w:left w:val="none" w:sz="0" w:space="0" w:color="auto"/>
                <w:bottom w:val="none" w:sz="0" w:space="0" w:color="auto"/>
                <w:right w:val="none" w:sz="0" w:space="0" w:color="auto"/>
              </w:divBdr>
            </w:div>
            <w:div w:id="314451188">
              <w:marLeft w:val="0"/>
              <w:marRight w:val="0"/>
              <w:marTop w:val="0"/>
              <w:marBottom w:val="0"/>
              <w:divBdr>
                <w:top w:val="none" w:sz="0" w:space="0" w:color="auto"/>
                <w:left w:val="none" w:sz="0" w:space="0" w:color="auto"/>
                <w:bottom w:val="none" w:sz="0" w:space="0" w:color="auto"/>
                <w:right w:val="none" w:sz="0" w:space="0" w:color="auto"/>
              </w:divBdr>
            </w:div>
            <w:div w:id="580261649">
              <w:marLeft w:val="0"/>
              <w:marRight w:val="0"/>
              <w:marTop w:val="0"/>
              <w:marBottom w:val="0"/>
              <w:divBdr>
                <w:top w:val="none" w:sz="0" w:space="0" w:color="auto"/>
                <w:left w:val="none" w:sz="0" w:space="0" w:color="auto"/>
                <w:bottom w:val="none" w:sz="0" w:space="0" w:color="auto"/>
                <w:right w:val="none" w:sz="0" w:space="0" w:color="auto"/>
              </w:divBdr>
            </w:div>
            <w:div w:id="1044522683">
              <w:marLeft w:val="0"/>
              <w:marRight w:val="0"/>
              <w:marTop w:val="0"/>
              <w:marBottom w:val="0"/>
              <w:divBdr>
                <w:top w:val="none" w:sz="0" w:space="0" w:color="auto"/>
                <w:left w:val="none" w:sz="0" w:space="0" w:color="auto"/>
                <w:bottom w:val="none" w:sz="0" w:space="0" w:color="auto"/>
                <w:right w:val="none" w:sz="0" w:space="0" w:color="auto"/>
              </w:divBdr>
            </w:div>
            <w:div w:id="1097215451">
              <w:marLeft w:val="0"/>
              <w:marRight w:val="0"/>
              <w:marTop w:val="0"/>
              <w:marBottom w:val="0"/>
              <w:divBdr>
                <w:top w:val="none" w:sz="0" w:space="0" w:color="auto"/>
                <w:left w:val="none" w:sz="0" w:space="0" w:color="auto"/>
                <w:bottom w:val="none" w:sz="0" w:space="0" w:color="auto"/>
                <w:right w:val="none" w:sz="0" w:space="0" w:color="auto"/>
              </w:divBdr>
            </w:div>
            <w:div w:id="1114207039">
              <w:marLeft w:val="0"/>
              <w:marRight w:val="0"/>
              <w:marTop w:val="0"/>
              <w:marBottom w:val="0"/>
              <w:divBdr>
                <w:top w:val="none" w:sz="0" w:space="0" w:color="auto"/>
                <w:left w:val="none" w:sz="0" w:space="0" w:color="auto"/>
                <w:bottom w:val="none" w:sz="0" w:space="0" w:color="auto"/>
                <w:right w:val="none" w:sz="0" w:space="0" w:color="auto"/>
              </w:divBdr>
            </w:div>
            <w:div w:id="1170295210">
              <w:marLeft w:val="0"/>
              <w:marRight w:val="0"/>
              <w:marTop w:val="0"/>
              <w:marBottom w:val="0"/>
              <w:divBdr>
                <w:top w:val="none" w:sz="0" w:space="0" w:color="auto"/>
                <w:left w:val="none" w:sz="0" w:space="0" w:color="auto"/>
                <w:bottom w:val="none" w:sz="0" w:space="0" w:color="auto"/>
                <w:right w:val="none" w:sz="0" w:space="0" w:color="auto"/>
              </w:divBdr>
            </w:div>
            <w:div w:id="1617180132">
              <w:marLeft w:val="0"/>
              <w:marRight w:val="0"/>
              <w:marTop w:val="0"/>
              <w:marBottom w:val="0"/>
              <w:divBdr>
                <w:top w:val="none" w:sz="0" w:space="0" w:color="auto"/>
                <w:left w:val="none" w:sz="0" w:space="0" w:color="auto"/>
                <w:bottom w:val="none" w:sz="0" w:space="0" w:color="auto"/>
                <w:right w:val="none" w:sz="0" w:space="0" w:color="auto"/>
              </w:divBdr>
            </w:div>
            <w:div w:id="1717049146">
              <w:marLeft w:val="0"/>
              <w:marRight w:val="0"/>
              <w:marTop w:val="0"/>
              <w:marBottom w:val="0"/>
              <w:divBdr>
                <w:top w:val="none" w:sz="0" w:space="0" w:color="auto"/>
                <w:left w:val="none" w:sz="0" w:space="0" w:color="auto"/>
                <w:bottom w:val="none" w:sz="0" w:space="0" w:color="auto"/>
                <w:right w:val="none" w:sz="0" w:space="0" w:color="auto"/>
              </w:divBdr>
            </w:div>
            <w:div w:id="1729842804">
              <w:marLeft w:val="0"/>
              <w:marRight w:val="0"/>
              <w:marTop w:val="0"/>
              <w:marBottom w:val="0"/>
              <w:divBdr>
                <w:top w:val="none" w:sz="0" w:space="0" w:color="auto"/>
                <w:left w:val="none" w:sz="0" w:space="0" w:color="auto"/>
                <w:bottom w:val="none" w:sz="0" w:space="0" w:color="auto"/>
                <w:right w:val="none" w:sz="0" w:space="0" w:color="auto"/>
              </w:divBdr>
            </w:div>
            <w:div w:id="1814978413">
              <w:marLeft w:val="0"/>
              <w:marRight w:val="0"/>
              <w:marTop w:val="0"/>
              <w:marBottom w:val="0"/>
              <w:divBdr>
                <w:top w:val="none" w:sz="0" w:space="0" w:color="auto"/>
                <w:left w:val="none" w:sz="0" w:space="0" w:color="auto"/>
                <w:bottom w:val="none" w:sz="0" w:space="0" w:color="auto"/>
                <w:right w:val="none" w:sz="0" w:space="0" w:color="auto"/>
              </w:divBdr>
            </w:div>
            <w:div w:id="1826435569">
              <w:marLeft w:val="0"/>
              <w:marRight w:val="0"/>
              <w:marTop w:val="0"/>
              <w:marBottom w:val="0"/>
              <w:divBdr>
                <w:top w:val="none" w:sz="0" w:space="0" w:color="auto"/>
                <w:left w:val="none" w:sz="0" w:space="0" w:color="auto"/>
                <w:bottom w:val="none" w:sz="0" w:space="0" w:color="auto"/>
                <w:right w:val="none" w:sz="0" w:space="0" w:color="auto"/>
              </w:divBdr>
            </w:div>
            <w:div w:id="1898588190">
              <w:marLeft w:val="0"/>
              <w:marRight w:val="0"/>
              <w:marTop w:val="0"/>
              <w:marBottom w:val="0"/>
              <w:divBdr>
                <w:top w:val="none" w:sz="0" w:space="0" w:color="auto"/>
                <w:left w:val="none" w:sz="0" w:space="0" w:color="auto"/>
                <w:bottom w:val="none" w:sz="0" w:space="0" w:color="auto"/>
                <w:right w:val="none" w:sz="0" w:space="0" w:color="auto"/>
              </w:divBdr>
            </w:div>
            <w:div w:id="1965038047">
              <w:marLeft w:val="0"/>
              <w:marRight w:val="0"/>
              <w:marTop w:val="0"/>
              <w:marBottom w:val="0"/>
              <w:divBdr>
                <w:top w:val="none" w:sz="0" w:space="0" w:color="auto"/>
                <w:left w:val="none" w:sz="0" w:space="0" w:color="auto"/>
                <w:bottom w:val="none" w:sz="0" w:space="0" w:color="auto"/>
                <w:right w:val="none" w:sz="0" w:space="0" w:color="auto"/>
              </w:divBdr>
            </w:div>
            <w:div w:id="201511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06271">
      <w:bodyDiv w:val="1"/>
      <w:marLeft w:val="0"/>
      <w:marRight w:val="0"/>
      <w:marTop w:val="0"/>
      <w:marBottom w:val="0"/>
      <w:divBdr>
        <w:top w:val="none" w:sz="0" w:space="0" w:color="auto"/>
        <w:left w:val="none" w:sz="0" w:space="0" w:color="auto"/>
        <w:bottom w:val="none" w:sz="0" w:space="0" w:color="auto"/>
        <w:right w:val="none" w:sz="0" w:space="0" w:color="auto"/>
      </w:divBdr>
      <w:divsChild>
        <w:div w:id="583538729">
          <w:marLeft w:val="0"/>
          <w:marRight w:val="0"/>
          <w:marTop w:val="0"/>
          <w:marBottom w:val="0"/>
          <w:divBdr>
            <w:top w:val="none" w:sz="0" w:space="0" w:color="auto"/>
            <w:left w:val="none" w:sz="0" w:space="0" w:color="auto"/>
            <w:bottom w:val="none" w:sz="0" w:space="0" w:color="auto"/>
            <w:right w:val="none" w:sz="0" w:space="0" w:color="auto"/>
          </w:divBdr>
          <w:divsChild>
            <w:div w:id="171989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inspire.ec.europa.eu/schemas/us-net-common/4.0/" TargetMode="External"/><Relationship Id="rId34" Type="http://schemas.openxmlformats.org/officeDocument/2006/relationships/image" Target="media/image15.png"/><Relationship Id="rId42" Type="http://schemas.openxmlformats.org/officeDocument/2006/relationships/image" Target="media/image23.png"/><Relationship Id="rId47"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hyperlink" Target="http://inspire.ec.europa.eu/schemas/us-net-tc/4.0/TelecommunicationsNetwork.xsd" TargetMode="External"/><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hyperlink" Target="https://inspire.ec.europa.eu/schemas/us-net-th/4.0"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ntTable" Target="fontTable.xml"/><Relationship Id="rId20" Type="http://schemas.openxmlformats.org/officeDocument/2006/relationships/hyperlink" Target="https://inspire.ec.europa.eu/schemas/2021.1/us-net-common/4.0/" TargetMode="External"/><Relationship Id="rId41" Type="http://schemas.openxmlformats.org/officeDocument/2006/relationships/image" Target="media/image22.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Athumi">
      <a:dk1>
        <a:srgbClr val="1E0040"/>
      </a:dk1>
      <a:lt1>
        <a:sysClr val="window" lastClr="FFFFFF"/>
      </a:lt1>
      <a:dk2>
        <a:srgbClr val="3C005E"/>
      </a:dk2>
      <a:lt2>
        <a:srgbClr val="F6F5F3"/>
      </a:lt2>
      <a:accent1>
        <a:srgbClr val="FFCC8E"/>
      </a:accent1>
      <a:accent2>
        <a:srgbClr val="373636"/>
      </a:accent2>
      <a:accent3>
        <a:srgbClr val="FF9A5C"/>
      </a:accent3>
      <a:accent4>
        <a:srgbClr val="6B6B6B"/>
      </a:accent4>
      <a:accent5>
        <a:srgbClr val="D5D5D5"/>
      </a:accent5>
      <a:accent6>
        <a:srgbClr val="989898"/>
      </a:accent6>
      <a:hlink>
        <a:srgbClr val="3C96BE"/>
      </a:hlink>
      <a:folHlink>
        <a:srgbClr val="AA78AA"/>
      </a:folHlink>
    </a:clrScheme>
    <a:fontScheme name="AIVFonts">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2014-04-17T00:00:00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8F26AC8FFACDA459ED97BA33A2EDD09" ma:contentTypeVersion="" ma:contentTypeDescription="Een nieuw document maken." ma:contentTypeScope="" ma:versionID="d100541493c99754ab38f69507ec9314">
  <xsd:schema xmlns:xsd="http://www.w3.org/2001/XMLSchema" xmlns:xs="http://www.w3.org/2001/XMLSchema" xmlns:p="http://schemas.microsoft.com/office/2006/metadata/properties" xmlns:ns2="6dbdd298-def3-48d5-b10a-519f5ec7909f" xmlns:ns3="b7ca5a17-62b2-45ee-a209-788463db48b0" xmlns:ns4="9a9ec0f0-7796-43d0-ac1f-4c8c46ee0bd1" targetNamespace="http://schemas.microsoft.com/office/2006/metadata/properties" ma:root="true" ma:fieldsID="3f133327a4eb5a6191fb38303f059c04" ns2:_="" ns3:_="" ns4:_="">
    <xsd:import namespace="6dbdd298-def3-48d5-b10a-519f5ec7909f"/>
    <xsd:import namespace="b7ca5a17-62b2-45ee-a209-788463db48b0"/>
    <xsd:import namespace="9a9ec0f0-7796-43d0-ac1f-4c8c46ee0bd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2:MediaServiceOCR" minOccurs="0"/>
                <xsd:element ref="ns3:SharedWithUsers" minOccurs="0"/>
                <xsd:element ref="ns3:SharedWithDetails" minOccurs="0"/>
                <xsd:element ref="ns2:MediaServiceEventHashCode" minOccurs="0"/>
                <xsd:element ref="ns2:MediaServiceGenerationTime" minOccurs="0"/>
                <xsd:element ref="ns2:MediaServiceLocation" minOccurs="0"/>
                <xsd:element ref="ns2:MediaServiceAutoKeyPoints" minOccurs="0"/>
                <xsd:element ref="ns2:MediaServiceKeyPoints" minOccurs="0"/>
                <xsd:element ref="ns2:MediaLengthInSeconds" minOccurs="0"/>
                <xsd:element ref="ns2:lcf76f155ced4ddcb4097134ff3c332f" minOccurs="0"/>
                <xsd:element ref="ns4: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bdd298-def3-48d5-b10a-519f5ec790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49ca8161-7180-459b-a0ef-1a71cf6ffea5"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7ca5a17-62b2-45ee-a209-788463db48b0"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a9ec0f0-7796-43d0-ac1f-4c8c46ee0bd1"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df5d48bd-feea-4702-b258-1ab0758cc6db}" ma:internalName="TaxCatchAll" ma:showField="CatchAllData" ma:web="18c34494-0d41-479d-a965-dbd51feed9e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90750F-8F22-4F95-B3E5-F722876950E7}">
  <ds:schemaRefs>
    <ds:schemaRef ds:uri="http://schemas.openxmlformats.org/officeDocument/2006/bibliography"/>
  </ds:schemaRefs>
</ds:datastoreItem>
</file>

<file path=customXml/itemProps3.xml><?xml version="1.0" encoding="utf-8"?>
<ds:datastoreItem xmlns:ds="http://schemas.openxmlformats.org/officeDocument/2006/customXml" ds:itemID="{9DA9F154-A614-4962-BF0E-8EE76FAA03C6}">
  <ds:schemaRefs>
    <ds:schemaRef ds:uri="http://schemas.microsoft.com/sharepoint/v3/contenttype/forms"/>
  </ds:schemaRefs>
</ds:datastoreItem>
</file>

<file path=customXml/itemProps4.xml><?xml version="1.0" encoding="utf-8"?>
<ds:datastoreItem xmlns:ds="http://schemas.openxmlformats.org/officeDocument/2006/customXml" ds:itemID="{2AF16724-4E31-4FCE-BD44-8FCDDD7BF5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bdd298-def3-48d5-b10a-519f5ec7909f"/>
    <ds:schemaRef ds:uri="b7ca5a17-62b2-45ee-a209-788463db48b0"/>
    <ds:schemaRef ds:uri="9a9ec0f0-7796-43d0-ac1f-4c8c46ee0b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10972</Words>
  <Characters>62544</Characters>
  <Application>Microsoft Office Word</Application>
  <DocSecurity>0</DocSecurity>
  <Lines>521</Lines>
  <Paragraphs>146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IMKL 2.3 to IMKL 3 Migration Guide</vt:lpstr>
      <vt:lpstr>/Titel document/</vt:lpstr>
    </vt:vector>
  </TitlesOfParts>
  <Company>Athumi</Company>
  <LinksUpToDate>false</LinksUpToDate>
  <CharactersWithSpaces>73370</CharactersWithSpaces>
  <SharedDoc>false</SharedDoc>
  <HLinks>
    <vt:vector size="630" baseType="variant">
      <vt:variant>
        <vt:i4>6684780</vt:i4>
      </vt:variant>
      <vt:variant>
        <vt:i4>637</vt:i4>
      </vt:variant>
      <vt:variant>
        <vt:i4>0</vt:i4>
      </vt:variant>
      <vt:variant>
        <vt:i4>5</vt:i4>
      </vt:variant>
      <vt:variant>
        <vt:lpwstr>http://inspire.ec.europa.eu/schemas/us-net-tc/4.0/TelecommunicationsNetwork.xsd</vt:lpwstr>
      </vt:variant>
      <vt:variant>
        <vt:lpwstr/>
      </vt:variant>
      <vt:variant>
        <vt:i4>7667832</vt:i4>
      </vt:variant>
      <vt:variant>
        <vt:i4>634</vt:i4>
      </vt:variant>
      <vt:variant>
        <vt:i4>0</vt:i4>
      </vt:variant>
      <vt:variant>
        <vt:i4>5</vt:i4>
      </vt:variant>
      <vt:variant>
        <vt:lpwstr>https://inspire.ec.europa.eu/schemas/us-net-th/4.0</vt:lpwstr>
      </vt:variant>
      <vt:variant>
        <vt:lpwstr/>
      </vt:variant>
      <vt:variant>
        <vt:i4>7405677</vt:i4>
      </vt:variant>
      <vt:variant>
        <vt:i4>631</vt:i4>
      </vt:variant>
      <vt:variant>
        <vt:i4>0</vt:i4>
      </vt:variant>
      <vt:variant>
        <vt:i4>5</vt:i4>
      </vt:variant>
      <vt:variant>
        <vt:lpwstr>https://inspire.ec.europa.eu/schemas/us-net-common/4.0/</vt:lpwstr>
      </vt:variant>
      <vt:variant>
        <vt:lpwstr/>
      </vt:variant>
      <vt:variant>
        <vt:i4>3014700</vt:i4>
      </vt:variant>
      <vt:variant>
        <vt:i4>628</vt:i4>
      </vt:variant>
      <vt:variant>
        <vt:i4>0</vt:i4>
      </vt:variant>
      <vt:variant>
        <vt:i4>5</vt:i4>
      </vt:variant>
      <vt:variant>
        <vt:lpwstr>https://inspire.ec.europa.eu/schemas/2021.1/us-net-common/4.0/</vt:lpwstr>
      </vt:variant>
      <vt:variant>
        <vt:lpwstr/>
      </vt:variant>
      <vt:variant>
        <vt:i4>1179711</vt:i4>
      </vt:variant>
      <vt:variant>
        <vt:i4>615</vt:i4>
      </vt:variant>
      <vt:variant>
        <vt:i4>0</vt:i4>
      </vt:variant>
      <vt:variant>
        <vt:i4>5</vt:i4>
      </vt:variant>
      <vt:variant>
        <vt:lpwstr/>
      </vt:variant>
      <vt:variant>
        <vt:lpwstr>_Toc173143906</vt:lpwstr>
      </vt:variant>
      <vt:variant>
        <vt:i4>1179711</vt:i4>
      </vt:variant>
      <vt:variant>
        <vt:i4>609</vt:i4>
      </vt:variant>
      <vt:variant>
        <vt:i4>0</vt:i4>
      </vt:variant>
      <vt:variant>
        <vt:i4>5</vt:i4>
      </vt:variant>
      <vt:variant>
        <vt:lpwstr/>
      </vt:variant>
      <vt:variant>
        <vt:lpwstr>_Toc173143905</vt:lpwstr>
      </vt:variant>
      <vt:variant>
        <vt:i4>1179711</vt:i4>
      </vt:variant>
      <vt:variant>
        <vt:i4>603</vt:i4>
      </vt:variant>
      <vt:variant>
        <vt:i4>0</vt:i4>
      </vt:variant>
      <vt:variant>
        <vt:i4>5</vt:i4>
      </vt:variant>
      <vt:variant>
        <vt:lpwstr/>
      </vt:variant>
      <vt:variant>
        <vt:lpwstr>_Toc173143904</vt:lpwstr>
      </vt:variant>
      <vt:variant>
        <vt:i4>1179711</vt:i4>
      </vt:variant>
      <vt:variant>
        <vt:i4>597</vt:i4>
      </vt:variant>
      <vt:variant>
        <vt:i4>0</vt:i4>
      </vt:variant>
      <vt:variant>
        <vt:i4>5</vt:i4>
      </vt:variant>
      <vt:variant>
        <vt:lpwstr/>
      </vt:variant>
      <vt:variant>
        <vt:lpwstr>_Toc173143903</vt:lpwstr>
      </vt:variant>
      <vt:variant>
        <vt:i4>1179711</vt:i4>
      </vt:variant>
      <vt:variant>
        <vt:i4>591</vt:i4>
      </vt:variant>
      <vt:variant>
        <vt:i4>0</vt:i4>
      </vt:variant>
      <vt:variant>
        <vt:i4>5</vt:i4>
      </vt:variant>
      <vt:variant>
        <vt:lpwstr/>
      </vt:variant>
      <vt:variant>
        <vt:lpwstr>_Toc173143902</vt:lpwstr>
      </vt:variant>
      <vt:variant>
        <vt:i4>1179711</vt:i4>
      </vt:variant>
      <vt:variant>
        <vt:i4>585</vt:i4>
      </vt:variant>
      <vt:variant>
        <vt:i4>0</vt:i4>
      </vt:variant>
      <vt:variant>
        <vt:i4>5</vt:i4>
      </vt:variant>
      <vt:variant>
        <vt:lpwstr/>
      </vt:variant>
      <vt:variant>
        <vt:lpwstr>_Toc173143901</vt:lpwstr>
      </vt:variant>
      <vt:variant>
        <vt:i4>1179711</vt:i4>
      </vt:variant>
      <vt:variant>
        <vt:i4>579</vt:i4>
      </vt:variant>
      <vt:variant>
        <vt:i4>0</vt:i4>
      </vt:variant>
      <vt:variant>
        <vt:i4>5</vt:i4>
      </vt:variant>
      <vt:variant>
        <vt:lpwstr/>
      </vt:variant>
      <vt:variant>
        <vt:lpwstr>_Toc173143900</vt:lpwstr>
      </vt:variant>
      <vt:variant>
        <vt:i4>1769534</vt:i4>
      </vt:variant>
      <vt:variant>
        <vt:i4>573</vt:i4>
      </vt:variant>
      <vt:variant>
        <vt:i4>0</vt:i4>
      </vt:variant>
      <vt:variant>
        <vt:i4>5</vt:i4>
      </vt:variant>
      <vt:variant>
        <vt:lpwstr/>
      </vt:variant>
      <vt:variant>
        <vt:lpwstr>_Toc173143899</vt:lpwstr>
      </vt:variant>
      <vt:variant>
        <vt:i4>1769534</vt:i4>
      </vt:variant>
      <vt:variant>
        <vt:i4>567</vt:i4>
      </vt:variant>
      <vt:variant>
        <vt:i4>0</vt:i4>
      </vt:variant>
      <vt:variant>
        <vt:i4>5</vt:i4>
      </vt:variant>
      <vt:variant>
        <vt:lpwstr/>
      </vt:variant>
      <vt:variant>
        <vt:lpwstr>_Toc173143898</vt:lpwstr>
      </vt:variant>
      <vt:variant>
        <vt:i4>1769534</vt:i4>
      </vt:variant>
      <vt:variant>
        <vt:i4>561</vt:i4>
      </vt:variant>
      <vt:variant>
        <vt:i4>0</vt:i4>
      </vt:variant>
      <vt:variant>
        <vt:i4>5</vt:i4>
      </vt:variant>
      <vt:variant>
        <vt:lpwstr/>
      </vt:variant>
      <vt:variant>
        <vt:lpwstr>_Toc173143897</vt:lpwstr>
      </vt:variant>
      <vt:variant>
        <vt:i4>1769534</vt:i4>
      </vt:variant>
      <vt:variant>
        <vt:i4>555</vt:i4>
      </vt:variant>
      <vt:variant>
        <vt:i4>0</vt:i4>
      </vt:variant>
      <vt:variant>
        <vt:i4>5</vt:i4>
      </vt:variant>
      <vt:variant>
        <vt:lpwstr/>
      </vt:variant>
      <vt:variant>
        <vt:lpwstr>_Toc173143896</vt:lpwstr>
      </vt:variant>
      <vt:variant>
        <vt:i4>1769534</vt:i4>
      </vt:variant>
      <vt:variant>
        <vt:i4>549</vt:i4>
      </vt:variant>
      <vt:variant>
        <vt:i4>0</vt:i4>
      </vt:variant>
      <vt:variant>
        <vt:i4>5</vt:i4>
      </vt:variant>
      <vt:variant>
        <vt:lpwstr/>
      </vt:variant>
      <vt:variant>
        <vt:lpwstr>_Toc173143895</vt:lpwstr>
      </vt:variant>
      <vt:variant>
        <vt:i4>1769534</vt:i4>
      </vt:variant>
      <vt:variant>
        <vt:i4>543</vt:i4>
      </vt:variant>
      <vt:variant>
        <vt:i4>0</vt:i4>
      </vt:variant>
      <vt:variant>
        <vt:i4>5</vt:i4>
      </vt:variant>
      <vt:variant>
        <vt:lpwstr/>
      </vt:variant>
      <vt:variant>
        <vt:lpwstr>_Toc173143894</vt:lpwstr>
      </vt:variant>
      <vt:variant>
        <vt:i4>1769534</vt:i4>
      </vt:variant>
      <vt:variant>
        <vt:i4>537</vt:i4>
      </vt:variant>
      <vt:variant>
        <vt:i4>0</vt:i4>
      </vt:variant>
      <vt:variant>
        <vt:i4>5</vt:i4>
      </vt:variant>
      <vt:variant>
        <vt:lpwstr/>
      </vt:variant>
      <vt:variant>
        <vt:lpwstr>_Toc173143893</vt:lpwstr>
      </vt:variant>
      <vt:variant>
        <vt:i4>1769534</vt:i4>
      </vt:variant>
      <vt:variant>
        <vt:i4>531</vt:i4>
      </vt:variant>
      <vt:variant>
        <vt:i4>0</vt:i4>
      </vt:variant>
      <vt:variant>
        <vt:i4>5</vt:i4>
      </vt:variant>
      <vt:variant>
        <vt:lpwstr/>
      </vt:variant>
      <vt:variant>
        <vt:lpwstr>_Toc173143892</vt:lpwstr>
      </vt:variant>
      <vt:variant>
        <vt:i4>1769534</vt:i4>
      </vt:variant>
      <vt:variant>
        <vt:i4>525</vt:i4>
      </vt:variant>
      <vt:variant>
        <vt:i4>0</vt:i4>
      </vt:variant>
      <vt:variant>
        <vt:i4>5</vt:i4>
      </vt:variant>
      <vt:variant>
        <vt:lpwstr/>
      </vt:variant>
      <vt:variant>
        <vt:lpwstr>_Toc173143891</vt:lpwstr>
      </vt:variant>
      <vt:variant>
        <vt:i4>1769534</vt:i4>
      </vt:variant>
      <vt:variant>
        <vt:i4>519</vt:i4>
      </vt:variant>
      <vt:variant>
        <vt:i4>0</vt:i4>
      </vt:variant>
      <vt:variant>
        <vt:i4>5</vt:i4>
      </vt:variant>
      <vt:variant>
        <vt:lpwstr/>
      </vt:variant>
      <vt:variant>
        <vt:lpwstr>_Toc173143890</vt:lpwstr>
      </vt:variant>
      <vt:variant>
        <vt:i4>1703998</vt:i4>
      </vt:variant>
      <vt:variant>
        <vt:i4>513</vt:i4>
      </vt:variant>
      <vt:variant>
        <vt:i4>0</vt:i4>
      </vt:variant>
      <vt:variant>
        <vt:i4>5</vt:i4>
      </vt:variant>
      <vt:variant>
        <vt:lpwstr/>
      </vt:variant>
      <vt:variant>
        <vt:lpwstr>_Toc173143889</vt:lpwstr>
      </vt:variant>
      <vt:variant>
        <vt:i4>1703998</vt:i4>
      </vt:variant>
      <vt:variant>
        <vt:i4>507</vt:i4>
      </vt:variant>
      <vt:variant>
        <vt:i4>0</vt:i4>
      </vt:variant>
      <vt:variant>
        <vt:i4>5</vt:i4>
      </vt:variant>
      <vt:variant>
        <vt:lpwstr/>
      </vt:variant>
      <vt:variant>
        <vt:lpwstr>_Toc173143888</vt:lpwstr>
      </vt:variant>
      <vt:variant>
        <vt:i4>1703998</vt:i4>
      </vt:variant>
      <vt:variant>
        <vt:i4>501</vt:i4>
      </vt:variant>
      <vt:variant>
        <vt:i4>0</vt:i4>
      </vt:variant>
      <vt:variant>
        <vt:i4>5</vt:i4>
      </vt:variant>
      <vt:variant>
        <vt:lpwstr/>
      </vt:variant>
      <vt:variant>
        <vt:lpwstr>_Toc173143887</vt:lpwstr>
      </vt:variant>
      <vt:variant>
        <vt:i4>1703998</vt:i4>
      </vt:variant>
      <vt:variant>
        <vt:i4>495</vt:i4>
      </vt:variant>
      <vt:variant>
        <vt:i4>0</vt:i4>
      </vt:variant>
      <vt:variant>
        <vt:i4>5</vt:i4>
      </vt:variant>
      <vt:variant>
        <vt:lpwstr/>
      </vt:variant>
      <vt:variant>
        <vt:lpwstr>_Toc173143886</vt:lpwstr>
      </vt:variant>
      <vt:variant>
        <vt:i4>1703998</vt:i4>
      </vt:variant>
      <vt:variant>
        <vt:i4>489</vt:i4>
      </vt:variant>
      <vt:variant>
        <vt:i4>0</vt:i4>
      </vt:variant>
      <vt:variant>
        <vt:i4>5</vt:i4>
      </vt:variant>
      <vt:variant>
        <vt:lpwstr/>
      </vt:variant>
      <vt:variant>
        <vt:lpwstr>_Toc173143885</vt:lpwstr>
      </vt:variant>
      <vt:variant>
        <vt:i4>1703998</vt:i4>
      </vt:variant>
      <vt:variant>
        <vt:i4>483</vt:i4>
      </vt:variant>
      <vt:variant>
        <vt:i4>0</vt:i4>
      </vt:variant>
      <vt:variant>
        <vt:i4>5</vt:i4>
      </vt:variant>
      <vt:variant>
        <vt:lpwstr/>
      </vt:variant>
      <vt:variant>
        <vt:lpwstr>_Toc173143884</vt:lpwstr>
      </vt:variant>
      <vt:variant>
        <vt:i4>1703998</vt:i4>
      </vt:variant>
      <vt:variant>
        <vt:i4>477</vt:i4>
      </vt:variant>
      <vt:variant>
        <vt:i4>0</vt:i4>
      </vt:variant>
      <vt:variant>
        <vt:i4>5</vt:i4>
      </vt:variant>
      <vt:variant>
        <vt:lpwstr/>
      </vt:variant>
      <vt:variant>
        <vt:lpwstr>_Toc173143883</vt:lpwstr>
      </vt:variant>
      <vt:variant>
        <vt:i4>1703998</vt:i4>
      </vt:variant>
      <vt:variant>
        <vt:i4>471</vt:i4>
      </vt:variant>
      <vt:variant>
        <vt:i4>0</vt:i4>
      </vt:variant>
      <vt:variant>
        <vt:i4>5</vt:i4>
      </vt:variant>
      <vt:variant>
        <vt:lpwstr/>
      </vt:variant>
      <vt:variant>
        <vt:lpwstr>_Toc173143882</vt:lpwstr>
      </vt:variant>
      <vt:variant>
        <vt:i4>1703998</vt:i4>
      </vt:variant>
      <vt:variant>
        <vt:i4>465</vt:i4>
      </vt:variant>
      <vt:variant>
        <vt:i4>0</vt:i4>
      </vt:variant>
      <vt:variant>
        <vt:i4>5</vt:i4>
      </vt:variant>
      <vt:variant>
        <vt:lpwstr/>
      </vt:variant>
      <vt:variant>
        <vt:lpwstr>_Toc173143881</vt:lpwstr>
      </vt:variant>
      <vt:variant>
        <vt:i4>1703998</vt:i4>
      </vt:variant>
      <vt:variant>
        <vt:i4>459</vt:i4>
      </vt:variant>
      <vt:variant>
        <vt:i4>0</vt:i4>
      </vt:variant>
      <vt:variant>
        <vt:i4>5</vt:i4>
      </vt:variant>
      <vt:variant>
        <vt:lpwstr/>
      </vt:variant>
      <vt:variant>
        <vt:lpwstr>_Toc173143880</vt:lpwstr>
      </vt:variant>
      <vt:variant>
        <vt:i4>1376318</vt:i4>
      </vt:variant>
      <vt:variant>
        <vt:i4>453</vt:i4>
      </vt:variant>
      <vt:variant>
        <vt:i4>0</vt:i4>
      </vt:variant>
      <vt:variant>
        <vt:i4>5</vt:i4>
      </vt:variant>
      <vt:variant>
        <vt:lpwstr/>
      </vt:variant>
      <vt:variant>
        <vt:lpwstr>_Toc173143878</vt:lpwstr>
      </vt:variant>
      <vt:variant>
        <vt:i4>1376318</vt:i4>
      </vt:variant>
      <vt:variant>
        <vt:i4>447</vt:i4>
      </vt:variant>
      <vt:variant>
        <vt:i4>0</vt:i4>
      </vt:variant>
      <vt:variant>
        <vt:i4>5</vt:i4>
      </vt:variant>
      <vt:variant>
        <vt:lpwstr/>
      </vt:variant>
      <vt:variant>
        <vt:lpwstr>_Toc173143877</vt:lpwstr>
      </vt:variant>
      <vt:variant>
        <vt:i4>1376318</vt:i4>
      </vt:variant>
      <vt:variant>
        <vt:i4>441</vt:i4>
      </vt:variant>
      <vt:variant>
        <vt:i4>0</vt:i4>
      </vt:variant>
      <vt:variant>
        <vt:i4>5</vt:i4>
      </vt:variant>
      <vt:variant>
        <vt:lpwstr/>
      </vt:variant>
      <vt:variant>
        <vt:lpwstr>_Toc173143876</vt:lpwstr>
      </vt:variant>
      <vt:variant>
        <vt:i4>1376318</vt:i4>
      </vt:variant>
      <vt:variant>
        <vt:i4>435</vt:i4>
      </vt:variant>
      <vt:variant>
        <vt:i4>0</vt:i4>
      </vt:variant>
      <vt:variant>
        <vt:i4>5</vt:i4>
      </vt:variant>
      <vt:variant>
        <vt:lpwstr/>
      </vt:variant>
      <vt:variant>
        <vt:lpwstr>_Toc173143875</vt:lpwstr>
      </vt:variant>
      <vt:variant>
        <vt:i4>1376318</vt:i4>
      </vt:variant>
      <vt:variant>
        <vt:i4>429</vt:i4>
      </vt:variant>
      <vt:variant>
        <vt:i4>0</vt:i4>
      </vt:variant>
      <vt:variant>
        <vt:i4>5</vt:i4>
      </vt:variant>
      <vt:variant>
        <vt:lpwstr/>
      </vt:variant>
      <vt:variant>
        <vt:lpwstr>_Toc173143874</vt:lpwstr>
      </vt:variant>
      <vt:variant>
        <vt:i4>1376318</vt:i4>
      </vt:variant>
      <vt:variant>
        <vt:i4>423</vt:i4>
      </vt:variant>
      <vt:variant>
        <vt:i4>0</vt:i4>
      </vt:variant>
      <vt:variant>
        <vt:i4>5</vt:i4>
      </vt:variant>
      <vt:variant>
        <vt:lpwstr/>
      </vt:variant>
      <vt:variant>
        <vt:lpwstr>_Toc173143873</vt:lpwstr>
      </vt:variant>
      <vt:variant>
        <vt:i4>1376318</vt:i4>
      </vt:variant>
      <vt:variant>
        <vt:i4>417</vt:i4>
      </vt:variant>
      <vt:variant>
        <vt:i4>0</vt:i4>
      </vt:variant>
      <vt:variant>
        <vt:i4>5</vt:i4>
      </vt:variant>
      <vt:variant>
        <vt:lpwstr/>
      </vt:variant>
      <vt:variant>
        <vt:lpwstr>_Toc173143872</vt:lpwstr>
      </vt:variant>
      <vt:variant>
        <vt:i4>1376318</vt:i4>
      </vt:variant>
      <vt:variant>
        <vt:i4>411</vt:i4>
      </vt:variant>
      <vt:variant>
        <vt:i4>0</vt:i4>
      </vt:variant>
      <vt:variant>
        <vt:i4>5</vt:i4>
      </vt:variant>
      <vt:variant>
        <vt:lpwstr/>
      </vt:variant>
      <vt:variant>
        <vt:lpwstr>_Toc173143871</vt:lpwstr>
      </vt:variant>
      <vt:variant>
        <vt:i4>1376318</vt:i4>
      </vt:variant>
      <vt:variant>
        <vt:i4>405</vt:i4>
      </vt:variant>
      <vt:variant>
        <vt:i4>0</vt:i4>
      </vt:variant>
      <vt:variant>
        <vt:i4>5</vt:i4>
      </vt:variant>
      <vt:variant>
        <vt:lpwstr/>
      </vt:variant>
      <vt:variant>
        <vt:lpwstr>_Toc173143870</vt:lpwstr>
      </vt:variant>
      <vt:variant>
        <vt:i4>1310782</vt:i4>
      </vt:variant>
      <vt:variant>
        <vt:i4>399</vt:i4>
      </vt:variant>
      <vt:variant>
        <vt:i4>0</vt:i4>
      </vt:variant>
      <vt:variant>
        <vt:i4>5</vt:i4>
      </vt:variant>
      <vt:variant>
        <vt:lpwstr/>
      </vt:variant>
      <vt:variant>
        <vt:lpwstr>_Toc173143869</vt:lpwstr>
      </vt:variant>
      <vt:variant>
        <vt:i4>1310782</vt:i4>
      </vt:variant>
      <vt:variant>
        <vt:i4>393</vt:i4>
      </vt:variant>
      <vt:variant>
        <vt:i4>0</vt:i4>
      </vt:variant>
      <vt:variant>
        <vt:i4>5</vt:i4>
      </vt:variant>
      <vt:variant>
        <vt:lpwstr/>
      </vt:variant>
      <vt:variant>
        <vt:lpwstr>_Toc173143868</vt:lpwstr>
      </vt:variant>
      <vt:variant>
        <vt:i4>1310782</vt:i4>
      </vt:variant>
      <vt:variant>
        <vt:i4>387</vt:i4>
      </vt:variant>
      <vt:variant>
        <vt:i4>0</vt:i4>
      </vt:variant>
      <vt:variant>
        <vt:i4>5</vt:i4>
      </vt:variant>
      <vt:variant>
        <vt:lpwstr/>
      </vt:variant>
      <vt:variant>
        <vt:lpwstr>_Toc173143867</vt:lpwstr>
      </vt:variant>
      <vt:variant>
        <vt:i4>1310782</vt:i4>
      </vt:variant>
      <vt:variant>
        <vt:i4>381</vt:i4>
      </vt:variant>
      <vt:variant>
        <vt:i4>0</vt:i4>
      </vt:variant>
      <vt:variant>
        <vt:i4>5</vt:i4>
      </vt:variant>
      <vt:variant>
        <vt:lpwstr/>
      </vt:variant>
      <vt:variant>
        <vt:lpwstr>_Toc173143866</vt:lpwstr>
      </vt:variant>
      <vt:variant>
        <vt:i4>1310782</vt:i4>
      </vt:variant>
      <vt:variant>
        <vt:i4>375</vt:i4>
      </vt:variant>
      <vt:variant>
        <vt:i4>0</vt:i4>
      </vt:variant>
      <vt:variant>
        <vt:i4>5</vt:i4>
      </vt:variant>
      <vt:variant>
        <vt:lpwstr/>
      </vt:variant>
      <vt:variant>
        <vt:lpwstr>_Toc173143865</vt:lpwstr>
      </vt:variant>
      <vt:variant>
        <vt:i4>1310782</vt:i4>
      </vt:variant>
      <vt:variant>
        <vt:i4>369</vt:i4>
      </vt:variant>
      <vt:variant>
        <vt:i4>0</vt:i4>
      </vt:variant>
      <vt:variant>
        <vt:i4>5</vt:i4>
      </vt:variant>
      <vt:variant>
        <vt:lpwstr/>
      </vt:variant>
      <vt:variant>
        <vt:lpwstr>_Toc173143864</vt:lpwstr>
      </vt:variant>
      <vt:variant>
        <vt:i4>1310782</vt:i4>
      </vt:variant>
      <vt:variant>
        <vt:i4>363</vt:i4>
      </vt:variant>
      <vt:variant>
        <vt:i4>0</vt:i4>
      </vt:variant>
      <vt:variant>
        <vt:i4>5</vt:i4>
      </vt:variant>
      <vt:variant>
        <vt:lpwstr/>
      </vt:variant>
      <vt:variant>
        <vt:lpwstr>_Toc173143863</vt:lpwstr>
      </vt:variant>
      <vt:variant>
        <vt:i4>1310782</vt:i4>
      </vt:variant>
      <vt:variant>
        <vt:i4>357</vt:i4>
      </vt:variant>
      <vt:variant>
        <vt:i4>0</vt:i4>
      </vt:variant>
      <vt:variant>
        <vt:i4>5</vt:i4>
      </vt:variant>
      <vt:variant>
        <vt:lpwstr/>
      </vt:variant>
      <vt:variant>
        <vt:lpwstr>_Toc173143862</vt:lpwstr>
      </vt:variant>
      <vt:variant>
        <vt:i4>1310782</vt:i4>
      </vt:variant>
      <vt:variant>
        <vt:i4>351</vt:i4>
      </vt:variant>
      <vt:variant>
        <vt:i4>0</vt:i4>
      </vt:variant>
      <vt:variant>
        <vt:i4>5</vt:i4>
      </vt:variant>
      <vt:variant>
        <vt:lpwstr/>
      </vt:variant>
      <vt:variant>
        <vt:lpwstr>_Toc173143861</vt:lpwstr>
      </vt:variant>
      <vt:variant>
        <vt:i4>1310782</vt:i4>
      </vt:variant>
      <vt:variant>
        <vt:i4>345</vt:i4>
      </vt:variant>
      <vt:variant>
        <vt:i4>0</vt:i4>
      </vt:variant>
      <vt:variant>
        <vt:i4>5</vt:i4>
      </vt:variant>
      <vt:variant>
        <vt:lpwstr/>
      </vt:variant>
      <vt:variant>
        <vt:lpwstr>_Toc173143860</vt:lpwstr>
      </vt:variant>
      <vt:variant>
        <vt:i4>1507390</vt:i4>
      </vt:variant>
      <vt:variant>
        <vt:i4>339</vt:i4>
      </vt:variant>
      <vt:variant>
        <vt:i4>0</vt:i4>
      </vt:variant>
      <vt:variant>
        <vt:i4>5</vt:i4>
      </vt:variant>
      <vt:variant>
        <vt:lpwstr/>
      </vt:variant>
      <vt:variant>
        <vt:lpwstr>_Toc173143859</vt:lpwstr>
      </vt:variant>
      <vt:variant>
        <vt:i4>1507390</vt:i4>
      </vt:variant>
      <vt:variant>
        <vt:i4>333</vt:i4>
      </vt:variant>
      <vt:variant>
        <vt:i4>0</vt:i4>
      </vt:variant>
      <vt:variant>
        <vt:i4>5</vt:i4>
      </vt:variant>
      <vt:variant>
        <vt:lpwstr/>
      </vt:variant>
      <vt:variant>
        <vt:lpwstr>_Toc173143858</vt:lpwstr>
      </vt:variant>
      <vt:variant>
        <vt:i4>1507390</vt:i4>
      </vt:variant>
      <vt:variant>
        <vt:i4>327</vt:i4>
      </vt:variant>
      <vt:variant>
        <vt:i4>0</vt:i4>
      </vt:variant>
      <vt:variant>
        <vt:i4>5</vt:i4>
      </vt:variant>
      <vt:variant>
        <vt:lpwstr/>
      </vt:variant>
      <vt:variant>
        <vt:lpwstr>_Toc173143857</vt:lpwstr>
      </vt:variant>
      <vt:variant>
        <vt:i4>1507390</vt:i4>
      </vt:variant>
      <vt:variant>
        <vt:i4>321</vt:i4>
      </vt:variant>
      <vt:variant>
        <vt:i4>0</vt:i4>
      </vt:variant>
      <vt:variant>
        <vt:i4>5</vt:i4>
      </vt:variant>
      <vt:variant>
        <vt:lpwstr/>
      </vt:variant>
      <vt:variant>
        <vt:lpwstr>_Toc173143856</vt:lpwstr>
      </vt:variant>
      <vt:variant>
        <vt:i4>1507390</vt:i4>
      </vt:variant>
      <vt:variant>
        <vt:i4>315</vt:i4>
      </vt:variant>
      <vt:variant>
        <vt:i4>0</vt:i4>
      </vt:variant>
      <vt:variant>
        <vt:i4>5</vt:i4>
      </vt:variant>
      <vt:variant>
        <vt:lpwstr/>
      </vt:variant>
      <vt:variant>
        <vt:lpwstr>_Toc173143855</vt:lpwstr>
      </vt:variant>
      <vt:variant>
        <vt:i4>1507390</vt:i4>
      </vt:variant>
      <vt:variant>
        <vt:i4>309</vt:i4>
      </vt:variant>
      <vt:variant>
        <vt:i4>0</vt:i4>
      </vt:variant>
      <vt:variant>
        <vt:i4>5</vt:i4>
      </vt:variant>
      <vt:variant>
        <vt:lpwstr/>
      </vt:variant>
      <vt:variant>
        <vt:lpwstr>_Toc173143854</vt:lpwstr>
      </vt:variant>
      <vt:variant>
        <vt:i4>1507390</vt:i4>
      </vt:variant>
      <vt:variant>
        <vt:i4>303</vt:i4>
      </vt:variant>
      <vt:variant>
        <vt:i4>0</vt:i4>
      </vt:variant>
      <vt:variant>
        <vt:i4>5</vt:i4>
      </vt:variant>
      <vt:variant>
        <vt:lpwstr/>
      </vt:variant>
      <vt:variant>
        <vt:lpwstr>_Toc173143853</vt:lpwstr>
      </vt:variant>
      <vt:variant>
        <vt:i4>1507390</vt:i4>
      </vt:variant>
      <vt:variant>
        <vt:i4>297</vt:i4>
      </vt:variant>
      <vt:variant>
        <vt:i4>0</vt:i4>
      </vt:variant>
      <vt:variant>
        <vt:i4>5</vt:i4>
      </vt:variant>
      <vt:variant>
        <vt:lpwstr/>
      </vt:variant>
      <vt:variant>
        <vt:lpwstr>_Toc173143852</vt:lpwstr>
      </vt:variant>
      <vt:variant>
        <vt:i4>1507390</vt:i4>
      </vt:variant>
      <vt:variant>
        <vt:i4>291</vt:i4>
      </vt:variant>
      <vt:variant>
        <vt:i4>0</vt:i4>
      </vt:variant>
      <vt:variant>
        <vt:i4>5</vt:i4>
      </vt:variant>
      <vt:variant>
        <vt:lpwstr/>
      </vt:variant>
      <vt:variant>
        <vt:lpwstr>_Toc173143851</vt:lpwstr>
      </vt:variant>
      <vt:variant>
        <vt:i4>1507390</vt:i4>
      </vt:variant>
      <vt:variant>
        <vt:i4>285</vt:i4>
      </vt:variant>
      <vt:variant>
        <vt:i4>0</vt:i4>
      </vt:variant>
      <vt:variant>
        <vt:i4>5</vt:i4>
      </vt:variant>
      <vt:variant>
        <vt:lpwstr/>
      </vt:variant>
      <vt:variant>
        <vt:lpwstr>_Toc173143850</vt:lpwstr>
      </vt:variant>
      <vt:variant>
        <vt:i4>1441854</vt:i4>
      </vt:variant>
      <vt:variant>
        <vt:i4>279</vt:i4>
      </vt:variant>
      <vt:variant>
        <vt:i4>0</vt:i4>
      </vt:variant>
      <vt:variant>
        <vt:i4>5</vt:i4>
      </vt:variant>
      <vt:variant>
        <vt:lpwstr/>
      </vt:variant>
      <vt:variant>
        <vt:lpwstr>_Toc173143849</vt:lpwstr>
      </vt:variant>
      <vt:variant>
        <vt:i4>1441854</vt:i4>
      </vt:variant>
      <vt:variant>
        <vt:i4>273</vt:i4>
      </vt:variant>
      <vt:variant>
        <vt:i4>0</vt:i4>
      </vt:variant>
      <vt:variant>
        <vt:i4>5</vt:i4>
      </vt:variant>
      <vt:variant>
        <vt:lpwstr/>
      </vt:variant>
      <vt:variant>
        <vt:lpwstr>_Toc173143848</vt:lpwstr>
      </vt:variant>
      <vt:variant>
        <vt:i4>1441854</vt:i4>
      </vt:variant>
      <vt:variant>
        <vt:i4>267</vt:i4>
      </vt:variant>
      <vt:variant>
        <vt:i4>0</vt:i4>
      </vt:variant>
      <vt:variant>
        <vt:i4>5</vt:i4>
      </vt:variant>
      <vt:variant>
        <vt:lpwstr/>
      </vt:variant>
      <vt:variant>
        <vt:lpwstr>_Toc173143847</vt:lpwstr>
      </vt:variant>
      <vt:variant>
        <vt:i4>1441854</vt:i4>
      </vt:variant>
      <vt:variant>
        <vt:i4>261</vt:i4>
      </vt:variant>
      <vt:variant>
        <vt:i4>0</vt:i4>
      </vt:variant>
      <vt:variant>
        <vt:i4>5</vt:i4>
      </vt:variant>
      <vt:variant>
        <vt:lpwstr/>
      </vt:variant>
      <vt:variant>
        <vt:lpwstr>_Toc173143846</vt:lpwstr>
      </vt:variant>
      <vt:variant>
        <vt:i4>1441854</vt:i4>
      </vt:variant>
      <vt:variant>
        <vt:i4>255</vt:i4>
      </vt:variant>
      <vt:variant>
        <vt:i4>0</vt:i4>
      </vt:variant>
      <vt:variant>
        <vt:i4>5</vt:i4>
      </vt:variant>
      <vt:variant>
        <vt:lpwstr/>
      </vt:variant>
      <vt:variant>
        <vt:lpwstr>_Toc173143845</vt:lpwstr>
      </vt:variant>
      <vt:variant>
        <vt:i4>1441854</vt:i4>
      </vt:variant>
      <vt:variant>
        <vt:i4>249</vt:i4>
      </vt:variant>
      <vt:variant>
        <vt:i4>0</vt:i4>
      </vt:variant>
      <vt:variant>
        <vt:i4>5</vt:i4>
      </vt:variant>
      <vt:variant>
        <vt:lpwstr/>
      </vt:variant>
      <vt:variant>
        <vt:lpwstr>_Toc173143844</vt:lpwstr>
      </vt:variant>
      <vt:variant>
        <vt:i4>1441854</vt:i4>
      </vt:variant>
      <vt:variant>
        <vt:i4>243</vt:i4>
      </vt:variant>
      <vt:variant>
        <vt:i4>0</vt:i4>
      </vt:variant>
      <vt:variant>
        <vt:i4>5</vt:i4>
      </vt:variant>
      <vt:variant>
        <vt:lpwstr/>
      </vt:variant>
      <vt:variant>
        <vt:lpwstr>_Toc173143843</vt:lpwstr>
      </vt:variant>
      <vt:variant>
        <vt:i4>1441854</vt:i4>
      </vt:variant>
      <vt:variant>
        <vt:i4>237</vt:i4>
      </vt:variant>
      <vt:variant>
        <vt:i4>0</vt:i4>
      </vt:variant>
      <vt:variant>
        <vt:i4>5</vt:i4>
      </vt:variant>
      <vt:variant>
        <vt:lpwstr/>
      </vt:variant>
      <vt:variant>
        <vt:lpwstr>_Toc173143842</vt:lpwstr>
      </vt:variant>
      <vt:variant>
        <vt:i4>1441854</vt:i4>
      </vt:variant>
      <vt:variant>
        <vt:i4>231</vt:i4>
      </vt:variant>
      <vt:variant>
        <vt:i4>0</vt:i4>
      </vt:variant>
      <vt:variant>
        <vt:i4>5</vt:i4>
      </vt:variant>
      <vt:variant>
        <vt:lpwstr/>
      </vt:variant>
      <vt:variant>
        <vt:lpwstr>_Toc173143841</vt:lpwstr>
      </vt:variant>
      <vt:variant>
        <vt:i4>1441854</vt:i4>
      </vt:variant>
      <vt:variant>
        <vt:i4>225</vt:i4>
      </vt:variant>
      <vt:variant>
        <vt:i4>0</vt:i4>
      </vt:variant>
      <vt:variant>
        <vt:i4>5</vt:i4>
      </vt:variant>
      <vt:variant>
        <vt:lpwstr/>
      </vt:variant>
      <vt:variant>
        <vt:lpwstr>_Toc173143840</vt:lpwstr>
      </vt:variant>
      <vt:variant>
        <vt:i4>1114174</vt:i4>
      </vt:variant>
      <vt:variant>
        <vt:i4>219</vt:i4>
      </vt:variant>
      <vt:variant>
        <vt:i4>0</vt:i4>
      </vt:variant>
      <vt:variant>
        <vt:i4>5</vt:i4>
      </vt:variant>
      <vt:variant>
        <vt:lpwstr/>
      </vt:variant>
      <vt:variant>
        <vt:lpwstr>_Toc173143839</vt:lpwstr>
      </vt:variant>
      <vt:variant>
        <vt:i4>1114174</vt:i4>
      </vt:variant>
      <vt:variant>
        <vt:i4>213</vt:i4>
      </vt:variant>
      <vt:variant>
        <vt:i4>0</vt:i4>
      </vt:variant>
      <vt:variant>
        <vt:i4>5</vt:i4>
      </vt:variant>
      <vt:variant>
        <vt:lpwstr/>
      </vt:variant>
      <vt:variant>
        <vt:lpwstr>_Toc173143838</vt:lpwstr>
      </vt:variant>
      <vt:variant>
        <vt:i4>1114174</vt:i4>
      </vt:variant>
      <vt:variant>
        <vt:i4>207</vt:i4>
      </vt:variant>
      <vt:variant>
        <vt:i4>0</vt:i4>
      </vt:variant>
      <vt:variant>
        <vt:i4>5</vt:i4>
      </vt:variant>
      <vt:variant>
        <vt:lpwstr/>
      </vt:variant>
      <vt:variant>
        <vt:lpwstr>_Toc173143837</vt:lpwstr>
      </vt:variant>
      <vt:variant>
        <vt:i4>1114174</vt:i4>
      </vt:variant>
      <vt:variant>
        <vt:i4>201</vt:i4>
      </vt:variant>
      <vt:variant>
        <vt:i4>0</vt:i4>
      </vt:variant>
      <vt:variant>
        <vt:i4>5</vt:i4>
      </vt:variant>
      <vt:variant>
        <vt:lpwstr/>
      </vt:variant>
      <vt:variant>
        <vt:lpwstr>_Toc173143836</vt:lpwstr>
      </vt:variant>
      <vt:variant>
        <vt:i4>1114174</vt:i4>
      </vt:variant>
      <vt:variant>
        <vt:i4>195</vt:i4>
      </vt:variant>
      <vt:variant>
        <vt:i4>0</vt:i4>
      </vt:variant>
      <vt:variant>
        <vt:i4>5</vt:i4>
      </vt:variant>
      <vt:variant>
        <vt:lpwstr/>
      </vt:variant>
      <vt:variant>
        <vt:lpwstr>_Toc173143835</vt:lpwstr>
      </vt:variant>
      <vt:variant>
        <vt:i4>1114174</vt:i4>
      </vt:variant>
      <vt:variant>
        <vt:i4>189</vt:i4>
      </vt:variant>
      <vt:variant>
        <vt:i4>0</vt:i4>
      </vt:variant>
      <vt:variant>
        <vt:i4>5</vt:i4>
      </vt:variant>
      <vt:variant>
        <vt:lpwstr/>
      </vt:variant>
      <vt:variant>
        <vt:lpwstr>_Toc173143834</vt:lpwstr>
      </vt:variant>
      <vt:variant>
        <vt:i4>1114174</vt:i4>
      </vt:variant>
      <vt:variant>
        <vt:i4>183</vt:i4>
      </vt:variant>
      <vt:variant>
        <vt:i4>0</vt:i4>
      </vt:variant>
      <vt:variant>
        <vt:i4>5</vt:i4>
      </vt:variant>
      <vt:variant>
        <vt:lpwstr/>
      </vt:variant>
      <vt:variant>
        <vt:lpwstr>_Toc173143833</vt:lpwstr>
      </vt:variant>
      <vt:variant>
        <vt:i4>1114174</vt:i4>
      </vt:variant>
      <vt:variant>
        <vt:i4>177</vt:i4>
      </vt:variant>
      <vt:variant>
        <vt:i4>0</vt:i4>
      </vt:variant>
      <vt:variant>
        <vt:i4>5</vt:i4>
      </vt:variant>
      <vt:variant>
        <vt:lpwstr/>
      </vt:variant>
      <vt:variant>
        <vt:lpwstr>_Toc173143832</vt:lpwstr>
      </vt:variant>
      <vt:variant>
        <vt:i4>1114174</vt:i4>
      </vt:variant>
      <vt:variant>
        <vt:i4>171</vt:i4>
      </vt:variant>
      <vt:variant>
        <vt:i4>0</vt:i4>
      </vt:variant>
      <vt:variant>
        <vt:i4>5</vt:i4>
      </vt:variant>
      <vt:variant>
        <vt:lpwstr/>
      </vt:variant>
      <vt:variant>
        <vt:lpwstr>_Toc173143831</vt:lpwstr>
      </vt:variant>
      <vt:variant>
        <vt:i4>1114174</vt:i4>
      </vt:variant>
      <vt:variant>
        <vt:i4>165</vt:i4>
      </vt:variant>
      <vt:variant>
        <vt:i4>0</vt:i4>
      </vt:variant>
      <vt:variant>
        <vt:i4>5</vt:i4>
      </vt:variant>
      <vt:variant>
        <vt:lpwstr/>
      </vt:variant>
      <vt:variant>
        <vt:lpwstr>_Toc173143830</vt:lpwstr>
      </vt:variant>
      <vt:variant>
        <vt:i4>1048638</vt:i4>
      </vt:variant>
      <vt:variant>
        <vt:i4>159</vt:i4>
      </vt:variant>
      <vt:variant>
        <vt:i4>0</vt:i4>
      </vt:variant>
      <vt:variant>
        <vt:i4>5</vt:i4>
      </vt:variant>
      <vt:variant>
        <vt:lpwstr/>
      </vt:variant>
      <vt:variant>
        <vt:lpwstr>_Toc173143829</vt:lpwstr>
      </vt:variant>
      <vt:variant>
        <vt:i4>1048638</vt:i4>
      </vt:variant>
      <vt:variant>
        <vt:i4>153</vt:i4>
      </vt:variant>
      <vt:variant>
        <vt:i4>0</vt:i4>
      </vt:variant>
      <vt:variant>
        <vt:i4>5</vt:i4>
      </vt:variant>
      <vt:variant>
        <vt:lpwstr/>
      </vt:variant>
      <vt:variant>
        <vt:lpwstr>_Toc173143828</vt:lpwstr>
      </vt:variant>
      <vt:variant>
        <vt:i4>1048638</vt:i4>
      </vt:variant>
      <vt:variant>
        <vt:i4>147</vt:i4>
      </vt:variant>
      <vt:variant>
        <vt:i4>0</vt:i4>
      </vt:variant>
      <vt:variant>
        <vt:i4>5</vt:i4>
      </vt:variant>
      <vt:variant>
        <vt:lpwstr/>
      </vt:variant>
      <vt:variant>
        <vt:lpwstr>_Toc173143827</vt:lpwstr>
      </vt:variant>
      <vt:variant>
        <vt:i4>1048638</vt:i4>
      </vt:variant>
      <vt:variant>
        <vt:i4>141</vt:i4>
      </vt:variant>
      <vt:variant>
        <vt:i4>0</vt:i4>
      </vt:variant>
      <vt:variant>
        <vt:i4>5</vt:i4>
      </vt:variant>
      <vt:variant>
        <vt:lpwstr/>
      </vt:variant>
      <vt:variant>
        <vt:lpwstr>_Toc173143826</vt:lpwstr>
      </vt:variant>
      <vt:variant>
        <vt:i4>1048638</vt:i4>
      </vt:variant>
      <vt:variant>
        <vt:i4>135</vt:i4>
      </vt:variant>
      <vt:variant>
        <vt:i4>0</vt:i4>
      </vt:variant>
      <vt:variant>
        <vt:i4>5</vt:i4>
      </vt:variant>
      <vt:variant>
        <vt:lpwstr/>
      </vt:variant>
      <vt:variant>
        <vt:lpwstr>_Toc173143825</vt:lpwstr>
      </vt:variant>
      <vt:variant>
        <vt:i4>1048638</vt:i4>
      </vt:variant>
      <vt:variant>
        <vt:i4>129</vt:i4>
      </vt:variant>
      <vt:variant>
        <vt:i4>0</vt:i4>
      </vt:variant>
      <vt:variant>
        <vt:i4>5</vt:i4>
      </vt:variant>
      <vt:variant>
        <vt:lpwstr/>
      </vt:variant>
      <vt:variant>
        <vt:lpwstr>_Toc173143824</vt:lpwstr>
      </vt:variant>
      <vt:variant>
        <vt:i4>1048638</vt:i4>
      </vt:variant>
      <vt:variant>
        <vt:i4>123</vt:i4>
      </vt:variant>
      <vt:variant>
        <vt:i4>0</vt:i4>
      </vt:variant>
      <vt:variant>
        <vt:i4>5</vt:i4>
      </vt:variant>
      <vt:variant>
        <vt:lpwstr/>
      </vt:variant>
      <vt:variant>
        <vt:lpwstr>_Toc173143823</vt:lpwstr>
      </vt:variant>
      <vt:variant>
        <vt:i4>1048638</vt:i4>
      </vt:variant>
      <vt:variant>
        <vt:i4>117</vt:i4>
      </vt:variant>
      <vt:variant>
        <vt:i4>0</vt:i4>
      </vt:variant>
      <vt:variant>
        <vt:i4>5</vt:i4>
      </vt:variant>
      <vt:variant>
        <vt:lpwstr/>
      </vt:variant>
      <vt:variant>
        <vt:lpwstr>_Toc173143822</vt:lpwstr>
      </vt:variant>
      <vt:variant>
        <vt:i4>1048638</vt:i4>
      </vt:variant>
      <vt:variant>
        <vt:i4>111</vt:i4>
      </vt:variant>
      <vt:variant>
        <vt:i4>0</vt:i4>
      </vt:variant>
      <vt:variant>
        <vt:i4>5</vt:i4>
      </vt:variant>
      <vt:variant>
        <vt:lpwstr/>
      </vt:variant>
      <vt:variant>
        <vt:lpwstr>_Toc173143821</vt:lpwstr>
      </vt:variant>
      <vt:variant>
        <vt:i4>1048638</vt:i4>
      </vt:variant>
      <vt:variant>
        <vt:i4>105</vt:i4>
      </vt:variant>
      <vt:variant>
        <vt:i4>0</vt:i4>
      </vt:variant>
      <vt:variant>
        <vt:i4>5</vt:i4>
      </vt:variant>
      <vt:variant>
        <vt:lpwstr/>
      </vt:variant>
      <vt:variant>
        <vt:lpwstr>_Toc173143820</vt:lpwstr>
      </vt:variant>
      <vt:variant>
        <vt:i4>1245246</vt:i4>
      </vt:variant>
      <vt:variant>
        <vt:i4>99</vt:i4>
      </vt:variant>
      <vt:variant>
        <vt:i4>0</vt:i4>
      </vt:variant>
      <vt:variant>
        <vt:i4>5</vt:i4>
      </vt:variant>
      <vt:variant>
        <vt:lpwstr/>
      </vt:variant>
      <vt:variant>
        <vt:lpwstr>_Toc173143819</vt:lpwstr>
      </vt:variant>
      <vt:variant>
        <vt:i4>1245246</vt:i4>
      </vt:variant>
      <vt:variant>
        <vt:i4>93</vt:i4>
      </vt:variant>
      <vt:variant>
        <vt:i4>0</vt:i4>
      </vt:variant>
      <vt:variant>
        <vt:i4>5</vt:i4>
      </vt:variant>
      <vt:variant>
        <vt:lpwstr/>
      </vt:variant>
      <vt:variant>
        <vt:lpwstr>_Toc173143818</vt:lpwstr>
      </vt:variant>
      <vt:variant>
        <vt:i4>1245246</vt:i4>
      </vt:variant>
      <vt:variant>
        <vt:i4>87</vt:i4>
      </vt:variant>
      <vt:variant>
        <vt:i4>0</vt:i4>
      </vt:variant>
      <vt:variant>
        <vt:i4>5</vt:i4>
      </vt:variant>
      <vt:variant>
        <vt:lpwstr/>
      </vt:variant>
      <vt:variant>
        <vt:lpwstr>_Toc173143817</vt:lpwstr>
      </vt:variant>
      <vt:variant>
        <vt:i4>1245246</vt:i4>
      </vt:variant>
      <vt:variant>
        <vt:i4>81</vt:i4>
      </vt:variant>
      <vt:variant>
        <vt:i4>0</vt:i4>
      </vt:variant>
      <vt:variant>
        <vt:i4>5</vt:i4>
      </vt:variant>
      <vt:variant>
        <vt:lpwstr/>
      </vt:variant>
      <vt:variant>
        <vt:lpwstr>_Toc173143816</vt:lpwstr>
      </vt:variant>
      <vt:variant>
        <vt:i4>1245246</vt:i4>
      </vt:variant>
      <vt:variant>
        <vt:i4>75</vt:i4>
      </vt:variant>
      <vt:variant>
        <vt:i4>0</vt:i4>
      </vt:variant>
      <vt:variant>
        <vt:i4>5</vt:i4>
      </vt:variant>
      <vt:variant>
        <vt:lpwstr/>
      </vt:variant>
      <vt:variant>
        <vt:lpwstr>_Toc173143815</vt:lpwstr>
      </vt:variant>
      <vt:variant>
        <vt:i4>1769521</vt:i4>
      </vt:variant>
      <vt:variant>
        <vt:i4>69</vt:i4>
      </vt:variant>
      <vt:variant>
        <vt:i4>0</vt:i4>
      </vt:variant>
      <vt:variant>
        <vt:i4>5</vt:i4>
      </vt:variant>
      <vt:variant>
        <vt:lpwstr/>
      </vt:variant>
      <vt:variant>
        <vt:lpwstr>_Toc173143798</vt:lpwstr>
      </vt:variant>
      <vt:variant>
        <vt:i4>1769521</vt:i4>
      </vt:variant>
      <vt:variant>
        <vt:i4>63</vt:i4>
      </vt:variant>
      <vt:variant>
        <vt:i4>0</vt:i4>
      </vt:variant>
      <vt:variant>
        <vt:i4>5</vt:i4>
      </vt:variant>
      <vt:variant>
        <vt:lpwstr/>
      </vt:variant>
      <vt:variant>
        <vt:lpwstr>_Toc173143797</vt:lpwstr>
      </vt:variant>
      <vt:variant>
        <vt:i4>1769521</vt:i4>
      </vt:variant>
      <vt:variant>
        <vt:i4>57</vt:i4>
      </vt:variant>
      <vt:variant>
        <vt:i4>0</vt:i4>
      </vt:variant>
      <vt:variant>
        <vt:i4>5</vt:i4>
      </vt:variant>
      <vt:variant>
        <vt:lpwstr/>
      </vt:variant>
      <vt:variant>
        <vt:lpwstr>_Toc173143796</vt:lpwstr>
      </vt:variant>
      <vt:variant>
        <vt:i4>1769521</vt:i4>
      </vt:variant>
      <vt:variant>
        <vt:i4>51</vt:i4>
      </vt:variant>
      <vt:variant>
        <vt:i4>0</vt:i4>
      </vt:variant>
      <vt:variant>
        <vt:i4>5</vt:i4>
      </vt:variant>
      <vt:variant>
        <vt:lpwstr/>
      </vt:variant>
      <vt:variant>
        <vt:lpwstr>_Toc173143795</vt:lpwstr>
      </vt:variant>
      <vt:variant>
        <vt:i4>1769521</vt:i4>
      </vt:variant>
      <vt:variant>
        <vt:i4>45</vt:i4>
      </vt:variant>
      <vt:variant>
        <vt:i4>0</vt:i4>
      </vt:variant>
      <vt:variant>
        <vt:i4>5</vt:i4>
      </vt:variant>
      <vt:variant>
        <vt:lpwstr/>
      </vt:variant>
      <vt:variant>
        <vt:lpwstr>_Toc173143794</vt:lpwstr>
      </vt:variant>
      <vt:variant>
        <vt:i4>1769521</vt:i4>
      </vt:variant>
      <vt:variant>
        <vt:i4>39</vt:i4>
      </vt:variant>
      <vt:variant>
        <vt:i4>0</vt:i4>
      </vt:variant>
      <vt:variant>
        <vt:i4>5</vt:i4>
      </vt:variant>
      <vt:variant>
        <vt:lpwstr/>
      </vt:variant>
      <vt:variant>
        <vt:lpwstr>_Toc173143793</vt:lpwstr>
      </vt:variant>
      <vt:variant>
        <vt:i4>1769521</vt:i4>
      </vt:variant>
      <vt:variant>
        <vt:i4>33</vt:i4>
      </vt:variant>
      <vt:variant>
        <vt:i4>0</vt:i4>
      </vt:variant>
      <vt:variant>
        <vt:i4>5</vt:i4>
      </vt:variant>
      <vt:variant>
        <vt:lpwstr/>
      </vt:variant>
      <vt:variant>
        <vt:lpwstr>_Toc173143792</vt:lpwstr>
      </vt:variant>
      <vt:variant>
        <vt:i4>1769521</vt:i4>
      </vt:variant>
      <vt:variant>
        <vt:i4>27</vt:i4>
      </vt:variant>
      <vt:variant>
        <vt:i4>0</vt:i4>
      </vt:variant>
      <vt:variant>
        <vt:i4>5</vt:i4>
      </vt:variant>
      <vt:variant>
        <vt:lpwstr/>
      </vt:variant>
      <vt:variant>
        <vt:lpwstr>_Toc173143791</vt:lpwstr>
      </vt:variant>
      <vt:variant>
        <vt:i4>1769521</vt:i4>
      </vt:variant>
      <vt:variant>
        <vt:i4>21</vt:i4>
      </vt:variant>
      <vt:variant>
        <vt:i4>0</vt:i4>
      </vt:variant>
      <vt:variant>
        <vt:i4>5</vt:i4>
      </vt:variant>
      <vt:variant>
        <vt:lpwstr/>
      </vt:variant>
      <vt:variant>
        <vt:lpwstr>_Toc173143790</vt:lpwstr>
      </vt:variant>
      <vt:variant>
        <vt:i4>1703985</vt:i4>
      </vt:variant>
      <vt:variant>
        <vt:i4>15</vt:i4>
      </vt:variant>
      <vt:variant>
        <vt:i4>0</vt:i4>
      </vt:variant>
      <vt:variant>
        <vt:i4>5</vt:i4>
      </vt:variant>
      <vt:variant>
        <vt:lpwstr/>
      </vt:variant>
      <vt:variant>
        <vt:lpwstr>_Toc173143789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IMKL 2.3 to IMKL 3 Migration Guide</dc:title>
  <dc:subject/>
  <dc:creator>Gabriels Niels</dc:creator>
  <cp:keywords/>
  <dc:description/>
  <cp:lastModifiedBy>Gabriels Niels</cp:lastModifiedBy>
  <cp:revision>606</cp:revision>
  <cp:lastPrinted>2024-07-29T12:23:00Z</cp:lastPrinted>
  <dcterms:created xsi:type="dcterms:W3CDTF">2024-07-15T14:26:00Z</dcterms:created>
  <dcterms:modified xsi:type="dcterms:W3CDTF">2024-07-29T12:25:00Z</dcterms:modified>
  <cp:category>Rapport</cp:category>
</cp:coreProperties>
</file>