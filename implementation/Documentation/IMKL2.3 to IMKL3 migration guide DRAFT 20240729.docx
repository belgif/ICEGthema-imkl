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0F12F8DA" w:rsidR="00693A99" w:rsidRDefault="00693A99" w:rsidP="00E604A3">
                            <w:pPr>
                              <w:pStyle w:val="Subtitle"/>
                            </w:pPr>
                            <w:r w:rsidRPr="00B92FD6">
                              <w:t>Versi</w:t>
                            </w:r>
                            <w:r w:rsidR="00780E4A">
                              <w:t>on</w:t>
                            </w:r>
                            <w:r w:rsidRPr="00B92FD6">
                              <w:t xml:space="preserve"> </w:t>
                            </w:r>
                            <w:r w:rsidR="00F17098">
                              <w:t>3</w:t>
                            </w:r>
                          </w:p>
                          <w:p w14:paraId="58DBEA3A" w14:textId="4214A0BF"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E9271C">
                              <w:rPr>
                                <w:noProof/>
                                <w:lang w:val="en-GB"/>
                              </w:rPr>
                              <w:t>02/10/2024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0F12F8DA" w:rsidR="00693A99" w:rsidRDefault="00693A99" w:rsidP="00E604A3">
                      <w:pPr>
                        <w:pStyle w:val="Subtitle"/>
                      </w:pPr>
                      <w:r w:rsidRPr="00B92FD6">
                        <w:t>Versi</w:t>
                      </w:r>
                      <w:r w:rsidR="00780E4A">
                        <w:t>on</w:t>
                      </w:r>
                      <w:r w:rsidRPr="00B92FD6">
                        <w:t xml:space="preserve"> </w:t>
                      </w:r>
                      <w:r w:rsidR="00F17098">
                        <w:t>3</w:t>
                      </w:r>
                    </w:p>
                    <w:p w14:paraId="58DBEA3A" w14:textId="4214A0BF" w:rsidR="00693A99" w:rsidRDefault="00693A99" w:rsidP="00E604A3">
                      <w:pPr>
                        <w:pStyle w:val="Subtitle"/>
                      </w:pPr>
                      <w:proofErr w:type="spellStart"/>
                      <w:r w:rsidRPr="00B92FD6">
                        <w:t>Publicati</w:t>
                      </w:r>
                      <w:r w:rsidR="0089120D">
                        <w:t>on</w:t>
                      </w:r>
                      <w:proofErr w:type="spellEnd"/>
                      <w:r w:rsidR="0089120D">
                        <w:t xml:space="preserve">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E9271C">
                        <w:rPr>
                          <w:noProof/>
                          <w:lang w:val="en-GB"/>
                        </w:rPr>
                        <w:t>02/10/2024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26C9D1AB"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E9271C">
        <w:rPr>
          <w:noProof/>
          <w:lang w:val="en-GB"/>
        </w:rPr>
        <w:t>02/10/2024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proofErr w:type="spellStart"/>
      <w:r w:rsidRPr="004F6155">
        <w:t>histor</w:t>
      </w:r>
      <w:r w:rsidR="007D1137">
        <w:t>y</w:t>
      </w:r>
      <w:proofErr w:type="spellEnd"/>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0FC5D125" w:rsidR="00BB380A" w:rsidRPr="00FA78C2" w:rsidRDefault="004C067E" w:rsidP="005839AF">
            <w:pPr>
              <w:pStyle w:val="NoSpacing"/>
              <w:rPr>
                <w:lang w:val="en-GB"/>
              </w:rPr>
            </w:pPr>
            <w:r>
              <w:rPr>
                <w:lang w:val="en-GB"/>
              </w:rPr>
              <w:t>2</w:t>
            </w:r>
          </w:p>
        </w:tc>
        <w:tc>
          <w:tcPr>
            <w:tcW w:w="3855" w:type="dxa"/>
          </w:tcPr>
          <w:p w14:paraId="3C12FE86" w14:textId="77777777" w:rsidR="006E12AE"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Replace URIs</w:t>
            </w:r>
          </w:p>
          <w:p w14:paraId="209D52EF" w14:textId="77777777" w:rsidR="00BB380A" w:rsidRDefault="004B6932"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update ERDs</w:t>
            </w:r>
          </w:p>
          <w:p w14:paraId="2F489A73" w14:textId="4950399C" w:rsidR="006E12AE" w:rsidRPr="00FA78C2" w:rsidRDefault="006E12A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Add best practice regarding connection lines</w:t>
            </w:r>
          </w:p>
        </w:tc>
        <w:tc>
          <w:tcPr>
            <w:tcW w:w="1183" w:type="dxa"/>
          </w:tcPr>
          <w:p w14:paraId="0F59FB7B" w14:textId="2BE5DDD3"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23/09/2024</w:t>
            </w:r>
          </w:p>
        </w:tc>
        <w:tc>
          <w:tcPr>
            <w:tcW w:w="2072" w:type="dxa"/>
          </w:tcPr>
          <w:p w14:paraId="0A115F06" w14:textId="3E8B60A6"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Niels Gabriels</w:t>
            </w:r>
          </w:p>
        </w:tc>
        <w:tc>
          <w:tcPr>
            <w:tcW w:w="1055" w:type="dxa"/>
          </w:tcPr>
          <w:p w14:paraId="57772BA4" w14:textId="205BDDD0"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Draft</w:t>
            </w:r>
          </w:p>
        </w:tc>
      </w:tr>
      <w:tr w:rsidR="00E86249" w:rsidRPr="00E809C1"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57C9E865" w:rsidR="00BB380A" w:rsidRPr="00FA78C2" w:rsidRDefault="00F17098" w:rsidP="005839AF">
            <w:pPr>
              <w:pStyle w:val="NoSpacing"/>
              <w:rPr>
                <w:lang w:val="en-GB"/>
              </w:rPr>
            </w:pPr>
            <w:r>
              <w:rPr>
                <w:lang w:val="en-GB"/>
              </w:rPr>
              <w:t>3</w:t>
            </w:r>
          </w:p>
        </w:tc>
        <w:tc>
          <w:tcPr>
            <w:tcW w:w="3855" w:type="dxa"/>
          </w:tcPr>
          <w:p w14:paraId="2BFAB370" w14:textId="6B456FE6"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Add best practice regarding waterways</w:t>
            </w:r>
          </w:p>
        </w:tc>
        <w:tc>
          <w:tcPr>
            <w:tcW w:w="1183" w:type="dxa"/>
          </w:tcPr>
          <w:p w14:paraId="4BC28DA7" w14:textId="0D94DF29"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27/09/2024</w:t>
            </w:r>
          </w:p>
        </w:tc>
        <w:tc>
          <w:tcPr>
            <w:tcW w:w="2072" w:type="dxa"/>
          </w:tcPr>
          <w:p w14:paraId="01C121D4" w14:textId="4D25FAAE"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Niels Gabriels</w:t>
            </w:r>
          </w:p>
        </w:tc>
        <w:tc>
          <w:tcPr>
            <w:tcW w:w="1055" w:type="dxa"/>
          </w:tcPr>
          <w:p w14:paraId="693B738B" w14:textId="02732FEB"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Draft</w:t>
            </w:r>
          </w:p>
        </w:tc>
      </w:tr>
      <w:tr w:rsidR="00280A0C" w:rsidRPr="00E809C1"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8340948"/>
      <w:r w:rsidRPr="00FA78C2">
        <w:rPr>
          <w:lang w:val="en-GB"/>
        </w:rPr>
        <w:lastRenderedPageBreak/>
        <w:t>Table of Contents</w:t>
      </w:r>
      <w:bookmarkEnd w:id="0"/>
    </w:p>
    <w:p w14:paraId="6D011EA7" w14:textId="0C82AF7B" w:rsidR="008E1635" w:rsidRDefault="00B22A24">
      <w:pPr>
        <w:pStyle w:val="TOC1"/>
        <w:rPr>
          <w:rFonts w:asciiTheme="minorHAnsi" w:eastAsiaTheme="minorEastAsia" w:hAnsiTheme="minorHAnsi" w:cstheme="minorBidi"/>
          <w:kern w:val="2"/>
          <w:sz w:val="24"/>
          <w:szCs w:val="24"/>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8340948" w:history="1">
        <w:r w:rsidR="008E1635" w:rsidRPr="00EB1650">
          <w:rPr>
            <w:rStyle w:val="Hyperlink"/>
            <w:lang w:val="en-GB"/>
          </w:rPr>
          <w:t>Table of Contents</w:t>
        </w:r>
        <w:r w:rsidR="008E1635">
          <w:rPr>
            <w:webHidden/>
          </w:rPr>
          <w:tab/>
        </w:r>
        <w:r w:rsidR="008E1635">
          <w:rPr>
            <w:webHidden/>
          </w:rPr>
          <w:fldChar w:fldCharType="begin"/>
        </w:r>
        <w:r w:rsidR="008E1635">
          <w:rPr>
            <w:webHidden/>
          </w:rPr>
          <w:instrText xml:space="preserve"> PAGEREF _Toc178340948 \h </w:instrText>
        </w:r>
        <w:r w:rsidR="008E1635">
          <w:rPr>
            <w:webHidden/>
          </w:rPr>
        </w:r>
        <w:r w:rsidR="008E1635">
          <w:rPr>
            <w:webHidden/>
          </w:rPr>
          <w:fldChar w:fldCharType="separate"/>
        </w:r>
        <w:r w:rsidR="00E9271C">
          <w:rPr>
            <w:webHidden/>
          </w:rPr>
          <w:t>3</w:t>
        </w:r>
        <w:r w:rsidR="008E1635">
          <w:rPr>
            <w:webHidden/>
          </w:rPr>
          <w:fldChar w:fldCharType="end"/>
        </w:r>
      </w:hyperlink>
    </w:p>
    <w:p w14:paraId="5F01CEBF" w14:textId="72903F53" w:rsidR="008E1635" w:rsidRDefault="00000000">
      <w:pPr>
        <w:pStyle w:val="TOC1"/>
        <w:rPr>
          <w:rFonts w:asciiTheme="minorHAnsi" w:eastAsiaTheme="minorEastAsia" w:hAnsiTheme="minorHAnsi" w:cstheme="minorBidi"/>
          <w:kern w:val="2"/>
          <w:sz w:val="24"/>
          <w:szCs w:val="24"/>
          <w14:ligatures w14:val="standardContextual"/>
        </w:rPr>
      </w:pPr>
      <w:hyperlink w:anchor="_Toc178340949" w:history="1">
        <w:r w:rsidR="008E1635" w:rsidRPr="00EB1650">
          <w:rPr>
            <w:rStyle w:val="Hyperlink"/>
            <w:lang w:val="en-GB"/>
          </w:rPr>
          <w:t>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General changes</w:t>
        </w:r>
        <w:r w:rsidR="008E1635">
          <w:rPr>
            <w:webHidden/>
          </w:rPr>
          <w:tab/>
        </w:r>
        <w:r w:rsidR="008E1635">
          <w:rPr>
            <w:webHidden/>
          </w:rPr>
          <w:fldChar w:fldCharType="begin"/>
        </w:r>
        <w:r w:rsidR="008E1635">
          <w:rPr>
            <w:webHidden/>
          </w:rPr>
          <w:instrText xml:space="preserve"> PAGEREF _Toc178340949 \h </w:instrText>
        </w:r>
        <w:r w:rsidR="008E1635">
          <w:rPr>
            <w:webHidden/>
          </w:rPr>
        </w:r>
        <w:r w:rsidR="008E1635">
          <w:rPr>
            <w:webHidden/>
          </w:rPr>
          <w:fldChar w:fldCharType="separate"/>
        </w:r>
        <w:r w:rsidR="00E9271C">
          <w:rPr>
            <w:webHidden/>
          </w:rPr>
          <w:t>7</w:t>
        </w:r>
        <w:r w:rsidR="008E1635">
          <w:rPr>
            <w:webHidden/>
          </w:rPr>
          <w:fldChar w:fldCharType="end"/>
        </w:r>
      </w:hyperlink>
    </w:p>
    <w:p w14:paraId="63656CBF" w14:textId="297B0150" w:rsidR="008E1635" w:rsidRDefault="00000000">
      <w:pPr>
        <w:pStyle w:val="TOC2"/>
        <w:rPr>
          <w:rFonts w:asciiTheme="minorHAnsi" w:eastAsiaTheme="minorEastAsia" w:hAnsiTheme="minorHAnsi" w:cstheme="minorBidi"/>
          <w:kern w:val="2"/>
          <w:sz w:val="24"/>
          <w:szCs w:val="24"/>
          <w14:ligatures w14:val="standardContextual"/>
        </w:rPr>
      </w:pPr>
      <w:hyperlink w:anchor="_Toc178340950" w:history="1">
        <w:r w:rsidR="008E1635" w:rsidRPr="00EB1650">
          <w:rPr>
            <w:rStyle w:val="Hyperlink"/>
            <w:lang w:val="en-GB"/>
          </w:rPr>
          <w:t>1.1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Introduction</w:t>
        </w:r>
        <w:r w:rsidR="008E1635">
          <w:rPr>
            <w:webHidden/>
          </w:rPr>
          <w:tab/>
        </w:r>
        <w:r w:rsidR="008E1635">
          <w:rPr>
            <w:webHidden/>
          </w:rPr>
          <w:fldChar w:fldCharType="begin"/>
        </w:r>
        <w:r w:rsidR="008E1635">
          <w:rPr>
            <w:webHidden/>
          </w:rPr>
          <w:instrText xml:space="preserve"> PAGEREF _Toc178340950 \h </w:instrText>
        </w:r>
        <w:r w:rsidR="008E1635">
          <w:rPr>
            <w:webHidden/>
          </w:rPr>
        </w:r>
        <w:r w:rsidR="008E1635">
          <w:rPr>
            <w:webHidden/>
          </w:rPr>
          <w:fldChar w:fldCharType="separate"/>
        </w:r>
        <w:r w:rsidR="00E9271C">
          <w:rPr>
            <w:webHidden/>
          </w:rPr>
          <w:t>7</w:t>
        </w:r>
        <w:r w:rsidR="008E1635">
          <w:rPr>
            <w:webHidden/>
          </w:rPr>
          <w:fldChar w:fldCharType="end"/>
        </w:r>
      </w:hyperlink>
    </w:p>
    <w:p w14:paraId="4509C2CA" w14:textId="3F648377" w:rsidR="008E1635" w:rsidRDefault="00000000">
      <w:pPr>
        <w:pStyle w:val="TOC2"/>
        <w:rPr>
          <w:rFonts w:asciiTheme="minorHAnsi" w:eastAsiaTheme="minorEastAsia" w:hAnsiTheme="minorHAnsi" w:cstheme="minorBidi"/>
          <w:kern w:val="2"/>
          <w:sz w:val="24"/>
          <w:szCs w:val="24"/>
          <w14:ligatures w14:val="standardContextual"/>
        </w:rPr>
      </w:pPr>
      <w:hyperlink w:anchor="_Toc178340951" w:history="1">
        <w:r w:rsidR="008E1635" w:rsidRPr="00EB1650">
          <w:rPr>
            <w:rStyle w:val="Hyperlink"/>
            <w:lang w:val="en-GB"/>
          </w:rPr>
          <w:t>1.2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IMKL namespace and dependencies</w:t>
        </w:r>
        <w:r w:rsidR="008E1635">
          <w:rPr>
            <w:webHidden/>
          </w:rPr>
          <w:tab/>
        </w:r>
        <w:r w:rsidR="008E1635">
          <w:rPr>
            <w:webHidden/>
          </w:rPr>
          <w:fldChar w:fldCharType="begin"/>
        </w:r>
        <w:r w:rsidR="008E1635">
          <w:rPr>
            <w:webHidden/>
          </w:rPr>
          <w:instrText xml:space="preserve"> PAGEREF _Toc178340951 \h </w:instrText>
        </w:r>
        <w:r w:rsidR="008E1635">
          <w:rPr>
            <w:webHidden/>
          </w:rPr>
        </w:r>
        <w:r w:rsidR="008E1635">
          <w:rPr>
            <w:webHidden/>
          </w:rPr>
          <w:fldChar w:fldCharType="separate"/>
        </w:r>
        <w:r w:rsidR="00E9271C">
          <w:rPr>
            <w:webHidden/>
          </w:rPr>
          <w:t>7</w:t>
        </w:r>
        <w:r w:rsidR="008E1635">
          <w:rPr>
            <w:webHidden/>
          </w:rPr>
          <w:fldChar w:fldCharType="end"/>
        </w:r>
      </w:hyperlink>
    </w:p>
    <w:p w14:paraId="22828C56" w14:textId="3C57E0A0" w:rsidR="008E1635" w:rsidRDefault="00000000">
      <w:pPr>
        <w:pStyle w:val="TOC3"/>
        <w:rPr>
          <w:rFonts w:asciiTheme="minorHAnsi" w:eastAsiaTheme="minorEastAsia" w:hAnsiTheme="minorHAnsi" w:cstheme="minorBidi"/>
          <w:kern w:val="2"/>
          <w:sz w:val="24"/>
          <w:szCs w:val="24"/>
          <w14:ligatures w14:val="standardContextual"/>
        </w:rPr>
      </w:pPr>
      <w:hyperlink w:anchor="_Toc178340952" w:history="1">
        <w:r w:rsidR="008E1635" w:rsidRPr="00EB1650">
          <w:rPr>
            <w:rStyle w:val="Hyperlink"/>
            <w:lang w:val="en-GB"/>
          </w:rPr>
          <w:t>1.2.1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Schema imports</w:t>
        </w:r>
        <w:r w:rsidR="008E1635">
          <w:rPr>
            <w:webHidden/>
          </w:rPr>
          <w:tab/>
        </w:r>
        <w:r w:rsidR="008E1635">
          <w:rPr>
            <w:webHidden/>
          </w:rPr>
          <w:fldChar w:fldCharType="begin"/>
        </w:r>
        <w:r w:rsidR="008E1635">
          <w:rPr>
            <w:webHidden/>
          </w:rPr>
          <w:instrText xml:space="preserve"> PAGEREF _Toc178340952 \h </w:instrText>
        </w:r>
        <w:r w:rsidR="008E1635">
          <w:rPr>
            <w:webHidden/>
          </w:rPr>
        </w:r>
        <w:r w:rsidR="008E1635">
          <w:rPr>
            <w:webHidden/>
          </w:rPr>
          <w:fldChar w:fldCharType="separate"/>
        </w:r>
        <w:r w:rsidR="00E9271C">
          <w:rPr>
            <w:webHidden/>
          </w:rPr>
          <w:t>7</w:t>
        </w:r>
        <w:r w:rsidR="008E1635">
          <w:rPr>
            <w:webHidden/>
          </w:rPr>
          <w:fldChar w:fldCharType="end"/>
        </w:r>
      </w:hyperlink>
    </w:p>
    <w:p w14:paraId="054E87A0" w14:textId="4CB14587" w:rsidR="008E1635" w:rsidRDefault="00000000">
      <w:pPr>
        <w:pStyle w:val="TOC3"/>
        <w:rPr>
          <w:rFonts w:asciiTheme="minorHAnsi" w:eastAsiaTheme="minorEastAsia" w:hAnsiTheme="minorHAnsi" w:cstheme="minorBidi"/>
          <w:kern w:val="2"/>
          <w:sz w:val="24"/>
          <w:szCs w:val="24"/>
          <w14:ligatures w14:val="standardContextual"/>
        </w:rPr>
      </w:pPr>
      <w:hyperlink w:anchor="_Toc178340953" w:history="1">
        <w:r w:rsidR="008E1635" w:rsidRPr="00EB1650">
          <w:rPr>
            <w:rStyle w:val="Hyperlink"/>
            <w:lang w:val="en-GB"/>
          </w:rPr>
          <w:t>1.2.2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IMKL 3 namespace</w:t>
        </w:r>
        <w:r w:rsidR="008E1635">
          <w:rPr>
            <w:webHidden/>
          </w:rPr>
          <w:tab/>
        </w:r>
        <w:r w:rsidR="008E1635">
          <w:rPr>
            <w:webHidden/>
          </w:rPr>
          <w:fldChar w:fldCharType="begin"/>
        </w:r>
        <w:r w:rsidR="008E1635">
          <w:rPr>
            <w:webHidden/>
          </w:rPr>
          <w:instrText xml:space="preserve"> PAGEREF _Toc178340953 \h </w:instrText>
        </w:r>
        <w:r w:rsidR="008E1635">
          <w:rPr>
            <w:webHidden/>
          </w:rPr>
        </w:r>
        <w:r w:rsidR="008E1635">
          <w:rPr>
            <w:webHidden/>
          </w:rPr>
          <w:fldChar w:fldCharType="separate"/>
        </w:r>
        <w:r w:rsidR="00E9271C">
          <w:rPr>
            <w:webHidden/>
          </w:rPr>
          <w:t>8</w:t>
        </w:r>
        <w:r w:rsidR="008E1635">
          <w:rPr>
            <w:webHidden/>
          </w:rPr>
          <w:fldChar w:fldCharType="end"/>
        </w:r>
      </w:hyperlink>
    </w:p>
    <w:p w14:paraId="30B5CA6F" w14:textId="722596F1" w:rsidR="008E1635" w:rsidRDefault="00000000">
      <w:pPr>
        <w:pStyle w:val="TOC3"/>
        <w:rPr>
          <w:rFonts w:asciiTheme="minorHAnsi" w:eastAsiaTheme="minorEastAsia" w:hAnsiTheme="minorHAnsi" w:cstheme="minorBidi"/>
          <w:kern w:val="2"/>
          <w:sz w:val="24"/>
          <w:szCs w:val="24"/>
          <w14:ligatures w14:val="standardContextual"/>
        </w:rPr>
      </w:pPr>
      <w:hyperlink w:anchor="_Toc178340954" w:history="1">
        <w:r w:rsidR="008E1635" w:rsidRPr="00EB1650">
          <w:rPr>
            <w:rStyle w:val="Hyperlink"/>
            <w:lang w:val="en-GB"/>
          </w:rPr>
          <w:t>1.2.3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Updated INSPIRE schemas</w:t>
        </w:r>
        <w:r w:rsidR="008E1635">
          <w:rPr>
            <w:webHidden/>
          </w:rPr>
          <w:tab/>
        </w:r>
        <w:r w:rsidR="008E1635">
          <w:rPr>
            <w:webHidden/>
          </w:rPr>
          <w:fldChar w:fldCharType="begin"/>
        </w:r>
        <w:r w:rsidR="008E1635">
          <w:rPr>
            <w:webHidden/>
          </w:rPr>
          <w:instrText xml:space="preserve"> PAGEREF _Toc178340954 \h </w:instrText>
        </w:r>
        <w:r w:rsidR="008E1635">
          <w:rPr>
            <w:webHidden/>
          </w:rPr>
        </w:r>
        <w:r w:rsidR="008E1635">
          <w:rPr>
            <w:webHidden/>
          </w:rPr>
          <w:fldChar w:fldCharType="separate"/>
        </w:r>
        <w:r w:rsidR="00E9271C">
          <w:rPr>
            <w:webHidden/>
          </w:rPr>
          <w:t>8</w:t>
        </w:r>
        <w:r w:rsidR="008E1635">
          <w:rPr>
            <w:webHidden/>
          </w:rPr>
          <w:fldChar w:fldCharType="end"/>
        </w:r>
      </w:hyperlink>
    </w:p>
    <w:p w14:paraId="4923DED6" w14:textId="0E8D5881" w:rsidR="008E1635" w:rsidRDefault="00000000">
      <w:pPr>
        <w:pStyle w:val="TOC2"/>
        <w:rPr>
          <w:rFonts w:asciiTheme="minorHAnsi" w:eastAsiaTheme="minorEastAsia" w:hAnsiTheme="minorHAnsi" w:cstheme="minorBidi"/>
          <w:kern w:val="2"/>
          <w:sz w:val="24"/>
          <w:szCs w:val="24"/>
          <w14:ligatures w14:val="standardContextual"/>
        </w:rPr>
      </w:pPr>
      <w:hyperlink w:anchor="_Toc178340955" w:history="1">
        <w:r w:rsidR="008E1635" w:rsidRPr="00EB1650">
          <w:rPr>
            <w:rStyle w:val="Hyperlink"/>
            <w:lang w:val="en-GB"/>
          </w:rPr>
          <w:t>1.3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Language</w:t>
        </w:r>
        <w:r w:rsidR="008E1635">
          <w:rPr>
            <w:webHidden/>
          </w:rPr>
          <w:tab/>
        </w:r>
        <w:r w:rsidR="008E1635">
          <w:rPr>
            <w:webHidden/>
          </w:rPr>
          <w:fldChar w:fldCharType="begin"/>
        </w:r>
        <w:r w:rsidR="008E1635">
          <w:rPr>
            <w:webHidden/>
          </w:rPr>
          <w:instrText xml:space="preserve"> PAGEREF _Toc178340955 \h </w:instrText>
        </w:r>
        <w:r w:rsidR="008E1635">
          <w:rPr>
            <w:webHidden/>
          </w:rPr>
        </w:r>
        <w:r w:rsidR="008E1635">
          <w:rPr>
            <w:webHidden/>
          </w:rPr>
          <w:fldChar w:fldCharType="separate"/>
        </w:r>
        <w:r w:rsidR="00E9271C">
          <w:rPr>
            <w:webHidden/>
          </w:rPr>
          <w:t>9</w:t>
        </w:r>
        <w:r w:rsidR="008E1635">
          <w:rPr>
            <w:webHidden/>
          </w:rPr>
          <w:fldChar w:fldCharType="end"/>
        </w:r>
      </w:hyperlink>
    </w:p>
    <w:p w14:paraId="0028A1C5" w14:textId="24F04603" w:rsidR="008E1635" w:rsidRDefault="00000000">
      <w:pPr>
        <w:pStyle w:val="TOC3"/>
        <w:rPr>
          <w:rFonts w:asciiTheme="minorHAnsi" w:eastAsiaTheme="minorEastAsia" w:hAnsiTheme="minorHAnsi" w:cstheme="minorBidi"/>
          <w:kern w:val="2"/>
          <w:sz w:val="24"/>
          <w:szCs w:val="24"/>
          <w14:ligatures w14:val="standardContextual"/>
        </w:rPr>
      </w:pPr>
      <w:hyperlink w:anchor="_Toc178340956" w:history="1">
        <w:r w:rsidR="008E1635" w:rsidRPr="00EB1650">
          <w:rPr>
            <w:rStyle w:val="Hyperlink"/>
            <w:lang w:val="en-GB"/>
          </w:rPr>
          <w:t>1.3.1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Standardisation of language</w:t>
        </w:r>
        <w:r w:rsidR="008E1635">
          <w:rPr>
            <w:webHidden/>
          </w:rPr>
          <w:tab/>
        </w:r>
        <w:r w:rsidR="008E1635">
          <w:rPr>
            <w:webHidden/>
          </w:rPr>
          <w:fldChar w:fldCharType="begin"/>
        </w:r>
        <w:r w:rsidR="008E1635">
          <w:rPr>
            <w:webHidden/>
          </w:rPr>
          <w:instrText xml:space="preserve"> PAGEREF _Toc178340956 \h </w:instrText>
        </w:r>
        <w:r w:rsidR="008E1635">
          <w:rPr>
            <w:webHidden/>
          </w:rPr>
        </w:r>
        <w:r w:rsidR="008E1635">
          <w:rPr>
            <w:webHidden/>
          </w:rPr>
          <w:fldChar w:fldCharType="separate"/>
        </w:r>
        <w:r w:rsidR="00E9271C">
          <w:rPr>
            <w:webHidden/>
          </w:rPr>
          <w:t>9</w:t>
        </w:r>
        <w:r w:rsidR="008E1635">
          <w:rPr>
            <w:webHidden/>
          </w:rPr>
          <w:fldChar w:fldCharType="end"/>
        </w:r>
      </w:hyperlink>
    </w:p>
    <w:p w14:paraId="31D2B6DE" w14:textId="06153479" w:rsidR="008E1635" w:rsidRDefault="00000000">
      <w:pPr>
        <w:pStyle w:val="TOC3"/>
        <w:rPr>
          <w:rFonts w:asciiTheme="minorHAnsi" w:eastAsiaTheme="minorEastAsia" w:hAnsiTheme="minorHAnsi" w:cstheme="minorBidi"/>
          <w:kern w:val="2"/>
          <w:sz w:val="24"/>
          <w:szCs w:val="24"/>
          <w14:ligatures w14:val="standardContextual"/>
        </w:rPr>
      </w:pPr>
      <w:hyperlink w:anchor="_Toc178340957" w:history="1">
        <w:r w:rsidR="008E1635" w:rsidRPr="00EB1650">
          <w:rPr>
            <w:rStyle w:val="Hyperlink"/>
            <w:lang w:val="en-GB"/>
          </w:rPr>
          <w:t>1.3.2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Language-specific free text</w:t>
        </w:r>
        <w:r w:rsidR="008E1635">
          <w:rPr>
            <w:webHidden/>
          </w:rPr>
          <w:tab/>
        </w:r>
        <w:r w:rsidR="008E1635">
          <w:rPr>
            <w:webHidden/>
          </w:rPr>
          <w:fldChar w:fldCharType="begin"/>
        </w:r>
        <w:r w:rsidR="008E1635">
          <w:rPr>
            <w:webHidden/>
          </w:rPr>
          <w:instrText xml:space="preserve"> PAGEREF _Toc178340957 \h </w:instrText>
        </w:r>
        <w:r w:rsidR="008E1635">
          <w:rPr>
            <w:webHidden/>
          </w:rPr>
        </w:r>
        <w:r w:rsidR="008E1635">
          <w:rPr>
            <w:webHidden/>
          </w:rPr>
          <w:fldChar w:fldCharType="separate"/>
        </w:r>
        <w:r w:rsidR="00E9271C">
          <w:rPr>
            <w:webHidden/>
          </w:rPr>
          <w:t>9</w:t>
        </w:r>
        <w:r w:rsidR="008E1635">
          <w:rPr>
            <w:webHidden/>
          </w:rPr>
          <w:fldChar w:fldCharType="end"/>
        </w:r>
      </w:hyperlink>
    </w:p>
    <w:p w14:paraId="7BBE343E" w14:textId="446B7850" w:rsidR="008E1635" w:rsidRDefault="00000000">
      <w:pPr>
        <w:pStyle w:val="TOC2"/>
        <w:rPr>
          <w:rFonts w:asciiTheme="minorHAnsi" w:eastAsiaTheme="minorEastAsia" w:hAnsiTheme="minorHAnsi" w:cstheme="minorBidi"/>
          <w:kern w:val="2"/>
          <w:sz w:val="24"/>
          <w:szCs w:val="24"/>
          <w14:ligatures w14:val="standardContextual"/>
        </w:rPr>
      </w:pPr>
      <w:hyperlink w:anchor="_Toc178340958" w:history="1">
        <w:r w:rsidR="008E1635" w:rsidRPr="00EB1650">
          <w:rPr>
            <w:rStyle w:val="Hyperlink"/>
            <w:lang w:val="en-GB"/>
          </w:rPr>
          <w:t>1.4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Codelists</w:t>
        </w:r>
        <w:r w:rsidR="008E1635">
          <w:rPr>
            <w:webHidden/>
          </w:rPr>
          <w:tab/>
        </w:r>
        <w:r w:rsidR="008E1635">
          <w:rPr>
            <w:webHidden/>
          </w:rPr>
          <w:fldChar w:fldCharType="begin"/>
        </w:r>
        <w:r w:rsidR="008E1635">
          <w:rPr>
            <w:webHidden/>
          </w:rPr>
          <w:instrText xml:space="preserve"> PAGEREF _Toc178340958 \h </w:instrText>
        </w:r>
        <w:r w:rsidR="008E1635">
          <w:rPr>
            <w:webHidden/>
          </w:rPr>
        </w:r>
        <w:r w:rsidR="008E1635">
          <w:rPr>
            <w:webHidden/>
          </w:rPr>
          <w:fldChar w:fldCharType="separate"/>
        </w:r>
        <w:r w:rsidR="00E9271C">
          <w:rPr>
            <w:webHidden/>
          </w:rPr>
          <w:t>11</w:t>
        </w:r>
        <w:r w:rsidR="008E1635">
          <w:rPr>
            <w:webHidden/>
          </w:rPr>
          <w:fldChar w:fldCharType="end"/>
        </w:r>
      </w:hyperlink>
    </w:p>
    <w:p w14:paraId="4AE735B2" w14:textId="3BB5DCCC" w:rsidR="008E1635" w:rsidRDefault="00000000">
      <w:pPr>
        <w:pStyle w:val="TOC2"/>
        <w:rPr>
          <w:rFonts w:asciiTheme="minorHAnsi" w:eastAsiaTheme="minorEastAsia" w:hAnsiTheme="minorHAnsi" w:cstheme="minorBidi"/>
          <w:kern w:val="2"/>
          <w:sz w:val="24"/>
          <w:szCs w:val="24"/>
          <w14:ligatures w14:val="standardContextual"/>
        </w:rPr>
      </w:pPr>
      <w:hyperlink w:anchor="_Toc178340959" w:history="1">
        <w:r w:rsidR="008E1635" w:rsidRPr="00EB1650">
          <w:rPr>
            <w:rStyle w:val="Hyperlink"/>
            <w:lang w:val="en-GB"/>
          </w:rPr>
          <w:t>1.5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Order of elements</w:t>
        </w:r>
        <w:r w:rsidR="008E1635">
          <w:rPr>
            <w:webHidden/>
          </w:rPr>
          <w:tab/>
        </w:r>
        <w:r w:rsidR="008E1635">
          <w:rPr>
            <w:webHidden/>
          </w:rPr>
          <w:fldChar w:fldCharType="begin"/>
        </w:r>
        <w:r w:rsidR="008E1635">
          <w:rPr>
            <w:webHidden/>
          </w:rPr>
          <w:instrText xml:space="preserve"> PAGEREF _Toc178340959 \h </w:instrText>
        </w:r>
        <w:r w:rsidR="008E1635">
          <w:rPr>
            <w:webHidden/>
          </w:rPr>
        </w:r>
        <w:r w:rsidR="008E1635">
          <w:rPr>
            <w:webHidden/>
          </w:rPr>
          <w:fldChar w:fldCharType="separate"/>
        </w:r>
        <w:r w:rsidR="00E9271C">
          <w:rPr>
            <w:webHidden/>
          </w:rPr>
          <w:t>11</w:t>
        </w:r>
        <w:r w:rsidR="008E1635">
          <w:rPr>
            <w:webHidden/>
          </w:rPr>
          <w:fldChar w:fldCharType="end"/>
        </w:r>
      </w:hyperlink>
    </w:p>
    <w:p w14:paraId="2303BB38" w14:textId="333D2BE7" w:rsidR="008E1635" w:rsidRDefault="00000000">
      <w:pPr>
        <w:pStyle w:val="TOC2"/>
        <w:rPr>
          <w:rFonts w:asciiTheme="minorHAnsi" w:eastAsiaTheme="minorEastAsia" w:hAnsiTheme="minorHAnsi" w:cstheme="minorBidi"/>
          <w:kern w:val="2"/>
          <w:sz w:val="24"/>
          <w:szCs w:val="24"/>
          <w14:ligatures w14:val="standardContextual"/>
        </w:rPr>
      </w:pPr>
      <w:hyperlink w:anchor="_Toc178340960" w:history="1">
        <w:r w:rsidR="008E1635" w:rsidRPr="00EB1650">
          <w:rPr>
            <w:rStyle w:val="Hyperlink"/>
            <w:lang w:val="en-GB"/>
          </w:rPr>
          <w:t>1.6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Geometry</w:t>
        </w:r>
        <w:r w:rsidR="008E1635">
          <w:rPr>
            <w:webHidden/>
          </w:rPr>
          <w:tab/>
        </w:r>
        <w:r w:rsidR="008E1635">
          <w:rPr>
            <w:webHidden/>
          </w:rPr>
          <w:fldChar w:fldCharType="begin"/>
        </w:r>
        <w:r w:rsidR="008E1635">
          <w:rPr>
            <w:webHidden/>
          </w:rPr>
          <w:instrText xml:space="preserve"> PAGEREF _Toc178340960 \h </w:instrText>
        </w:r>
        <w:r w:rsidR="008E1635">
          <w:rPr>
            <w:webHidden/>
          </w:rPr>
        </w:r>
        <w:r w:rsidR="008E1635">
          <w:rPr>
            <w:webHidden/>
          </w:rPr>
          <w:fldChar w:fldCharType="separate"/>
        </w:r>
        <w:r w:rsidR="00E9271C">
          <w:rPr>
            <w:webHidden/>
          </w:rPr>
          <w:t>12</w:t>
        </w:r>
        <w:r w:rsidR="008E1635">
          <w:rPr>
            <w:webHidden/>
          </w:rPr>
          <w:fldChar w:fldCharType="end"/>
        </w:r>
      </w:hyperlink>
    </w:p>
    <w:p w14:paraId="613206BE" w14:textId="7C570A7F" w:rsidR="008E1635" w:rsidRDefault="00000000">
      <w:pPr>
        <w:pStyle w:val="TOC3"/>
        <w:rPr>
          <w:rFonts w:asciiTheme="minorHAnsi" w:eastAsiaTheme="minorEastAsia" w:hAnsiTheme="minorHAnsi" w:cstheme="minorBidi"/>
          <w:kern w:val="2"/>
          <w:sz w:val="24"/>
          <w:szCs w:val="24"/>
          <w14:ligatures w14:val="standardContextual"/>
        </w:rPr>
      </w:pPr>
      <w:hyperlink w:anchor="_Toc178340961" w:history="1">
        <w:r w:rsidR="008E1635" w:rsidRPr="00EB1650">
          <w:rPr>
            <w:rStyle w:val="Hyperlink"/>
            <w:lang w:val="en-GB"/>
          </w:rPr>
          <w:t>1.6.1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_Toc178340961 \h </w:instrText>
        </w:r>
        <w:r w:rsidR="008E1635">
          <w:rPr>
            <w:webHidden/>
          </w:rPr>
        </w:r>
        <w:r w:rsidR="008E1635">
          <w:rPr>
            <w:webHidden/>
          </w:rPr>
          <w:fldChar w:fldCharType="separate"/>
        </w:r>
        <w:r w:rsidR="00E9271C">
          <w:rPr>
            <w:webHidden/>
          </w:rPr>
          <w:t>12</w:t>
        </w:r>
        <w:r w:rsidR="008E1635">
          <w:rPr>
            <w:webHidden/>
          </w:rPr>
          <w:fldChar w:fldCharType="end"/>
        </w:r>
      </w:hyperlink>
    </w:p>
    <w:p w14:paraId="57399817" w14:textId="0CCB7E34" w:rsidR="008E1635" w:rsidRDefault="00000000">
      <w:pPr>
        <w:pStyle w:val="TOC3"/>
        <w:rPr>
          <w:rFonts w:asciiTheme="minorHAnsi" w:eastAsiaTheme="minorEastAsia" w:hAnsiTheme="minorHAnsi" w:cstheme="minorBidi"/>
          <w:kern w:val="2"/>
          <w:sz w:val="24"/>
          <w:szCs w:val="24"/>
          <w14:ligatures w14:val="standardContextual"/>
        </w:rPr>
      </w:pPr>
      <w:hyperlink w:anchor="_Toc178340962" w:history="1">
        <w:r w:rsidR="008E1635" w:rsidRPr="00EB1650">
          <w:rPr>
            <w:rStyle w:val="Hyperlink"/>
            <w:lang w:val="en-GB"/>
          </w:rPr>
          <w:t>1.6.2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Coordinate reference system</w:t>
        </w:r>
        <w:r w:rsidR="008E1635">
          <w:rPr>
            <w:webHidden/>
          </w:rPr>
          <w:tab/>
        </w:r>
        <w:r w:rsidR="008E1635">
          <w:rPr>
            <w:webHidden/>
          </w:rPr>
          <w:fldChar w:fldCharType="begin"/>
        </w:r>
        <w:r w:rsidR="008E1635">
          <w:rPr>
            <w:webHidden/>
          </w:rPr>
          <w:instrText xml:space="preserve"> PAGEREF _Toc178340962 \h </w:instrText>
        </w:r>
        <w:r w:rsidR="008E1635">
          <w:rPr>
            <w:webHidden/>
          </w:rPr>
        </w:r>
        <w:r w:rsidR="008E1635">
          <w:rPr>
            <w:webHidden/>
          </w:rPr>
          <w:fldChar w:fldCharType="separate"/>
        </w:r>
        <w:r w:rsidR="00E9271C">
          <w:rPr>
            <w:webHidden/>
          </w:rPr>
          <w:t>12</w:t>
        </w:r>
        <w:r w:rsidR="008E1635">
          <w:rPr>
            <w:webHidden/>
          </w:rPr>
          <w:fldChar w:fldCharType="end"/>
        </w:r>
      </w:hyperlink>
    </w:p>
    <w:p w14:paraId="578C87DD" w14:textId="48AA5DB0" w:rsidR="008E1635" w:rsidRDefault="00000000">
      <w:pPr>
        <w:pStyle w:val="TOC3"/>
        <w:rPr>
          <w:rFonts w:asciiTheme="minorHAnsi" w:eastAsiaTheme="minorEastAsia" w:hAnsiTheme="minorHAnsi" w:cstheme="minorBidi"/>
          <w:kern w:val="2"/>
          <w:sz w:val="24"/>
          <w:szCs w:val="24"/>
          <w14:ligatures w14:val="standardContextual"/>
        </w:rPr>
      </w:pPr>
      <w:hyperlink w:anchor="_Toc178340963" w:history="1">
        <w:r w:rsidR="008E1635" w:rsidRPr="00EB1650">
          <w:rPr>
            <w:rStyle w:val="Hyperlink"/>
            <w:lang w:val="en-GB"/>
          </w:rPr>
          <w:t>1.6.3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2.5D and srsDimension</w:t>
        </w:r>
        <w:r w:rsidR="008E1635">
          <w:rPr>
            <w:webHidden/>
          </w:rPr>
          <w:tab/>
        </w:r>
        <w:r w:rsidR="008E1635">
          <w:rPr>
            <w:webHidden/>
          </w:rPr>
          <w:fldChar w:fldCharType="begin"/>
        </w:r>
        <w:r w:rsidR="008E1635">
          <w:rPr>
            <w:webHidden/>
          </w:rPr>
          <w:instrText xml:space="preserve"> PAGEREF _Toc178340963 \h </w:instrText>
        </w:r>
        <w:r w:rsidR="008E1635">
          <w:rPr>
            <w:webHidden/>
          </w:rPr>
        </w:r>
        <w:r w:rsidR="008E1635">
          <w:rPr>
            <w:webHidden/>
          </w:rPr>
          <w:fldChar w:fldCharType="separate"/>
        </w:r>
        <w:r w:rsidR="00E9271C">
          <w:rPr>
            <w:webHidden/>
          </w:rPr>
          <w:t>12</w:t>
        </w:r>
        <w:r w:rsidR="008E1635">
          <w:rPr>
            <w:webHidden/>
          </w:rPr>
          <w:fldChar w:fldCharType="end"/>
        </w:r>
      </w:hyperlink>
    </w:p>
    <w:p w14:paraId="45451D80" w14:textId="0212E08E" w:rsidR="008E1635" w:rsidRDefault="00000000">
      <w:pPr>
        <w:pStyle w:val="TOC2"/>
        <w:rPr>
          <w:rFonts w:asciiTheme="minorHAnsi" w:eastAsiaTheme="minorEastAsia" w:hAnsiTheme="minorHAnsi" w:cstheme="minorBidi"/>
          <w:kern w:val="2"/>
          <w:sz w:val="24"/>
          <w:szCs w:val="24"/>
          <w14:ligatures w14:val="standardContextual"/>
        </w:rPr>
      </w:pPr>
      <w:hyperlink w:anchor="_Toc178340964" w:history="1">
        <w:r w:rsidR="008E1635" w:rsidRPr="00EB1650">
          <w:rPr>
            <w:rStyle w:val="Hyperlink"/>
            <w:lang w:val="en-GB"/>
          </w:rPr>
          <w:t>1.7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Survey</w:t>
        </w:r>
        <w:r w:rsidR="008E1635">
          <w:rPr>
            <w:webHidden/>
          </w:rPr>
          <w:tab/>
        </w:r>
        <w:r w:rsidR="008E1635">
          <w:rPr>
            <w:webHidden/>
          </w:rPr>
          <w:fldChar w:fldCharType="begin"/>
        </w:r>
        <w:r w:rsidR="008E1635">
          <w:rPr>
            <w:webHidden/>
          </w:rPr>
          <w:instrText xml:space="preserve"> PAGEREF _Toc178340964 \h </w:instrText>
        </w:r>
        <w:r w:rsidR="008E1635">
          <w:rPr>
            <w:webHidden/>
          </w:rPr>
        </w:r>
        <w:r w:rsidR="008E1635">
          <w:rPr>
            <w:webHidden/>
          </w:rPr>
          <w:fldChar w:fldCharType="separate"/>
        </w:r>
        <w:r w:rsidR="00E9271C">
          <w:rPr>
            <w:webHidden/>
          </w:rPr>
          <w:t>13</w:t>
        </w:r>
        <w:r w:rsidR="008E1635">
          <w:rPr>
            <w:webHidden/>
          </w:rPr>
          <w:fldChar w:fldCharType="end"/>
        </w:r>
      </w:hyperlink>
    </w:p>
    <w:p w14:paraId="078986C7" w14:textId="32A47D6F" w:rsidR="008E1635" w:rsidRDefault="00000000">
      <w:pPr>
        <w:pStyle w:val="TOC1"/>
        <w:rPr>
          <w:rFonts w:asciiTheme="minorHAnsi" w:eastAsiaTheme="minorEastAsia" w:hAnsiTheme="minorHAnsi" w:cstheme="minorBidi"/>
          <w:kern w:val="2"/>
          <w:sz w:val="24"/>
          <w:szCs w:val="24"/>
          <w14:ligatures w14:val="standardContextual"/>
        </w:rPr>
      </w:pPr>
      <w:hyperlink w:anchor="_Toc178340965" w:history="1">
        <w:r w:rsidR="008E1635" w:rsidRPr="00EB1650">
          <w:rPr>
            <w:rStyle w:val="Hyperlink"/>
            <w:lang w:val="en-GB"/>
          </w:rPr>
          <w:t>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Best Practices</w:t>
        </w:r>
        <w:r w:rsidR="008E1635">
          <w:rPr>
            <w:webHidden/>
          </w:rPr>
          <w:tab/>
        </w:r>
        <w:r w:rsidR="008E1635">
          <w:rPr>
            <w:webHidden/>
          </w:rPr>
          <w:fldChar w:fldCharType="begin"/>
        </w:r>
        <w:r w:rsidR="008E1635">
          <w:rPr>
            <w:webHidden/>
          </w:rPr>
          <w:instrText xml:space="preserve"> PAGEREF _Toc178340965 \h </w:instrText>
        </w:r>
        <w:r w:rsidR="008E1635">
          <w:rPr>
            <w:webHidden/>
          </w:rPr>
        </w:r>
        <w:r w:rsidR="008E1635">
          <w:rPr>
            <w:webHidden/>
          </w:rPr>
          <w:fldChar w:fldCharType="separate"/>
        </w:r>
        <w:r w:rsidR="00E9271C">
          <w:rPr>
            <w:webHidden/>
          </w:rPr>
          <w:t>15</w:t>
        </w:r>
        <w:r w:rsidR="008E1635">
          <w:rPr>
            <w:webHidden/>
          </w:rPr>
          <w:fldChar w:fldCharType="end"/>
        </w:r>
      </w:hyperlink>
    </w:p>
    <w:p w14:paraId="42043A83" w14:textId="4C04E967" w:rsidR="008E1635" w:rsidRDefault="00000000">
      <w:pPr>
        <w:pStyle w:val="TOC2"/>
        <w:rPr>
          <w:rFonts w:asciiTheme="minorHAnsi" w:eastAsiaTheme="minorEastAsia" w:hAnsiTheme="minorHAnsi" w:cstheme="minorBidi"/>
          <w:kern w:val="2"/>
          <w:sz w:val="24"/>
          <w:szCs w:val="24"/>
          <w14:ligatures w14:val="standardContextual"/>
        </w:rPr>
      </w:pPr>
      <w:hyperlink w:anchor="_Toc178340966" w:history="1">
        <w:r w:rsidR="008E1635" w:rsidRPr="00EB1650">
          <w:rPr>
            <w:rStyle w:val="Hyperlink"/>
            <w:lang w:val="en-GB"/>
          </w:rPr>
          <w:t>2.1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Introduction</w:t>
        </w:r>
        <w:r w:rsidR="008E1635">
          <w:rPr>
            <w:webHidden/>
          </w:rPr>
          <w:tab/>
        </w:r>
        <w:r w:rsidR="008E1635">
          <w:rPr>
            <w:webHidden/>
          </w:rPr>
          <w:fldChar w:fldCharType="begin"/>
        </w:r>
        <w:r w:rsidR="008E1635">
          <w:rPr>
            <w:webHidden/>
          </w:rPr>
          <w:instrText xml:space="preserve"> PAGEREF _Toc178340966 \h </w:instrText>
        </w:r>
        <w:r w:rsidR="008E1635">
          <w:rPr>
            <w:webHidden/>
          </w:rPr>
        </w:r>
        <w:r w:rsidR="008E1635">
          <w:rPr>
            <w:webHidden/>
          </w:rPr>
          <w:fldChar w:fldCharType="separate"/>
        </w:r>
        <w:r w:rsidR="00E9271C">
          <w:rPr>
            <w:webHidden/>
          </w:rPr>
          <w:t>15</w:t>
        </w:r>
        <w:r w:rsidR="008E1635">
          <w:rPr>
            <w:webHidden/>
          </w:rPr>
          <w:fldChar w:fldCharType="end"/>
        </w:r>
      </w:hyperlink>
    </w:p>
    <w:p w14:paraId="3745929A" w14:textId="4F665C63" w:rsidR="008E1635" w:rsidRDefault="00000000">
      <w:pPr>
        <w:pStyle w:val="TOC2"/>
        <w:rPr>
          <w:rFonts w:asciiTheme="minorHAnsi" w:eastAsiaTheme="minorEastAsia" w:hAnsiTheme="minorHAnsi" w:cstheme="minorBidi"/>
          <w:kern w:val="2"/>
          <w:sz w:val="24"/>
          <w:szCs w:val="24"/>
          <w14:ligatures w14:val="standardContextual"/>
        </w:rPr>
      </w:pPr>
      <w:hyperlink w:anchor="_Toc178340967" w:history="1">
        <w:r w:rsidR="008E1635" w:rsidRPr="00EB1650">
          <w:rPr>
            <w:rStyle w:val="Hyperlink"/>
            <w:lang w:val="en-GB"/>
          </w:rPr>
          <w:t>2.2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Precaution</w:t>
        </w:r>
        <w:r w:rsidR="008E1635">
          <w:rPr>
            <w:webHidden/>
          </w:rPr>
          <w:tab/>
        </w:r>
        <w:r w:rsidR="008E1635">
          <w:rPr>
            <w:webHidden/>
          </w:rPr>
          <w:fldChar w:fldCharType="begin"/>
        </w:r>
        <w:r w:rsidR="008E1635">
          <w:rPr>
            <w:webHidden/>
          </w:rPr>
          <w:instrText xml:space="preserve"> PAGEREF _Toc178340967 \h </w:instrText>
        </w:r>
        <w:r w:rsidR="008E1635">
          <w:rPr>
            <w:webHidden/>
          </w:rPr>
        </w:r>
        <w:r w:rsidR="008E1635">
          <w:rPr>
            <w:webHidden/>
          </w:rPr>
          <w:fldChar w:fldCharType="separate"/>
        </w:r>
        <w:r w:rsidR="00E9271C">
          <w:rPr>
            <w:webHidden/>
          </w:rPr>
          <w:t>15</w:t>
        </w:r>
        <w:r w:rsidR="008E1635">
          <w:rPr>
            <w:webHidden/>
          </w:rPr>
          <w:fldChar w:fldCharType="end"/>
        </w:r>
      </w:hyperlink>
    </w:p>
    <w:p w14:paraId="0315DDB7" w14:textId="1F4A6AD1" w:rsidR="008E1635" w:rsidRDefault="00000000">
      <w:pPr>
        <w:pStyle w:val="TOC2"/>
        <w:rPr>
          <w:rFonts w:asciiTheme="minorHAnsi" w:eastAsiaTheme="minorEastAsia" w:hAnsiTheme="minorHAnsi" w:cstheme="minorBidi"/>
          <w:kern w:val="2"/>
          <w:sz w:val="24"/>
          <w:szCs w:val="24"/>
          <w14:ligatures w14:val="standardContextual"/>
        </w:rPr>
      </w:pPr>
      <w:hyperlink w:anchor="_Toc178340968" w:history="1">
        <w:r w:rsidR="008E1635" w:rsidRPr="00EB1650">
          <w:rPr>
            <w:rStyle w:val="Hyperlink"/>
            <w:lang w:val="en-GB"/>
          </w:rPr>
          <w:t>2.3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Directional Drilling</w:t>
        </w:r>
        <w:r w:rsidR="008E1635">
          <w:rPr>
            <w:webHidden/>
          </w:rPr>
          <w:tab/>
        </w:r>
        <w:r w:rsidR="008E1635">
          <w:rPr>
            <w:webHidden/>
          </w:rPr>
          <w:fldChar w:fldCharType="begin"/>
        </w:r>
        <w:r w:rsidR="008E1635">
          <w:rPr>
            <w:webHidden/>
          </w:rPr>
          <w:instrText xml:space="preserve"> PAGEREF _Toc178340968 \h </w:instrText>
        </w:r>
        <w:r w:rsidR="008E1635">
          <w:rPr>
            <w:webHidden/>
          </w:rPr>
        </w:r>
        <w:r w:rsidR="008E1635">
          <w:rPr>
            <w:webHidden/>
          </w:rPr>
          <w:fldChar w:fldCharType="separate"/>
        </w:r>
        <w:r w:rsidR="00E9271C">
          <w:rPr>
            <w:webHidden/>
          </w:rPr>
          <w:t>17</w:t>
        </w:r>
        <w:r w:rsidR="008E1635">
          <w:rPr>
            <w:webHidden/>
          </w:rPr>
          <w:fldChar w:fldCharType="end"/>
        </w:r>
      </w:hyperlink>
    </w:p>
    <w:p w14:paraId="78E758B2" w14:textId="1F21D712" w:rsidR="008E1635" w:rsidRDefault="00000000">
      <w:pPr>
        <w:pStyle w:val="TOC2"/>
        <w:rPr>
          <w:rFonts w:asciiTheme="minorHAnsi" w:eastAsiaTheme="minorEastAsia" w:hAnsiTheme="minorHAnsi" w:cstheme="minorBidi"/>
          <w:kern w:val="2"/>
          <w:sz w:val="24"/>
          <w:szCs w:val="24"/>
          <w14:ligatures w14:val="standardContextual"/>
        </w:rPr>
      </w:pPr>
      <w:hyperlink w:anchor="_Toc178340969" w:history="1">
        <w:r w:rsidR="008E1635" w:rsidRPr="00EB1650">
          <w:rPr>
            <w:rStyle w:val="Hyperlink"/>
            <w:lang w:val="en-GB"/>
          </w:rPr>
          <w:t>2.4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Measurement Points and Drinking Water Extraction Points</w:t>
        </w:r>
        <w:r w:rsidR="008E1635">
          <w:rPr>
            <w:webHidden/>
          </w:rPr>
          <w:tab/>
        </w:r>
        <w:r w:rsidR="008E1635">
          <w:rPr>
            <w:webHidden/>
          </w:rPr>
          <w:fldChar w:fldCharType="begin"/>
        </w:r>
        <w:r w:rsidR="008E1635">
          <w:rPr>
            <w:webHidden/>
          </w:rPr>
          <w:instrText xml:space="preserve"> PAGEREF _Toc178340969 \h </w:instrText>
        </w:r>
        <w:r w:rsidR="008E1635">
          <w:rPr>
            <w:webHidden/>
          </w:rPr>
        </w:r>
        <w:r w:rsidR="008E1635">
          <w:rPr>
            <w:webHidden/>
          </w:rPr>
          <w:fldChar w:fldCharType="separate"/>
        </w:r>
        <w:r w:rsidR="00E9271C">
          <w:rPr>
            <w:webHidden/>
          </w:rPr>
          <w:t>19</w:t>
        </w:r>
        <w:r w:rsidR="008E1635">
          <w:rPr>
            <w:webHidden/>
          </w:rPr>
          <w:fldChar w:fldCharType="end"/>
        </w:r>
      </w:hyperlink>
    </w:p>
    <w:p w14:paraId="5E428CBE" w14:textId="0EC5CBC0" w:rsidR="008E1635" w:rsidRDefault="00000000">
      <w:pPr>
        <w:pStyle w:val="TOC2"/>
        <w:rPr>
          <w:rFonts w:asciiTheme="minorHAnsi" w:eastAsiaTheme="minorEastAsia" w:hAnsiTheme="minorHAnsi" w:cstheme="minorBidi"/>
          <w:kern w:val="2"/>
          <w:sz w:val="24"/>
          <w:szCs w:val="24"/>
          <w14:ligatures w14:val="standardContextual"/>
        </w:rPr>
      </w:pPr>
      <w:hyperlink w:anchor="_Toc178340970" w:history="1">
        <w:r w:rsidR="008E1635" w:rsidRPr="00EB1650">
          <w:rPr>
            <w:rStyle w:val="Hyperlink"/>
            <w:lang w:val="en-GB"/>
          </w:rPr>
          <w:t>2.5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Connection lines</w:t>
        </w:r>
        <w:r w:rsidR="008E1635">
          <w:rPr>
            <w:webHidden/>
          </w:rPr>
          <w:tab/>
        </w:r>
        <w:r w:rsidR="008E1635">
          <w:rPr>
            <w:webHidden/>
          </w:rPr>
          <w:fldChar w:fldCharType="begin"/>
        </w:r>
        <w:r w:rsidR="008E1635">
          <w:rPr>
            <w:webHidden/>
          </w:rPr>
          <w:instrText xml:space="preserve"> PAGEREF _Toc178340970 \h </w:instrText>
        </w:r>
        <w:r w:rsidR="008E1635">
          <w:rPr>
            <w:webHidden/>
          </w:rPr>
        </w:r>
        <w:r w:rsidR="008E1635">
          <w:rPr>
            <w:webHidden/>
          </w:rPr>
          <w:fldChar w:fldCharType="separate"/>
        </w:r>
        <w:r w:rsidR="00E9271C">
          <w:rPr>
            <w:webHidden/>
          </w:rPr>
          <w:t>19</w:t>
        </w:r>
        <w:r w:rsidR="008E1635">
          <w:rPr>
            <w:webHidden/>
          </w:rPr>
          <w:fldChar w:fldCharType="end"/>
        </w:r>
      </w:hyperlink>
    </w:p>
    <w:p w14:paraId="3A1E2AF8" w14:textId="3647DABE" w:rsidR="008E1635" w:rsidRDefault="00000000">
      <w:pPr>
        <w:pStyle w:val="TOC2"/>
        <w:rPr>
          <w:rFonts w:asciiTheme="minorHAnsi" w:eastAsiaTheme="minorEastAsia" w:hAnsiTheme="minorHAnsi" w:cstheme="minorBidi"/>
          <w:kern w:val="2"/>
          <w:sz w:val="24"/>
          <w:szCs w:val="24"/>
          <w14:ligatures w14:val="standardContextual"/>
        </w:rPr>
      </w:pPr>
      <w:hyperlink w:anchor="_Toc178340971" w:history="1">
        <w:r w:rsidR="008E1635" w:rsidRPr="00EB1650">
          <w:rPr>
            <w:rStyle w:val="Hyperlink"/>
            <w:lang w:val="en-GB"/>
          </w:rPr>
          <w:t>2.6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Vaulted waterways</w:t>
        </w:r>
        <w:r w:rsidR="008E1635">
          <w:rPr>
            <w:webHidden/>
          </w:rPr>
          <w:tab/>
        </w:r>
        <w:r w:rsidR="008E1635">
          <w:rPr>
            <w:webHidden/>
          </w:rPr>
          <w:fldChar w:fldCharType="begin"/>
        </w:r>
        <w:r w:rsidR="008E1635">
          <w:rPr>
            <w:webHidden/>
          </w:rPr>
          <w:instrText xml:space="preserve"> PAGEREF _Toc178340971 \h </w:instrText>
        </w:r>
        <w:r w:rsidR="008E1635">
          <w:rPr>
            <w:webHidden/>
          </w:rPr>
        </w:r>
        <w:r w:rsidR="008E1635">
          <w:rPr>
            <w:webHidden/>
          </w:rPr>
          <w:fldChar w:fldCharType="separate"/>
        </w:r>
        <w:r w:rsidR="00E9271C">
          <w:rPr>
            <w:webHidden/>
          </w:rPr>
          <w:t>19</w:t>
        </w:r>
        <w:r w:rsidR="008E1635">
          <w:rPr>
            <w:webHidden/>
          </w:rPr>
          <w:fldChar w:fldCharType="end"/>
        </w:r>
      </w:hyperlink>
    </w:p>
    <w:p w14:paraId="32632CAF" w14:textId="6BA7A4BB" w:rsidR="008E1635" w:rsidRDefault="00000000">
      <w:pPr>
        <w:pStyle w:val="TOC1"/>
        <w:rPr>
          <w:rFonts w:asciiTheme="minorHAnsi" w:eastAsiaTheme="minorEastAsia" w:hAnsiTheme="minorHAnsi" w:cstheme="minorBidi"/>
          <w:kern w:val="2"/>
          <w:sz w:val="24"/>
          <w:szCs w:val="24"/>
          <w14:ligatures w14:val="standardContextual"/>
        </w:rPr>
      </w:pPr>
      <w:hyperlink w:anchor="_Toc178340972" w:history="1">
        <w:r w:rsidR="008E1635" w:rsidRPr="00EB1650">
          <w:rPr>
            <w:rStyle w:val="Hyperlink"/>
            <w:lang w:val="en-GB"/>
          </w:rPr>
          <w:t>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UtilityNetwork</w:t>
        </w:r>
        <w:r w:rsidR="008E1635">
          <w:rPr>
            <w:webHidden/>
          </w:rPr>
          <w:tab/>
        </w:r>
        <w:r w:rsidR="008E1635">
          <w:rPr>
            <w:webHidden/>
          </w:rPr>
          <w:fldChar w:fldCharType="begin"/>
        </w:r>
        <w:r w:rsidR="008E1635">
          <w:rPr>
            <w:webHidden/>
          </w:rPr>
          <w:instrText xml:space="preserve"> PAGEREF _Toc178340972 \h </w:instrText>
        </w:r>
        <w:r w:rsidR="008E1635">
          <w:rPr>
            <w:webHidden/>
          </w:rPr>
        </w:r>
        <w:r w:rsidR="008E1635">
          <w:rPr>
            <w:webHidden/>
          </w:rPr>
          <w:fldChar w:fldCharType="separate"/>
        </w:r>
        <w:r w:rsidR="00E9271C">
          <w:rPr>
            <w:webHidden/>
          </w:rPr>
          <w:t>20</w:t>
        </w:r>
        <w:r w:rsidR="008E1635">
          <w:rPr>
            <w:webHidden/>
          </w:rPr>
          <w:fldChar w:fldCharType="end"/>
        </w:r>
      </w:hyperlink>
    </w:p>
    <w:p w14:paraId="21B5FF15" w14:textId="34749AC7" w:rsidR="008E1635" w:rsidRDefault="00000000">
      <w:pPr>
        <w:pStyle w:val="TOC2"/>
        <w:rPr>
          <w:rFonts w:asciiTheme="minorHAnsi" w:eastAsiaTheme="minorEastAsia" w:hAnsiTheme="minorHAnsi" w:cstheme="minorBidi"/>
          <w:kern w:val="2"/>
          <w:sz w:val="24"/>
          <w:szCs w:val="24"/>
          <w14:ligatures w14:val="standardContextual"/>
        </w:rPr>
      </w:pPr>
      <w:hyperlink w:anchor="_Toc178340973" w:history="1">
        <w:r w:rsidR="008E1635" w:rsidRPr="00EB1650">
          <w:rPr>
            <w:rStyle w:val="Hyperlink"/>
            <w:lang w:val="en-GB"/>
          </w:rPr>
          <w:t>3.1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_Toc178340973 \h </w:instrText>
        </w:r>
        <w:r w:rsidR="008E1635">
          <w:rPr>
            <w:webHidden/>
          </w:rPr>
        </w:r>
        <w:r w:rsidR="008E1635">
          <w:rPr>
            <w:webHidden/>
          </w:rPr>
          <w:fldChar w:fldCharType="separate"/>
        </w:r>
        <w:r w:rsidR="00E9271C">
          <w:rPr>
            <w:webHidden/>
          </w:rPr>
          <w:t>20</w:t>
        </w:r>
        <w:r w:rsidR="008E1635">
          <w:rPr>
            <w:webHidden/>
          </w:rPr>
          <w:fldChar w:fldCharType="end"/>
        </w:r>
      </w:hyperlink>
    </w:p>
    <w:p w14:paraId="5E07835F" w14:textId="76B31A0D" w:rsidR="008E1635" w:rsidRDefault="00000000">
      <w:pPr>
        <w:pStyle w:val="TOC2"/>
        <w:rPr>
          <w:rFonts w:asciiTheme="minorHAnsi" w:eastAsiaTheme="minorEastAsia" w:hAnsiTheme="minorHAnsi" w:cstheme="minorBidi"/>
          <w:kern w:val="2"/>
          <w:sz w:val="24"/>
          <w:szCs w:val="24"/>
          <w14:ligatures w14:val="standardContextual"/>
        </w:rPr>
      </w:pPr>
      <w:hyperlink w:anchor="_Toc178340974" w:history="1">
        <w:r w:rsidR="008E1635" w:rsidRPr="00EB1650">
          <w:rPr>
            <w:rStyle w:val="Hyperlink"/>
            <w:lang w:val="en-GB"/>
          </w:rPr>
          <w:t>3.2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authorityRole (us-net-common)</w:t>
        </w:r>
        <w:r w:rsidR="008E1635">
          <w:rPr>
            <w:webHidden/>
          </w:rPr>
          <w:tab/>
        </w:r>
        <w:r w:rsidR="008E1635">
          <w:rPr>
            <w:webHidden/>
          </w:rPr>
          <w:fldChar w:fldCharType="begin"/>
        </w:r>
        <w:r w:rsidR="008E1635">
          <w:rPr>
            <w:webHidden/>
          </w:rPr>
          <w:instrText xml:space="preserve"> PAGEREF _Toc178340974 \h </w:instrText>
        </w:r>
        <w:r w:rsidR="008E1635">
          <w:rPr>
            <w:webHidden/>
          </w:rPr>
        </w:r>
        <w:r w:rsidR="008E1635">
          <w:rPr>
            <w:webHidden/>
          </w:rPr>
          <w:fldChar w:fldCharType="separate"/>
        </w:r>
        <w:r w:rsidR="00E9271C">
          <w:rPr>
            <w:webHidden/>
          </w:rPr>
          <w:t>21</w:t>
        </w:r>
        <w:r w:rsidR="008E1635">
          <w:rPr>
            <w:webHidden/>
          </w:rPr>
          <w:fldChar w:fldCharType="end"/>
        </w:r>
      </w:hyperlink>
    </w:p>
    <w:p w14:paraId="6147BCEF" w14:textId="79CBF04F" w:rsidR="008E1635" w:rsidRDefault="00000000">
      <w:pPr>
        <w:pStyle w:val="TOC2"/>
        <w:rPr>
          <w:rFonts w:asciiTheme="minorHAnsi" w:eastAsiaTheme="minorEastAsia" w:hAnsiTheme="minorHAnsi" w:cstheme="minorBidi"/>
          <w:kern w:val="2"/>
          <w:sz w:val="24"/>
          <w:szCs w:val="24"/>
          <w14:ligatures w14:val="standardContextual"/>
        </w:rPr>
      </w:pPr>
      <w:hyperlink w:anchor="_Toc178340975" w:history="1">
        <w:r w:rsidR="008E1635" w:rsidRPr="00EB1650">
          <w:rPr>
            <w:rStyle w:val="Hyperlink"/>
            <w:lang w:val="en-GB"/>
          </w:rPr>
          <w:t>3.3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disclaimer</w:t>
        </w:r>
        <w:r w:rsidR="008E1635">
          <w:rPr>
            <w:webHidden/>
          </w:rPr>
          <w:tab/>
        </w:r>
        <w:r w:rsidR="008E1635">
          <w:rPr>
            <w:webHidden/>
          </w:rPr>
          <w:fldChar w:fldCharType="begin"/>
        </w:r>
        <w:r w:rsidR="008E1635">
          <w:rPr>
            <w:webHidden/>
          </w:rPr>
          <w:instrText xml:space="preserve"> PAGEREF _Toc178340975 \h </w:instrText>
        </w:r>
        <w:r w:rsidR="008E1635">
          <w:rPr>
            <w:webHidden/>
          </w:rPr>
        </w:r>
        <w:r w:rsidR="008E1635">
          <w:rPr>
            <w:webHidden/>
          </w:rPr>
          <w:fldChar w:fldCharType="separate"/>
        </w:r>
        <w:r w:rsidR="00E9271C">
          <w:rPr>
            <w:webHidden/>
          </w:rPr>
          <w:t>21</w:t>
        </w:r>
        <w:r w:rsidR="008E1635">
          <w:rPr>
            <w:webHidden/>
          </w:rPr>
          <w:fldChar w:fldCharType="end"/>
        </w:r>
      </w:hyperlink>
    </w:p>
    <w:p w14:paraId="18280C78" w14:textId="61A51BFB" w:rsidR="008E1635" w:rsidRDefault="00000000">
      <w:pPr>
        <w:pStyle w:val="TOC2"/>
        <w:rPr>
          <w:rFonts w:asciiTheme="minorHAnsi" w:eastAsiaTheme="minorEastAsia" w:hAnsiTheme="minorHAnsi" w:cstheme="minorBidi"/>
          <w:kern w:val="2"/>
          <w:sz w:val="24"/>
          <w:szCs w:val="24"/>
          <w14:ligatures w14:val="standardContextual"/>
        </w:rPr>
      </w:pPr>
      <w:hyperlink w:anchor="_Toc178340976" w:history="1">
        <w:r w:rsidR="008E1635" w:rsidRPr="00EB1650">
          <w:rPr>
            <w:rStyle w:val="Hyperlink"/>
            <w:lang w:val="en-GB"/>
          </w:rPr>
          <w:t>3.4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utilityFacilityReference</w:t>
        </w:r>
        <w:r w:rsidR="008E1635">
          <w:rPr>
            <w:webHidden/>
          </w:rPr>
          <w:tab/>
        </w:r>
        <w:r w:rsidR="008E1635">
          <w:rPr>
            <w:webHidden/>
          </w:rPr>
          <w:fldChar w:fldCharType="begin"/>
        </w:r>
        <w:r w:rsidR="008E1635">
          <w:rPr>
            <w:webHidden/>
          </w:rPr>
          <w:instrText xml:space="preserve"> PAGEREF _Toc178340976 \h </w:instrText>
        </w:r>
        <w:r w:rsidR="008E1635">
          <w:rPr>
            <w:webHidden/>
          </w:rPr>
        </w:r>
        <w:r w:rsidR="008E1635">
          <w:rPr>
            <w:webHidden/>
          </w:rPr>
          <w:fldChar w:fldCharType="separate"/>
        </w:r>
        <w:r w:rsidR="00E9271C">
          <w:rPr>
            <w:webHidden/>
          </w:rPr>
          <w:t>21</w:t>
        </w:r>
        <w:r w:rsidR="008E1635">
          <w:rPr>
            <w:webHidden/>
          </w:rPr>
          <w:fldChar w:fldCharType="end"/>
        </w:r>
      </w:hyperlink>
    </w:p>
    <w:p w14:paraId="537323CC" w14:textId="2FF43677" w:rsidR="008E1635" w:rsidRDefault="00000000">
      <w:pPr>
        <w:pStyle w:val="TOC2"/>
        <w:rPr>
          <w:rFonts w:asciiTheme="minorHAnsi" w:eastAsiaTheme="minorEastAsia" w:hAnsiTheme="minorHAnsi" w:cstheme="minorBidi"/>
          <w:kern w:val="2"/>
          <w:sz w:val="24"/>
          <w:szCs w:val="24"/>
          <w14:ligatures w14:val="standardContextual"/>
        </w:rPr>
      </w:pPr>
      <w:hyperlink w:anchor="_Toc178340977" w:history="1">
        <w:r w:rsidR="008E1635" w:rsidRPr="00EB1650">
          <w:rPr>
            <w:rStyle w:val="Hyperlink"/>
            <w:lang w:val="en-GB"/>
          </w:rPr>
          <w:t>3.5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authorityRole (IMKL)</w:t>
        </w:r>
        <w:r w:rsidR="008E1635">
          <w:rPr>
            <w:webHidden/>
          </w:rPr>
          <w:tab/>
        </w:r>
        <w:r w:rsidR="008E1635">
          <w:rPr>
            <w:webHidden/>
          </w:rPr>
          <w:fldChar w:fldCharType="begin"/>
        </w:r>
        <w:r w:rsidR="008E1635">
          <w:rPr>
            <w:webHidden/>
          </w:rPr>
          <w:instrText xml:space="preserve"> PAGEREF _Toc178340977 \h </w:instrText>
        </w:r>
        <w:r w:rsidR="008E1635">
          <w:rPr>
            <w:webHidden/>
          </w:rPr>
        </w:r>
        <w:r w:rsidR="008E1635">
          <w:rPr>
            <w:webHidden/>
          </w:rPr>
          <w:fldChar w:fldCharType="separate"/>
        </w:r>
        <w:r w:rsidR="00E9271C">
          <w:rPr>
            <w:webHidden/>
          </w:rPr>
          <w:t>22</w:t>
        </w:r>
        <w:r w:rsidR="008E1635">
          <w:rPr>
            <w:webHidden/>
          </w:rPr>
          <w:fldChar w:fldCharType="end"/>
        </w:r>
      </w:hyperlink>
    </w:p>
    <w:p w14:paraId="0331188A" w14:textId="3B3991D9" w:rsidR="008E1635" w:rsidRDefault="00000000">
      <w:pPr>
        <w:pStyle w:val="TOC2"/>
        <w:rPr>
          <w:rFonts w:asciiTheme="minorHAnsi" w:eastAsiaTheme="minorEastAsia" w:hAnsiTheme="minorHAnsi" w:cstheme="minorBidi"/>
          <w:kern w:val="2"/>
          <w:sz w:val="24"/>
          <w:szCs w:val="24"/>
          <w14:ligatures w14:val="standardContextual"/>
        </w:rPr>
      </w:pPr>
      <w:hyperlink w:anchor="_Toc178340978" w:history="1">
        <w:r w:rsidR="008E1635" w:rsidRPr="00EB1650">
          <w:rPr>
            <w:rStyle w:val="Hyperlink"/>
            <w:lang w:val="en-GB"/>
          </w:rPr>
          <w:t>3.6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documentation</w:t>
        </w:r>
        <w:r w:rsidR="008E1635">
          <w:rPr>
            <w:webHidden/>
          </w:rPr>
          <w:tab/>
        </w:r>
        <w:r w:rsidR="008E1635">
          <w:rPr>
            <w:webHidden/>
          </w:rPr>
          <w:fldChar w:fldCharType="begin"/>
        </w:r>
        <w:r w:rsidR="008E1635">
          <w:rPr>
            <w:webHidden/>
          </w:rPr>
          <w:instrText xml:space="preserve"> PAGEREF _Toc178340978 \h </w:instrText>
        </w:r>
        <w:r w:rsidR="008E1635">
          <w:rPr>
            <w:webHidden/>
          </w:rPr>
        </w:r>
        <w:r w:rsidR="008E1635">
          <w:rPr>
            <w:webHidden/>
          </w:rPr>
          <w:fldChar w:fldCharType="separate"/>
        </w:r>
        <w:r w:rsidR="00E9271C">
          <w:rPr>
            <w:webHidden/>
          </w:rPr>
          <w:t>22</w:t>
        </w:r>
        <w:r w:rsidR="008E1635">
          <w:rPr>
            <w:webHidden/>
          </w:rPr>
          <w:fldChar w:fldCharType="end"/>
        </w:r>
      </w:hyperlink>
    </w:p>
    <w:p w14:paraId="0D8707EE" w14:textId="64294A6D" w:rsidR="008E1635" w:rsidRDefault="00000000">
      <w:pPr>
        <w:pStyle w:val="TOC3"/>
        <w:rPr>
          <w:rFonts w:asciiTheme="minorHAnsi" w:eastAsiaTheme="minorEastAsia" w:hAnsiTheme="minorHAnsi" w:cstheme="minorBidi"/>
          <w:kern w:val="2"/>
          <w:sz w:val="24"/>
          <w:szCs w:val="24"/>
          <w14:ligatures w14:val="standardContextual"/>
        </w:rPr>
      </w:pPr>
      <w:hyperlink w:anchor="_Toc178340979" w:history="1">
        <w:r w:rsidR="008E1635" w:rsidRPr="00EB1650">
          <w:rPr>
            <w:rStyle w:val="Hyperlink"/>
            <w:lang w:val="en-GB"/>
          </w:rPr>
          <w:t>3.6.1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ExtraPlan</w:t>
        </w:r>
        <w:r w:rsidR="008E1635">
          <w:rPr>
            <w:webHidden/>
          </w:rPr>
          <w:tab/>
        </w:r>
        <w:r w:rsidR="008E1635">
          <w:rPr>
            <w:webHidden/>
          </w:rPr>
          <w:fldChar w:fldCharType="begin"/>
        </w:r>
        <w:r w:rsidR="008E1635">
          <w:rPr>
            <w:webHidden/>
          </w:rPr>
          <w:instrText xml:space="preserve"> PAGEREF _Toc178340979 \h </w:instrText>
        </w:r>
        <w:r w:rsidR="008E1635">
          <w:rPr>
            <w:webHidden/>
          </w:rPr>
        </w:r>
        <w:r w:rsidR="008E1635">
          <w:rPr>
            <w:webHidden/>
          </w:rPr>
          <w:fldChar w:fldCharType="separate"/>
        </w:r>
        <w:r w:rsidR="00E9271C">
          <w:rPr>
            <w:webHidden/>
          </w:rPr>
          <w:t>22</w:t>
        </w:r>
        <w:r w:rsidR="008E1635">
          <w:rPr>
            <w:webHidden/>
          </w:rPr>
          <w:fldChar w:fldCharType="end"/>
        </w:r>
      </w:hyperlink>
    </w:p>
    <w:p w14:paraId="1047E5DF" w14:textId="1FB627C0" w:rsidR="008E1635" w:rsidRDefault="00000000">
      <w:pPr>
        <w:pStyle w:val="TOC3"/>
        <w:rPr>
          <w:rFonts w:asciiTheme="minorHAnsi" w:eastAsiaTheme="minorEastAsia" w:hAnsiTheme="minorHAnsi" w:cstheme="minorBidi"/>
          <w:kern w:val="2"/>
          <w:sz w:val="24"/>
          <w:szCs w:val="24"/>
          <w14:ligatures w14:val="standardContextual"/>
        </w:rPr>
      </w:pPr>
      <w:hyperlink w:anchor="_Toc178340980" w:history="1">
        <w:r w:rsidR="008E1635" w:rsidRPr="00EB1650">
          <w:rPr>
            <w:rStyle w:val="Hyperlink"/>
            <w:lang w:val="en-GB"/>
          </w:rPr>
          <w:t>3.6.2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Precautions</w:t>
        </w:r>
        <w:r w:rsidR="008E1635">
          <w:rPr>
            <w:webHidden/>
          </w:rPr>
          <w:tab/>
        </w:r>
        <w:r w:rsidR="008E1635">
          <w:rPr>
            <w:webHidden/>
          </w:rPr>
          <w:fldChar w:fldCharType="begin"/>
        </w:r>
        <w:r w:rsidR="008E1635">
          <w:rPr>
            <w:webHidden/>
          </w:rPr>
          <w:instrText xml:space="preserve"> PAGEREF _Toc178340980 \h </w:instrText>
        </w:r>
        <w:r w:rsidR="008E1635">
          <w:rPr>
            <w:webHidden/>
          </w:rPr>
        </w:r>
        <w:r w:rsidR="008E1635">
          <w:rPr>
            <w:webHidden/>
          </w:rPr>
          <w:fldChar w:fldCharType="separate"/>
        </w:r>
        <w:r w:rsidR="00E9271C">
          <w:rPr>
            <w:webHidden/>
          </w:rPr>
          <w:t>23</w:t>
        </w:r>
        <w:r w:rsidR="008E1635">
          <w:rPr>
            <w:webHidden/>
          </w:rPr>
          <w:fldChar w:fldCharType="end"/>
        </w:r>
      </w:hyperlink>
    </w:p>
    <w:p w14:paraId="314A4D2A" w14:textId="1CB5222F" w:rsidR="008E1635" w:rsidRDefault="00000000">
      <w:pPr>
        <w:pStyle w:val="TOC2"/>
        <w:rPr>
          <w:rFonts w:asciiTheme="minorHAnsi" w:eastAsiaTheme="minorEastAsia" w:hAnsiTheme="minorHAnsi" w:cstheme="minorBidi"/>
          <w:kern w:val="2"/>
          <w:sz w:val="24"/>
          <w:szCs w:val="24"/>
          <w14:ligatures w14:val="standardContextual"/>
        </w:rPr>
      </w:pPr>
      <w:hyperlink w:anchor="_Toc178340981" w:history="1">
        <w:r w:rsidR="008E1635" w:rsidRPr="00EB1650">
          <w:rPr>
            <w:rStyle w:val="Hyperlink"/>
            <w:lang w:val="en-GB"/>
          </w:rPr>
          <w:t>3.7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annotation</w:t>
        </w:r>
        <w:r w:rsidR="008E1635">
          <w:rPr>
            <w:webHidden/>
          </w:rPr>
          <w:tab/>
        </w:r>
        <w:r w:rsidR="008E1635">
          <w:rPr>
            <w:webHidden/>
          </w:rPr>
          <w:fldChar w:fldCharType="begin"/>
        </w:r>
        <w:r w:rsidR="008E1635">
          <w:rPr>
            <w:webHidden/>
          </w:rPr>
          <w:instrText xml:space="preserve"> PAGEREF _Toc178340981 \h </w:instrText>
        </w:r>
        <w:r w:rsidR="008E1635">
          <w:rPr>
            <w:webHidden/>
          </w:rPr>
        </w:r>
        <w:r w:rsidR="008E1635">
          <w:rPr>
            <w:webHidden/>
          </w:rPr>
          <w:fldChar w:fldCharType="separate"/>
        </w:r>
        <w:r w:rsidR="00E9271C">
          <w:rPr>
            <w:webHidden/>
          </w:rPr>
          <w:t>23</w:t>
        </w:r>
        <w:r w:rsidR="008E1635">
          <w:rPr>
            <w:webHidden/>
          </w:rPr>
          <w:fldChar w:fldCharType="end"/>
        </w:r>
      </w:hyperlink>
    </w:p>
    <w:p w14:paraId="0A7F2418" w14:textId="014C90FA" w:rsidR="008E1635" w:rsidRDefault="00000000">
      <w:pPr>
        <w:pStyle w:val="TOC2"/>
        <w:rPr>
          <w:rFonts w:asciiTheme="minorHAnsi" w:eastAsiaTheme="minorEastAsia" w:hAnsiTheme="minorHAnsi" w:cstheme="minorBidi"/>
          <w:kern w:val="2"/>
          <w:sz w:val="24"/>
          <w:szCs w:val="24"/>
          <w14:ligatures w14:val="standardContextual"/>
        </w:rPr>
      </w:pPr>
      <w:hyperlink w:anchor="_Toc178340982" w:history="1">
        <w:r w:rsidR="008E1635" w:rsidRPr="00EB1650">
          <w:rPr>
            <w:rStyle w:val="Hyperlink"/>
            <w:lang w:val="en-GB"/>
          </w:rPr>
          <w:t>3.8</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verticalPositionDetail</w:t>
        </w:r>
        <w:r w:rsidR="008E1635">
          <w:rPr>
            <w:webHidden/>
          </w:rPr>
          <w:tab/>
        </w:r>
        <w:r w:rsidR="008E1635">
          <w:rPr>
            <w:webHidden/>
          </w:rPr>
          <w:fldChar w:fldCharType="begin"/>
        </w:r>
        <w:r w:rsidR="008E1635">
          <w:rPr>
            <w:webHidden/>
          </w:rPr>
          <w:instrText xml:space="preserve"> PAGEREF _Toc178340982 \h </w:instrText>
        </w:r>
        <w:r w:rsidR="008E1635">
          <w:rPr>
            <w:webHidden/>
          </w:rPr>
        </w:r>
        <w:r w:rsidR="008E1635">
          <w:rPr>
            <w:webHidden/>
          </w:rPr>
          <w:fldChar w:fldCharType="separate"/>
        </w:r>
        <w:r w:rsidR="00E9271C">
          <w:rPr>
            <w:webHidden/>
          </w:rPr>
          <w:t>23</w:t>
        </w:r>
        <w:r w:rsidR="008E1635">
          <w:rPr>
            <w:webHidden/>
          </w:rPr>
          <w:fldChar w:fldCharType="end"/>
        </w:r>
      </w:hyperlink>
    </w:p>
    <w:p w14:paraId="4A986C68" w14:textId="6A3404B2" w:rsidR="008E1635" w:rsidRDefault="00000000">
      <w:pPr>
        <w:pStyle w:val="TOC2"/>
        <w:rPr>
          <w:rFonts w:asciiTheme="minorHAnsi" w:eastAsiaTheme="minorEastAsia" w:hAnsiTheme="minorHAnsi" w:cstheme="minorBidi"/>
          <w:kern w:val="2"/>
          <w:sz w:val="24"/>
          <w:szCs w:val="24"/>
          <w14:ligatures w14:val="standardContextual"/>
        </w:rPr>
      </w:pPr>
      <w:hyperlink w:anchor="_Toc178340983" w:history="1">
        <w:r w:rsidR="008E1635" w:rsidRPr="00EB1650">
          <w:rPr>
            <w:rStyle w:val="Hyperlink"/>
            <w:lang w:val="en-GB"/>
          </w:rPr>
          <w:t>3.9</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standardCoverageDetail</w:t>
        </w:r>
        <w:r w:rsidR="008E1635">
          <w:rPr>
            <w:webHidden/>
          </w:rPr>
          <w:tab/>
        </w:r>
        <w:r w:rsidR="008E1635">
          <w:rPr>
            <w:webHidden/>
          </w:rPr>
          <w:fldChar w:fldCharType="begin"/>
        </w:r>
        <w:r w:rsidR="008E1635">
          <w:rPr>
            <w:webHidden/>
          </w:rPr>
          <w:instrText xml:space="preserve"> PAGEREF _Toc178340983 \h </w:instrText>
        </w:r>
        <w:r w:rsidR="008E1635">
          <w:rPr>
            <w:webHidden/>
          </w:rPr>
        </w:r>
        <w:r w:rsidR="008E1635">
          <w:rPr>
            <w:webHidden/>
          </w:rPr>
          <w:fldChar w:fldCharType="separate"/>
        </w:r>
        <w:r w:rsidR="00E9271C">
          <w:rPr>
            <w:webHidden/>
          </w:rPr>
          <w:t>24</w:t>
        </w:r>
        <w:r w:rsidR="008E1635">
          <w:rPr>
            <w:webHidden/>
          </w:rPr>
          <w:fldChar w:fldCharType="end"/>
        </w:r>
      </w:hyperlink>
    </w:p>
    <w:p w14:paraId="5483BAC1" w14:textId="1CF9EF3A" w:rsidR="008E1635" w:rsidRDefault="00000000">
      <w:pPr>
        <w:pStyle w:val="TOC2"/>
        <w:rPr>
          <w:rFonts w:asciiTheme="minorHAnsi" w:eastAsiaTheme="minorEastAsia" w:hAnsiTheme="minorHAnsi" w:cstheme="minorBidi"/>
          <w:kern w:val="2"/>
          <w:sz w:val="24"/>
          <w:szCs w:val="24"/>
          <w14:ligatures w14:val="standardContextual"/>
        </w:rPr>
      </w:pPr>
      <w:hyperlink w:anchor="_Toc178340984" w:history="1">
        <w:r w:rsidR="008E1635" w:rsidRPr="00EB1650">
          <w:rPr>
            <w:rStyle w:val="Hyperlink"/>
            <w:lang w:val="en-GB"/>
          </w:rPr>
          <w:t>3.10</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Topographical elements</w:t>
        </w:r>
        <w:r w:rsidR="008E1635">
          <w:rPr>
            <w:webHidden/>
          </w:rPr>
          <w:tab/>
        </w:r>
        <w:r w:rsidR="008E1635">
          <w:rPr>
            <w:webHidden/>
          </w:rPr>
          <w:fldChar w:fldCharType="begin"/>
        </w:r>
        <w:r w:rsidR="008E1635">
          <w:rPr>
            <w:webHidden/>
          </w:rPr>
          <w:instrText xml:space="preserve"> PAGEREF _Toc178340984 \h </w:instrText>
        </w:r>
        <w:r w:rsidR="008E1635">
          <w:rPr>
            <w:webHidden/>
          </w:rPr>
        </w:r>
        <w:r w:rsidR="008E1635">
          <w:rPr>
            <w:webHidden/>
          </w:rPr>
          <w:fldChar w:fldCharType="separate"/>
        </w:r>
        <w:r w:rsidR="00E9271C">
          <w:rPr>
            <w:webHidden/>
          </w:rPr>
          <w:t>24</w:t>
        </w:r>
        <w:r w:rsidR="008E1635">
          <w:rPr>
            <w:webHidden/>
          </w:rPr>
          <w:fldChar w:fldCharType="end"/>
        </w:r>
      </w:hyperlink>
    </w:p>
    <w:p w14:paraId="5CA06A4F" w14:textId="36E476B8" w:rsidR="008E1635" w:rsidRDefault="00000000">
      <w:pPr>
        <w:pStyle w:val="TOC1"/>
        <w:rPr>
          <w:rFonts w:asciiTheme="minorHAnsi" w:eastAsiaTheme="minorEastAsia" w:hAnsiTheme="minorHAnsi" w:cstheme="minorBidi"/>
          <w:kern w:val="2"/>
          <w:sz w:val="24"/>
          <w:szCs w:val="24"/>
          <w14:ligatures w14:val="standardContextual"/>
        </w:rPr>
      </w:pPr>
      <w:hyperlink w:anchor="_Toc178340985" w:history="1">
        <w:r w:rsidR="008E1635" w:rsidRPr="00EB1650">
          <w:rPr>
            <w:rStyle w:val="Hyperlink"/>
            <w:lang w:val="en-GB"/>
          </w:rPr>
          <w:t>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DepthDetail and CoverageDetail</w:t>
        </w:r>
        <w:r w:rsidR="008E1635">
          <w:rPr>
            <w:webHidden/>
          </w:rPr>
          <w:tab/>
        </w:r>
        <w:r w:rsidR="008E1635">
          <w:rPr>
            <w:webHidden/>
          </w:rPr>
          <w:fldChar w:fldCharType="begin"/>
        </w:r>
        <w:r w:rsidR="008E1635">
          <w:rPr>
            <w:webHidden/>
          </w:rPr>
          <w:instrText xml:space="preserve"> PAGEREF _Toc178340985 \h </w:instrText>
        </w:r>
        <w:r w:rsidR="008E1635">
          <w:rPr>
            <w:webHidden/>
          </w:rPr>
        </w:r>
        <w:r w:rsidR="008E1635">
          <w:rPr>
            <w:webHidden/>
          </w:rPr>
          <w:fldChar w:fldCharType="separate"/>
        </w:r>
        <w:r w:rsidR="00E9271C">
          <w:rPr>
            <w:webHidden/>
          </w:rPr>
          <w:t>25</w:t>
        </w:r>
        <w:r w:rsidR="008E1635">
          <w:rPr>
            <w:webHidden/>
          </w:rPr>
          <w:fldChar w:fldCharType="end"/>
        </w:r>
      </w:hyperlink>
    </w:p>
    <w:p w14:paraId="111B3DA1" w14:textId="477F6BB2" w:rsidR="008E1635" w:rsidRDefault="00000000">
      <w:pPr>
        <w:pStyle w:val="TOC2"/>
        <w:rPr>
          <w:rFonts w:asciiTheme="minorHAnsi" w:eastAsiaTheme="minorEastAsia" w:hAnsiTheme="minorHAnsi" w:cstheme="minorBidi"/>
          <w:kern w:val="2"/>
          <w:sz w:val="24"/>
          <w:szCs w:val="24"/>
          <w14:ligatures w14:val="standardContextual"/>
        </w:rPr>
      </w:pPr>
      <w:hyperlink w:anchor="_Toc178340986" w:history="1">
        <w:r w:rsidR="008E1635" w:rsidRPr="00EB1650">
          <w:rPr>
            <w:rStyle w:val="Hyperlink"/>
            <w:lang w:val="en-GB"/>
          </w:rPr>
          <w:t>4.1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DepthDetail vs CoverageDetail</w:t>
        </w:r>
        <w:r w:rsidR="008E1635">
          <w:rPr>
            <w:webHidden/>
          </w:rPr>
          <w:tab/>
        </w:r>
        <w:r w:rsidR="008E1635">
          <w:rPr>
            <w:webHidden/>
          </w:rPr>
          <w:fldChar w:fldCharType="begin"/>
        </w:r>
        <w:r w:rsidR="008E1635">
          <w:rPr>
            <w:webHidden/>
          </w:rPr>
          <w:instrText xml:space="preserve"> PAGEREF _Toc178340986 \h </w:instrText>
        </w:r>
        <w:r w:rsidR="008E1635">
          <w:rPr>
            <w:webHidden/>
          </w:rPr>
        </w:r>
        <w:r w:rsidR="008E1635">
          <w:rPr>
            <w:webHidden/>
          </w:rPr>
          <w:fldChar w:fldCharType="separate"/>
        </w:r>
        <w:r w:rsidR="00E9271C">
          <w:rPr>
            <w:webHidden/>
          </w:rPr>
          <w:t>25</w:t>
        </w:r>
        <w:r w:rsidR="008E1635">
          <w:rPr>
            <w:webHidden/>
          </w:rPr>
          <w:fldChar w:fldCharType="end"/>
        </w:r>
      </w:hyperlink>
    </w:p>
    <w:p w14:paraId="5D1816AA" w14:textId="5EB4EB31" w:rsidR="008E1635" w:rsidRDefault="00000000">
      <w:pPr>
        <w:pStyle w:val="TOC2"/>
        <w:rPr>
          <w:rFonts w:asciiTheme="minorHAnsi" w:eastAsiaTheme="minorEastAsia" w:hAnsiTheme="minorHAnsi" w:cstheme="minorBidi"/>
          <w:kern w:val="2"/>
          <w:sz w:val="24"/>
          <w:szCs w:val="24"/>
          <w14:ligatures w14:val="standardContextual"/>
        </w:rPr>
      </w:pPr>
      <w:hyperlink w:anchor="_Toc178340987" w:history="1">
        <w:r w:rsidR="008E1635" w:rsidRPr="00EB1650">
          <w:rPr>
            <w:rStyle w:val="Hyperlink"/>
            <w:lang w:val="en-GB"/>
          </w:rPr>
          <w:t>4.2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_Toc178340987 \h </w:instrText>
        </w:r>
        <w:r w:rsidR="008E1635">
          <w:rPr>
            <w:webHidden/>
          </w:rPr>
        </w:r>
        <w:r w:rsidR="008E1635">
          <w:rPr>
            <w:webHidden/>
          </w:rPr>
          <w:fldChar w:fldCharType="separate"/>
        </w:r>
        <w:r w:rsidR="00E9271C">
          <w:rPr>
            <w:webHidden/>
          </w:rPr>
          <w:t>26</w:t>
        </w:r>
        <w:r w:rsidR="008E1635">
          <w:rPr>
            <w:webHidden/>
          </w:rPr>
          <w:fldChar w:fldCharType="end"/>
        </w:r>
      </w:hyperlink>
    </w:p>
    <w:p w14:paraId="002A550C" w14:textId="3524200B" w:rsidR="008E1635" w:rsidRDefault="00000000">
      <w:pPr>
        <w:pStyle w:val="TOC2"/>
        <w:rPr>
          <w:rFonts w:asciiTheme="minorHAnsi" w:eastAsiaTheme="minorEastAsia" w:hAnsiTheme="minorHAnsi" w:cstheme="minorBidi"/>
          <w:kern w:val="2"/>
          <w:sz w:val="24"/>
          <w:szCs w:val="24"/>
          <w14:ligatures w14:val="standardContextual"/>
        </w:rPr>
      </w:pPr>
      <w:hyperlink w:anchor="_Toc178340988" w:history="1">
        <w:r w:rsidR="008E1635" w:rsidRPr="00EB1650">
          <w:rPr>
            <w:rStyle w:val="Hyperlink"/>
            <w:lang w:val="en-GB"/>
          </w:rPr>
          <w:t>4.3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depth, height and verticalPosition</w:t>
        </w:r>
        <w:r w:rsidR="008E1635">
          <w:rPr>
            <w:webHidden/>
          </w:rPr>
          <w:tab/>
        </w:r>
        <w:r w:rsidR="008E1635">
          <w:rPr>
            <w:webHidden/>
          </w:rPr>
          <w:fldChar w:fldCharType="begin"/>
        </w:r>
        <w:r w:rsidR="008E1635">
          <w:rPr>
            <w:webHidden/>
          </w:rPr>
          <w:instrText xml:space="preserve"> PAGEREF _Toc178340988 \h </w:instrText>
        </w:r>
        <w:r w:rsidR="008E1635">
          <w:rPr>
            <w:webHidden/>
          </w:rPr>
        </w:r>
        <w:r w:rsidR="008E1635">
          <w:rPr>
            <w:webHidden/>
          </w:rPr>
          <w:fldChar w:fldCharType="separate"/>
        </w:r>
        <w:r w:rsidR="00E9271C">
          <w:rPr>
            <w:webHidden/>
          </w:rPr>
          <w:t>27</w:t>
        </w:r>
        <w:r w:rsidR="008E1635">
          <w:rPr>
            <w:webHidden/>
          </w:rPr>
          <w:fldChar w:fldCharType="end"/>
        </w:r>
      </w:hyperlink>
    </w:p>
    <w:p w14:paraId="730D664D" w14:textId="57AA900E" w:rsidR="008E1635" w:rsidRDefault="00000000">
      <w:pPr>
        <w:pStyle w:val="TOC2"/>
        <w:rPr>
          <w:rFonts w:asciiTheme="minorHAnsi" w:eastAsiaTheme="minorEastAsia" w:hAnsiTheme="minorHAnsi" w:cstheme="minorBidi"/>
          <w:kern w:val="2"/>
          <w:sz w:val="24"/>
          <w:szCs w:val="24"/>
          <w14:ligatures w14:val="standardContextual"/>
        </w:rPr>
      </w:pPr>
      <w:hyperlink w:anchor="_Toc178340989" w:history="1">
        <w:r w:rsidR="008E1635" w:rsidRPr="00EB1650">
          <w:rPr>
            <w:rStyle w:val="Hyperlink"/>
            <w:lang w:val="en-GB"/>
          </w:rPr>
          <w:t>4.4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verticalPositionSurvey</w:t>
        </w:r>
        <w:r w:rsidR="008E1635">
          <w:rPr>
            <w:webHidden/>
          </w:rPr>
          <w:tab/>
        </w:r>
        <w:r w:rsidR="008E1635">
          <w:rPr>
            <w:webHidden/>
          </w:rPr>
          <w:fldChar w:fldCharType="begin"/>
        </w:r>
        <w:r w:rsidR="008E1635">
          <w:rPr>
            <w:webHidden/>
          </w:rPr>
          <w:instrText xml:space="preserve"> PAGEREF _Toc178340989 \h </w:instrText>
        </w:r>
        <w:r w:rsidR="008E1635">
          <w:rPr>
            <w:webHidden/>
          </w:rPr>
        </w:r>
        <w:r w:rsidR="008E1635">
          <w:rPr>
            <w:webHidden/>
          </w:rPr>
          <w:fldChar w:fldCharType="separate"/>
        </w:r>
        <w:r w:rsidR="00E9271C">
          <w:rPr>
            <w:webHidden/>
          </w:rPr>
          <w:t>27</w:t>
        </w:r>
        <w:r w:rsidR="008E1635">
          <w:rPr>
            <w:webHidden/>
          </w:rPr>
          <w:fldChar w:fldCharType="end"/>
        </w:r>
      </w:hyperlink>
    </w:p>
    <w:p w14:paraId="641A99F9" w14:textId="5C18297D" w:rsidR="008E1635" w:rsidRDefault="00000000">
      <w:pPr>
        <w:pStyle w:val="TOC2"/>
        <w:rPr>
          <w:rFonts w:asciiTheme="minorHAnsi" w:eastAsiaTheme="minorEastAsia" w:hAnsiTheme="minorHAnsi" w:cstheme="minorBidi"/>
          <w:kern w:val="2"/>
          <w:sz w:val="24"/>
          <w:szCs w:val="24"/>
          <w14:ligatures w14:val="standardContextual"/>
        </w:rPr>
      </w:pPr>
      <w:hyperlink w:anchor="_Toc178340990" w:history="1">
        <w:r w:rsidR="008E1635" w:rsidRPr="00EB1650">
          <w:rPr>
            <w:rStyle w:val="Hyperlink"/>
            <w:lang w:val="en-GB"/>
          </w:rPr>
          <w:t>4.5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referenceSurface</w:t>
        </w:r>
        <w:r w:rsidR="008E1635">
          <w:rPr>
            <w:webHidden/>
          </w:rPr>
          <w:tab/>
        </w:r>
        <w:r w:rsidR="008E1635">
          <w:rPr>
            <w:webHidden/>
          </w:rPr>
          <w:fldChar w:fldCharType="begin"/>
        </w:r>
        <w:r w:rsidR="008E1635">
          <w:rPr>
            <w:webHidden/>
          </w:rPr>
          <w:instrText xml:space="preserve"> PAGEREF _Toc178340990 \h </w:instrText>
        </w:r>
        <w:r w:rsidR="008E1635">
          <w:rPr>
            <w:webHidden/>
          </w:rPr>
        </w:r>
        <w:r w:rsidR="008E1635">
          <w:rPr>
            <w:webHidden/>
          </w:rPr>
          <w:fldChar w:fldCharType="separate"/>
        </w:r>
        <w:r w:rsidR="00E9271C">
          <w:rPr>
            <w:webHidden/>
          </w:rPr>
          <w:t>28</w:t>
        </w:r>
        <w:r w:rsidR="008E1635">
          <w:rPr>
            <w:webHidden/>
          </w:rPr>
          <w:fldChar w:fldCharType="end"/>
        </w:r>
      </w:hyperlink>
    </w:p>
    <w:p w14:paraId="6B91D360" w14:textId="63046E3F" w:rsidR="008E1635" w:rsidRDefault="00000000">
      <w:pPr>
        <w:pStyle w:val="TOC2"/>
        <w:rPr>
          <w:rFonts w:asciiTheme="minorHAnsi" w:eastAsiaTheme="minorEastAsia" w:hAnsiTheme="minorHAnsi" w:cstheme="minorBidi"/>
          <w:kern w:val="2"/>
          <w:sz w:val="24"/>
          <w:szCs w:val="24"/>
          <w14:ligatures w14:val="standardContextual"/>
        </w:rPr>
      </w:pPr>
      <w:hyperlink w:anchor="_Toc178340991" w:history="1">
        <w:r w:rsidR="008E1635" w:rsidRPr="00EB1650">
          <w:rPr>
            <w:rStyle w:val="Hyperlink"/>
            <w:lang w:val="en-GB"/>
          </w:rPr>
          <w:t>4.6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Associations</w:t>
        </w:r>
        <w:r w:rsidR="008E1635">
          <w:rPr>
            <w:webHidden/>
          </w:rPr>
          <w:tab/>
        </w:r>
        <w:r w:rsidR="008E1635">
          <w:rPr>
            <w:webHidden/>
          </w:rPr>
          <w:fldChar w:fldCharType="begin"/>
        </w:r>
        <w:r w:rsidR="008E1635">
          <w:rPr>
            <w:webHidden/>
          </w:rPr>
          <w:instrText xml:space="preserve"> PAGEREF _Toc178340991 \h </w:instrText>
        </w:r>
        <w:r w:rsidR="008E1635">
          <w:rPr>
            <w:webHidden/>
          </w:rPr>
        </w:r>
        <w:r w:rsidR="008E1635">
          <w:rPr>
            <w:webHidden/>
          </w:rPr>
          <w:fldChar w:fldCharType="separate"/>
        </w:r>
        <w:r w:rsidR="00E9271C">
          <w:rPr>
            <w:webHidden/>
          </w:rPr>
          <w:t>29</w:t>
        </w:r>
        <w:r w:rsidR="008E1635">
          <w:rPr>
            <w:webHidden/>
          </w:rPr>
          <w:fldChar w:fldCharType="end"/>
        </w:r>
      </w:hyperlink>
    </w:p>
    <w:p w14:paraId="5466F59F" w14:textId="599452B8" w:rsidR="008E1635" w:rsidRDefault="00000000">
      <w:pPr>
        <w:pStyle w:val="TOC1"/>
        <w:rPr>
          <w:rFonts w:asciiTheme="minorHAnsi" w:eastAsiaTheme="minorEastAsia" w:hAnsiTheme="minorHAnsi" w:cstheme="minorBidi"/>
          <w:kern w:val="2"/>
          <w:sz w:val="24"/>
          <w:szCs w:val="24"/>
          <w14:ligatures w14:val="standardContextual"/>
        </w:rPr>
      </w:pPr>
      <w:hyperlink w:anchor="_Toc178340992" w:history="1">
        <w:r w:rsidR="008E1635" w:rsidRPr="00EB1650">
          <w:rPr>
            <w:rStyle w:val="Hyperlink"/>
            <w:lang w:val="en-GB"/>
          </w:rPr>
          <w:t>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StandardCoverageDetail</w:t>
        </w:r>
        <w:r w:rsidR="008E1635">
          <w:rPr>
            <w:webHidden/>
          </w:rPr>
          <w:tab/>
        </w:r>
        <w:r w:rsidR="008E1635">
          <w:rPr>
            <w:webHidden/>
          </w:rPr>
          <w:fldChar w:fldCharType="begin"/>
        </w:r>
        <w:r w:rsidR="008E1635">
          <w:rPr>
            <w:webHidden/>
          </w:rPr>
          <w:instrText xml:space="preserve"> PAGEREF _Toc178340992 \h </w:instrText>
        </w:r>
        <w:r w:rsidR="008E1635">
          <w:rPr>
            <w:webHidden/>
          </w:rPr>
        </w:r>
        <w:r w:rsidR="008E1635">
          <w:rPr>
            <w:webHidden/>
          </w:rPr>
          <w:fldChar w:fldCharType="separate"/>
        </w:r>
        <w:r w:rsidR="00E9271C">
          <w:rPr>
            <w:webHidden/>
          </w:rPr>
          <w:t>30</w:t>
        </w:r>
        <w:r w:rsidR="008E1635">
          <w:rPr>
            <w:webHidden/>
          </w:rPr>
          <w:fldChar w:fldCharType="end"/>
        </w:r>
      </w:hyperlink>
    </w:p>
    <w:p w14:paraId="0CE9B666" w14:textId="0085BF17" w:rsidR="008E1635" w:rsidRDefault="00000000">
      <w:pPr>
        <w:pStyle w:val="TOC1"/>
        <w:rPr>
          <w:rFonts w:asciiTheme="minorHAnsi" w:eastAsiaTheme="minorEastAsia" w:hAnsiTheme="minorHAnsi" w:cstheme="minorBidi"/>
          <w:kern w:val="2"/>
          <w:sz w:val="24"/>
          <w:szCs w:val="24"/>
          <w14:ligatures w14:val="standardContextual"/>
        </w:rPr>
      </w:pPr>
      <w:hyperlink w:anchor="_Toc178340993" w:history="1">
        <w:r w:rsidR="008E1635" w:rsidRPr="00EB1650">
          <w:rPr>
            <w:rStyle w:val="Hyperlink"/>
            <w:lang w:val="en-GB"/>
          </w:rPr>
          <w:t>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ActivityComplex</w:t>
        </w:r>
        <w:r w:rsidR="008E1635">
          <w:rPr>
            <w:webHidden/>
          </w:rPr>
          <w:tab/>
        </w:r>
        <w:r w:rsidR="008E1635">
          <w:rPr>
            <w:webHidden/>
          </w:rPr>
          <w:fldChar w:fldCharType="begin"/>
        </w:r>
        <w:r w:rsidR="008E1635">
          <w:rPr>
            <w:webHidden/>
          </w:rPr>
          <w:instrText xml:space="preserve"> PAGEREF _Toc178340993 \h </w:instrText>
        </w:r>
        <w:r w:rsidR="008E1635">
          <w:rPr>
            <w:webHidden/>
          </w:rPr>
        </w:r>
        <w:r w:rsidR="008E1635">
          <w:rPr>
            <w:webHidden/>
          </w:rPr>
          <w:fldChar w:fldCharType="separate"/>
        </w:r>
        <w:r w:rsidR="00E9271C">
          <w:rPr>
            <w:webHidden/>
          </w:rPr>
          <w:t>32</w:t>
        </w:r>
        <w:r w:rsidR="008E1635">
          <w:rPr>
            <w:webHidden/>
          </w:rPr>
          <w:fldChar w:fldCharType="end"/>
        </w:r>
      </w:hyperlink>
    </w:p>
    <w:p w14:paraId="7D070E2A" w14:textId="7D60271E" w:rsidR="008E1635" w:rsidRDefault="00000000">
      <w:pPr>
        <w:pStyle w:val="TOC2"/>
        <w:rPr>
          <w:rFonts w:asciiTheme="minorHAnsi" w:eastAsiaTheme="minorEastAsia" w:hAnsiTheme="minorHAnsi" w:cstheme="minorBidi"/>
          <w:kern w:val="2"/>
          <w:sz w:val="24"/>
          <w:szCs w:val="24"/>
          <w14:ligatures w14:val="standardContextual"/>
        </w:rPr>
      </w:pPr>
      <w:hyperlink w:anchor="_Toc178340994" w:history="1">
        <w:r w:rsidR="008E1635" w:rsidRPr="00EB1650">
          <w:rPr>
            <w:rStyle w:val="Hyperlink"/>
            <w:lang w:val="en-GB"/>
          </w:rPr>
          <w:t>6.1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_Toc178340994 \h </w:instrText>
        </w:r>
        <w:r w:rsidR="008E1635">
          <w:rPr>
            <w:webHidden/>
          </w:rPr>
        </w:r>
        <w:r w:rsidR="008E1635">
          <w:rPr>
            <w:webHidden/>
          </w:rPr>
          <w:fldChar w:fldCharType="separate"/>
        </w:r>
        <w:r w:rsidR="00E9271C">
          <w:rPr>
            <w:webHidden/>
          </w:rPr>
          <w:t>32</w:t>
        </w:r>
        <w:r w:rsidR="008E1635">
          <w:rPr>
            <w:webHidden/>
          </w:rPr>
          <w:fldChar w:fldCharType="end"/>
        </w:r>
      </w:hyperlink>
    </w:p>
    <w:p w14:paraId="12B75A6C" w14:textId="0F9988C8" w:rsidR="008E1635" w:rsidRDefault="00000000">
      <w:pPr>
        <w:pStyle w:val="TOC2"/>
        <w:rPr>
          <w:rFonts w:asciiTheme="minorHAnsi" w:eastAsiaTheme="minorEastAsia" w:hAnsiTheme="minorHAnsi" w:cstheme="minorBidi"/>
          <w:kern w:val="2"/>
          <w:sz w:val="24"/>
          <w:szCs w:val="24"/>
          <w14:ligatures w14:val="standardContextual"/>
        </w:rPr>
      </w:pPr>
      <w:hyperlink w:anchor="_Toc178340995" w:history="1">
        <w:r w:rsidR="008E1635" w:rsidRPr="00EB1650">
          <w:rPr>
            <w:rStyle w:val="Hyperlink"/>
            <w:lang w:val="en-GB"/>
          </w:rPr>
          <w:t>6.2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geometrySurvey</w:t>
        </w:r>
        <w:r w:rsidR="008E1635">
          <w:rPr>
            <w:webHidden/>
          </w:rPr>
          <w:tab/>
        </w:r>
        <w:r w:rsidR="008E1635">
          <w:rPr>
            <w:webHidden/>
          </w:rPr>
          <w:fldChar w:fldCharType="begin"/>
        </w:r>
        <w:r w:rsidR="008E1635">
          <w:rPr>
            <w:webHidden/>
          </w:rPr>
          <w:instrText xml:space="preserve"> PAGEREF _Toc178340995 \h </w:instrText>
        </w:r>
        <w:r w:rsidR="008E1635">
          <w:rPr>
            <w:webHidden/>
          </w:rPr>
        </w:r>
        <w:r w:rsidR="008E1635">
          <w:rPr>
            <w:webHidden/>
          </w:rPr>
          <w:fldChar w:fldCharType="separate"/>
        </w:r>
        <w:r w:rsidR="00E9271C">
          <w:rPr>
            <w:webHidden/>
          </w:rPr>
          <w:t>32</w:t>
        </w:r>
        <w:r w:rsidR="008E1635">
          <w:rPr>
            <w:webHidden/>
          </w:rPr>
          <w:fldChar w:fldCharType="end"/>
        </w:r>
      </w:hyperlink>
    </w:p>
    <w:p w14:paraId="1F1489C6" w14:textId="5F677586" w:rsidR="008E1635" w:rsidRDefault="00000000">
      <w:pPr>
        <w:pStyle w:val="TOC2"/>
        <w:rPr>
          <w:rFonts w:asciiTheme="minorHAnsi" w:eastAsiaTheme="minorEastAsia" w:hAnsiTheme="minorHAnsi" w:cstheme="minorBidi"/>
          <w:kern w:val="2"/>
          <w:sz w:val="24"/>
          <w:szCs w:val="24"/>
          <w14:ligatures w14:val="standardContextual"/>
        </w:rPr>
      </w:pPr>
      <w:hyperlink w:anchor="_Toc178340996" w:history="1">
        <w:r w:rsidR="008E1635" w:rsidRPr="00EB1650">
          <w:rPr>
            <w:rStyle w:val="Hyperlink"/>
            <w:lang w:val="en-GB"/>
          </w:rPr>
          <w:t>6.3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Associations</w:t>
        </w:r>
        <w:r w:rsidR="008E1635">
          <w:rPr>
            <w:webHidden/>
          </w:rPr>
          <w:tab/>
        </w:r>
        <w:r w:rsidR="008E1635">
          <w:rPr>
            <w:webHidden/>
          </w:rPr>
          <w:fldChar w:fldCharType="begin"/>
        </w:r>
        <w:r w:rsidR="008E1635">
          <w:rPr>
            <w:webHidden/>
          </w:rPr>
          <w:instrText xml:space="preserve"> PAGEREF _Toc178340996 \h </w:instrText>
        </w:r>
        <w:r w:rsidR="008E1635">
          <w:rPr>
            <w:webHidden/>
          </w:rPr>
        </w:r>
        <w:r w:rsidR="008E1635">
          <w:rPr>
            <w:webHidden/>
          </w:rPr>
          <w:fldChar w:fldCharType="separate"/>
        </w:r>
        <w:r w:rsidR="00E9271C">
          <w:rPr>
            <w:webHidden/>
          </w:rPr>
          <w:t>33</w:t>
        </w:r>
        <w:r w:rsidR="008E1635">
          <w:rPr>
            <w:webHidden/>
          </w:rPr>
          <w:fldChar w:fldCharType="end"/>
        </w:r>
      </w:hyperlink>
    </w:p>
    <w:p w14:paraId="71F62EAB" w14:textId="6F490480" w:rsidR="008E1635" w:rsidRDefault="00000000">
      <w:pPr>
        <w:pStyle w:val="TOC1"/>
        <w:rPr>
          <w:rFonts w:asciiTheme="minorHAnsi" w:eastAsiaTheme="minorEastAsia" w:hAnsiTheme="minorHAnsi" w:cstheme="minorBidi"/>
          <w:kern w:val="2"/>
          <w:sz w:val="24"/>
          <w:szCs w:val="24"/>
          <w14:ligatures w14:val="standardContextual"/>
        </w:rPr>
      </w:pPr>
      <w:hyperlink w:anchor="_Toc178340997" w:history="1">
        <w:r w:rsidR="008E1635" w:rsidRPr="00EB1650">
          <w:rPr>
            <w:rStyle w:val="Hyperlink"/>
            <w:lang w:val="en-GB"/>
          </w:rPr>
          <w:t>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TopographicalElement</w:t>
        </w:r>
        <w:r w:rsidR="008E1635">
          <w:rPr>
            <w:webHidden/>
          </w:rPr>
          <w:tab/>
        </w:r>
        <w:r w:rsidR="008E1635">
          <w:rPr>
            <w:webHidden/>
          </w:rPr>
          <w:fldChar w:fldCharType="begin"/>
        </w:r>
        <w:r w:rsidR="008E1635">
          <w:rPr>
            <w:webHidden/>
          </w:rPr>
          <w:instrText xml:space="preserve"> PAGEREF _Toc178340997 \h </w:instrText>
        </w:r>
        <w:r w:rsidR="008E1635">
          <w:rPr>
            <w:webHidden/>
          </w:rPr>
        </w:r>
        <w:r w:rsidR="008E1635">
          <w:rPr>
            <w:webHidden/>
          </w:rPr>
          <w:fldChar w:fldCharType="separate"/>
        </w:r>
        <w:r w:rsidR="00E9271C">
          <w:rPr>
            <w:webHidden/>
          </w:rPr>
          <w:t>34</w:t>
        </w:r>
        <w:r w:rsidR="008E1635">
          <w:rPr>
            <w:webHidden/>
          </w:rPr>
          <w:fldChar w:fldCharType="end"/>
        </w:r>
      </w:hyperlink>
    </w:p>
    <w:p w14:paraId="0C6949BD" w14:textId="00B567FD" w:rsidR="008E1635" w:rsidRDefault="00000000">
      <w:pPr>
        <w:pStyle w:val="TOC2"/>
        <w:rPr>
          <w:rFonts w:asciiTheme="minorHAnsi" w:eastAsiaTheme="minorEastAsia" w:hAnsiTheme="minorHAnsi" w:cstheme="minorBidi"/>
          <w:kern w:val="2"/>
          <w:sz w:val="24"/>
          <w:szCs w:val="24"/>
          <w14:ligatures w14:val="standardContextual"/>
        </w:rPr>
      </w:pPr>
      <w:hyperlink w:anchor="_Toc178340998" w:history="1">
        <w:r w:rsidR="008E1635" w:rsidRPr="00EB1650">
          <w:rPr>
            <w:rStyle w:val="Hyperlink"/>
            <w:lang w:val="en-GB"/>
          </w:rPr>
          <w:t>7.1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_Toc178340998 \h </w:instrText>
        </w:r>
        <w:r w:rsidR="008E1635">
          <w:rPr>
            <w:webHidden/>
          </w:rPr>
        </w:r>
        <w:r w:rsidR="008E1635">
          <w:rPr>
            <w:webHidden/>
          </w:rPr>
          <w:fldChar w:fldCharType="separate"/>
        </w:r>
        <w:r w:rsidR="00E9271C">
          <w:rPr>
            <w:webHidden/>
          </w:rPr>
          <w:t>34</w:t>
        </w:r>
        <w:r w:rsidR="008E1635">
          <w:rPr>
            <w:webHidden/>
          </w:rPr>
          <w:fldChar w:fldCharType="end"/>
        </w:r>
      </w:hyperlink>
    </w:p>
    <w:p w14:paraId="3E3E95A0" w14:textId="51968E8C" w:rsidR="008E1635" w:rsidRDefault="00000000">
      <w:pPr>
        <w:pStyle w:val="TOC2"/>
        <w:rPr>
          <w:rFonts w:asciiTheme="minorHAnsi" w:eastAsiaTheme="minorEastAsia" w:hAnsiTheme="minorHAnsi" w:cstheme="minorBidi"/>
          <w:kern w:val="2"/>
          <w:sz w:val="24"/>
          <w:szCs w:val="24"/>
          <w14:ligatures w14:val="standardContextual"/>
        </w:rPr>
      </w:pPr>
      <w:hyperlink w:anchor="_Toc178340999" w:history="1">
        <w:r w:rsidR="008E1635" w:rsidRPr="00EB1650">
          <w:rPr>
            <w:rStyle w:val="Hyperlink"/>
            <w:lang w:val="en-GB"/>
          </w:rPr>
          <w:t>7.2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locationSurvey</w:t>
        </w:r>
        <w:r w:rsidR="008E1635">
          <w:rPr>
            <w:webHidden/>
          </w:rPr>
          <w:tab/>
        </w:r>
        <w:r w:rsidR="008E1635">
          <w:rPr>
            <w:webHidden/>
          </w:rPr>
          <w:fldChar w:fldCharType="begin"/>
        </w:r>
        <w:r w:rsidR="008E1635">
          <w:rPr>
            <w:webHidden/>
          </w:rPr>
          <w:instrText xml:space="preserve"> PAGEREF _Toc178340999 \h </w:instrText>
        </w:r>
        <w:r w:rsidR="008E1635">
          <w:rPr>
            <w:webHidden/>
          </w:rPr>
        </w:r>
        <w:r w:rsidR="008E1635">
          <w:rPr>
            <w:webHidden/>
          </w:rPr>
          <w:fldChar w:fldCharType="separate"/>
        </w:r>
        <w:r w:rsidR="00E9271C">
          <w:rPr>
            <w:webHidden/>
          </w:rPr>
          <w:t>34</w:t>
        </w:r>
        <w:r w:rsidR="008E1635">
          <w:rPr>
            <w:webHidden/>
          </w:rPr>
          <w:fldChar w:fldCharType="end"/>
        </w:r>
      </w:hyperlink>
    </w:p>
    <w:p w14:paraId="01FEFD49" w14:textId="23BBA94A" w:rsidR="008E1635" w:rsidRDefault="00000000">
      <w:pPr>
        <w:pStyle w:val="TOC2"/>
        <w:rPr>
          <w:rFonts w:asciiTheme="minorHAnsi" w:eastAsiaTheme="minorEastAsia" w:hAnsiTheme="minorHAnsi" w:cstheme="minorBidi"/>
          <w:kern w:val="2"/>
          <w:sz w:val="24"/>
          <w:szCs w:val="24"/>
          <w14:ligatures w14:val="standardContextual"/>
        </w:rPr>
      </w:pPr>
      <w:hyperlink w:anchor="_Toc178341000" w:history="1">
        <w:r w:rsidR="008E1635" w:rsidRPr="00EB1650">
          <w:rPr>
            <w:rStyle w:val="Hyperlink"/>
            <w:lang w:val="en-GB"/>
          </w:rPr>
          <w:t>7.3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extraTopografieType</w:t>
        </w:r>
        <w:r w:rsidR="008E1635">
          <w:rPr>
            <w:webHidden/>
          </w:rPr>
          <w:tab/>
        </w:r>
        <w:r w:rsidR="008E1635">
          <w:rPr>
            <w:webHidden/>
          </w:rPr>
          <w:fldChar w:fldCharType="begin"/>
        </w:r>
        <w:r w:rsidR="008E1635">
          <w:rPr>
            <w:webHidden/>
          </w:rPr>
          <w:instrText xml:space="preserve"> PAGEREF _Toc178341000 \h </w:instrText>
        </w:r>
        <w:r w:rsidR="008E1635">
          <w:rPr>
            <w:webHidden/>
          </w:rPr>
        </w:r>
        <w:r w:rsidR="008E1635">
          <w:rPr>
            <w:webHidden/>
          </w:rPr>
          <w:fldChar w:fldCharType="separate"/>
        </w:r>
        <w:r w:rsidR="00E9271C">
          <w:rPr>
            <w:webHidden/>
          </w:rPr>
          <w:t>35</w:t>
        </w:r>
        <w:r w:rsidR="008E1635">
          <w:rPr>
            <w:webHidden/>
          </w:rPr>
          <w:fldChar w:fldCharType="end"/>
        </w:r>
      </w:hyperlink>
    </w:p>
    <w:p w14:paraId="2E478B0C" w14:textId="2CA0E50B" w:rsidR="008E1635" w:rsidRDefault="00000000">
      <w:pPr>
        <w:pStyle w:val="TOC2"/>
        <w:rPr>
          <w:rFonts w:asciiTheme="minorHAnsi" w:eastAsiaTheme="minorEastAsia" w:hAnsiTheme="minorHAnsi" w:cstheme="minorBidi"/>
          <w:kern w:val="2"/>
          <w:sz w:val="24"/>
          <w:szCs w:val="24"/>
          <w14:ligatures w14:val="standardContextual"/>
        </w:rPr>
      </w:pPr>
      <w:hyperlink w:anchor="_Toc178341001" w:history="1">
        <w:r w:rsidR="008E1635" w:rsidRPr="00EB1650">
          <w:rPr>
            <w:rStyle w:val="Hyperlink"/>
            <w:lang w:val="en-GB"/>
          </w:rPr>
          <w:t>7.4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Associations</w:t>
        </w:r>
        <w:r w:rsidR="008E1635">
          <w:rPr>
            <w:webHidden/>
          </w:rPr>
          <w:tab/>
        </w:r>
        <w:r w:rsidR="008E1635">
          <w:rPr>
            <w:webHidden/>
          </w:rPr>
          <w:fldChar w:fldCharType="begin"/>
        </w:r>
        <w:r w:rsidR="008E1635">
          <w:rPr>
            <w:webHidden/>
          </w:rPr>
          <w:instrText xml:space="preserve"> PAGEREF _Toc178341001 \h </w:instrText>
        </w:r>
        <w:r w:rsidR="008E1635">
          <w:rPr>
            <w:webHidden/>
          </w:rPr>
        </w:r>
        <w:r w:rsidR="008E1635">
          <w:rPr>
            <w:webHidden/>
          </w:rPr>
          <w:fldChar w:fldCharType="separate"/>
        </w:r>
        <w:r w:rsidR="00E9271C">
          <w:rPr>
            <w:webHidden/>
          </w:rPr>
          <w:t>35</w:t>
        </w:r>
        <w:r w:rsidR="008E1635">
          <w:rPr>
            <w:webHidden/>
          </w:rPr>
          <w:fldChar w:fldCharType="end"/>
        </w:r>
      </w:hyperlink>
    </w:p>
    <w:p w14:paraId="09AE27AD" w14:textId="41A1F697" w:rsidR="008E1635" w:rsidRDefault="00000000">
      <w:pPr>
        <w:pStyle w:val="TOC1"/>
        <w:rPr>
          <w:rFonts w:asciiTheme="minorHAnsi" w:eastAsiaTheme="minorEastAsia" w:hAnsiTheme="minorHAnsi" w:cstheme="minorBidi"/>
          <w:kern w:val="2"/>
          <w:sz w:val="24"/>
          <w:szCs w:val="24"/>
          <w14:ligatures w14:val="standardContextual"/>
        </w:rPr>
      </w:pPr>
      <w:hyperlink w:anchor="_Toc178341002" w:history="1">
        <w:r w:rsidR="008E1635" w:rsidRPr="00EB1650">
          <w:rPr>
            <w:rStyle w:val="Hyperlink"/>
            <w:lang w:val="en-GB"/>
          </w:rPr>
          <w:t>8</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ProtectedArea</w:t>
        </w:r>
        <w:r w:rsidR="008E1635">
          <w:rPr>
            <w:webHidden/>
          </w:rPr>
          <w:tab/>
        </w:r>
        <w:r w:rsidR="008E1635">
          <w:rPr>
            <w:webHidden/>
          </w:rPr>
          <w:fldChar w:fldCharType="begin"/>
        </w:r>
        <w:r w:rsidR="008E1635">
          <w:rPr>
            <w:webHidden/>
          </w:rPr>
          <w:instrText xml:space="preserve"> PAGEREF _Toc178341002 \h </w:instrText>
        </w:r>
        <w:r w:rsidR="008E1635">
          <w:rPr>
            <w:webHidden/>
          </w:rPr>
        </w:r>
        <w:r w:rsidR="008E1635">
          <w:rPr>
            <w:webHidden/>
          </w:rPr>
          <w:fldChar w:fldCharType="separate"/>
        </w:r>
        <w:r w:rsidR="00E9271C">
          <w:rPr>
            <w:webHidden/>
          </w:rPr>
          <w:t>36</w:t>
        </w:r>
        <w:r w:rsidR="008E1635">
          <w:rPr>
            <w:webHidden/>
          </w:rPr>
          <w:fldChar w:fldCharType="end"/>
        </w:r>
      </w:hyperlink>
    </w:p>
    <w:p w14:paraId="7934D9EE" w14:textId="611FA8A0" w:rsidR="008E1635" w:rsidRDefault="00000000">
      <w:pPr>
        <w:pStyle w:val="TOC2"/>
        <w:rPr>
          <w:rFonts w:asciiTheme="minorHAnsi" w:eastAsiaTheme="minorEastAsia" w:hAnsiTheme="minorHAnsi" w:cstheme="minorBidi"/>
          <w:kern w:val="2"/>
          <w:sz w:val="24"/>
          <w:szCs w:val="24"/>
          <w14:ligatures w14:val="standardContextual"/>
        </w:rPr>
      </w:pPr>
      <w:hyperlink w:anchor="_Toc178341003" w:history="1">
        <w:r w:rsidR="008E1635" w:rsidRPr="00EB1650">
          <w:rPr>
            <w:rStyle w:val="Hyperlink"/>
            <w:lang w:val="en-GB"/>
          </w:rPr>
          <w:t>8.1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_Toc178341003 \h </w:instrText>
        </w:r>
        <w:r w:rsidR="008E1635">
          <w:rPr>
            <w:webHidden/>
          </w:rPr>
        </w:r>
        <w:r w:rsidR="008E1635">
          <w:rPr>
            <w:webHidden/>
          </w:rPr>
          <w:fldChar w:fldCharType="separate"/>
        </w:r>
        <w:r w:rsidR="00E9271C">
          <w:rPr>
            <w:webHidden/>
          </w:rPr>
          <w:t>36</w:t>
        </w:r>
        <w:r w:rsidR="008E1635">
          <w:rPr>
            <w:webHidden/>
          </w:rPr>
          <w:fldChar w:fldCharType="end"/>
        </w:r>
      </w:hyperlink>
    </w:p>
    <w:p w14:paraId="7B99879A" w14:textId="6B3CBC91" w:rsidR="008E1635" w:rsidRDefault="00000000">
      <w:pPr>
        <w:pStyle w:val="TOC2"/>
        <w:rPr>
          <w:rFonts w:asciiTheme="minorHAnsi" w:eastAsiaTheme="minorEastAsia" w:hAnsiTheme="minorHAnsi" w:cstheme="minorBidi"/>
          <w:kern w:val="2"/>
          <w:sz w:val="24"/>
          <w:szCs w:val="24"/>
          <w14:ligatures w14:val="standardContextual"/>
        </w:rPr>
      </w:pPr>
      <w:hyperlink w:anchor="_Toc178341004" w:history="1">
        <w:r w:rsidR="008E1635" w:rsidRPr="00EB1650">
          <w:rPr>
            <w:rStyle w:val="Hyperlink"/>
            <w:lang w:val="en-GB"/>
          </w:rPr>
          <w:t>8.2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geometrySurvey</w:t>
        </w:r>
        <w:r w:rsidR="008E1635">
          <w:rPr>
            <w:webHidden/>
          </w:rPr>
          <w:tab/>
        </w:r>
        <w:r w:rsidR="008E1635">
          <w:rPr>
            <w:webHidden/>
          </w:rPr>
          <w:fldChar w:fldCharType="begin"/>
        </w:r>
        <w:r w:rsidR="008E1635">
          <w:rPr>
            <w:webHidden/>
          </w:rPr>
          <w:instrText xml:space="preserve"> PAGEREF _Toc178341004 \h </w:instrText>
        </w:r>
        <w:r w:rsidR="008E1635">
          <w:rPr>
            <w:webHidden/>
          </w:rPr>
        </w:r>
        <w:r w:rsidR="008E1635">
          <w:rPr>
            <w:webHidden/>
          </w:rPr>
          <w:fldChar w:fldCharType="separate"/>
        </w:r>
        <w:r w:rsidR="00E9271C">
          <w:rPr>
            <w:webHidden/>
          </w:rPr>
          <w:t>36</w:t>
        </w:r>
        <w:r w:rsidR="008E1635">
          <w:rPr>
            <w:webHidden/>
          </w:rPr>
          <w:fldChar w:fldCharType="end"/>
        </w:r>
      </w:hyperlink>
    </w:p>
    <w:p w14:paraId="4BF420CC" w14:textId="6B53FDF3" w:rsidR="008E1635" w:rsidRDefault="00000000">
      <w:pPr>
        <w:pStyle w:val="TOC2"/>
        <w:rPr>
          <w:rFonts w:asciiTheme="minorHAnsi" w:eastAsiaTheme="minorEastAsia" w:hAnsiTheme="minorHAnsi" w:cstheme="minorBidi"/>
          <w:kern w:val="2"/>
          <w:sz w:val="24"/>
          <w:szCs w:val="24"/>
          <w14:ligatures w14:val="standardContextual"/>
        </w:rPr>
      </w:pPr>
      <w:hyperlink w:anchor="_Toc178341005" w:history="1">
        <w:r w:rsidR="008E1635" w:rsidRPr="00EB1650">
          <w:rPr>
            <w:rStyle w:val="Hyperlink"/>
            <w:lang w:val="en-GB"/>
          </w:rPr>
          <w:t>8.3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protectedAreaType</w:t>
        </w:r>
        <w:r w:rsidR="008E1635">
          <w:rPr>
            <w:webHidden/>
          </w:rPr>
          <w:tab/>
        </w:r>
        <w:r w:rsidR="008E1635">
          <w:rPr>
            <w:webHidden/>
          </w:rPr>
          <w:fldChar w:fldCharType="begin"/>
        </w:r>
        <w:r w:rsidR="008E1635">
          <w:rPr>
            <w:webHidden/>
          </w:rPr>
          <w:instrText xml:space="preserve"> PAGEREF _Toc178341005 \h </w:instrText>
        </w:r>
        <w:r w:rsidR="008E1635">
          <w:rPr>
            <w:webHidden/>
          </w:rPr>
        </w:r>
        <w:r w:rsidR="008E1635">
          <w:rPr>
            <w:webHidden/>
          </w:rPr>
          <w:fldChar w:fldCharType="separate"/>
        </w:r>
        <w:r w:rsidR="00E9271C">
          <w:rPr>
            <w:webHidden/>
          </w:rPr>
          <w:t>36</w:t>
        </w:r>
        <w:r w:rsidR="008E1635">
          <w:rPr>
            <w:webHidden/>
          </w:rPr>
          <w:fldChar w:fldCharType="end"/>
        </w:r>
      </w:hyperlink>
    </w:p>
    <w:p w14:paraId="6F9B03B4" w14:textId="58E5E5BF" w:rsidR="008E1635" w:rsidRDefault="00000000">
      <w:pPr>
        <w:pStyle w:val="TOC1"/>
        <w:rPr>
          <w:rFonts w:asciiTheme="minorHAnsi" w:eastAsiaTheme="minorEastAsia" w:hAnsiTheme="minorHAnsi" w:cstheme="minorBidi"/>
          <w:kern w:val="2"/>
          <w:sz w:val="24"/>
          <w:szCs w:val="24"/>
          <w14:ligatures w14:val="standardContextual"/>
        </w:rPr>
      </w:pPr>
      <w:hyperlink w:anchor="_Toc178341006" w:history="1">
        <w:r w:rsidR="008E1635" w:rsidRPr="00EB1650">
          <w:rPr>
            <w:rStyle w:val="Hyperlink"/>
            <w:lang w:val="en-GB"/>
          </w:rPr>
          <w:t>9</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Document and ExtraPlan</w:t>
        </w:r>
        <w:r w:rsidR="008E1635">
          <w:rPr>
            <w:webHidden/>
          </w:rPr>
          <w:tab/>
        </w:r>
        <w:r w:rsidR="008E1635">
          <w:rPr>
            <w:webHidden/>
          </w:rPr>
          <w:fldChar w:fldCharType="begin"/>
        </w:r>
        <w:r w:rsidR="008E1635">
          <w:rPr>
            <w:webHidden/>
          </w:rPr>
          <w:instrText xml:space="preserve"> PAGEREF _Toc178341006 \h </w:instrText>
        </w:r>
        <w:r w:rsidR="008E1635">
          <w:rPr>
            <w:webHidden/>
          </w:rPr>
        </w:r>
        <w:r w:rsidR="008E1635">
          <w:rPr>
            <w:webHidden/>
          </w:rPr>
          <w:fldChar w:fldCharType="separate"/>
        </w:r>
        <w:r w:rsidR="00E9271C">
          <w:rPr>
            <w:webHidden/>
          </w:rPr>
          <w:t>37</w:t>
        </w:r>
        <w:r w:rsidR="008E1635">
          <w:rPr>
            <w:webHidden/>
          </w:rPr>
          <w:fldChar w:fldCharType="end"/>
        </w:r>
      </w:hyperlink>
    </w:p>
    <w:p w14:paraId="28EA092D" w14:textId="0404555B" w:rsidR="008E1635" w:rsidRDefault="00000000">
      <w:pPr>
        <w:pStyle w:val="TOC2"/>
        <w:rPr>
          <w:rFonts w:asciiTheme="minorHAnsi" w:eastAsiaTheme="minorEastAsia" w:hAnsiTheme="minorHAnsi" w:cstheme="minorBidi"/>
          <w:kern w:val="2"/>
          <w:sz w:val="24"/>
          <w:szCs w:val="24"/>
          <w14:ligatures w14:val="standardContextual"/>
        </w:rPr>
      </w:pPr>
      <w:hyperlink w:anchor="_Toc178341007" w:history="1">
        <w:r w:rsidR="008E1635" w:rsidRPr="00EB1650">
          <w:rPr>
            <w:rStyle w:val="Hyperlink"/>
            <w:lang w:val="en-GB"/>
          </w:rPr>
          <w:t>9.1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_Toc178341007 \h </w:instrText>
        </w:r>
        <w:r w:rsidR="008E1635">
          <w:rPr>
            <w:webHidden/>
          </w:rPr>
        </w:r>
        <w:r w:rsidR="008E1635">
          <w:rPr>
            <w:webHidden/>
          </w:rPr>
          <w:fldChar w:fldCharType="separate"/>
        </w:r>
        <w:r w:rsidR="00E9271C">
          <w:rPr>
            <w:webHidden/>
          </w:rPr>
          <w:t>37</w:t>
        </w:r>
        <w:r w:rsidR="008E1635">
          <w:rPr>
            <w:webHidden/>
          </w:rPr>
          <w:fldChar w:fldCharType="end"/>
        </w:r>
      </w:hyperlink>
    </w:p>
    <w:p w14:paraId="356ED5B2" w14:textId="22CC26DD" w:rsidR="008E1635" w:rsidRDefault="00000000">
      <w:pPr>
        <w:pStyle w:val="TOC2"/>
        <w:rPr>
          <w:rFonts w:asciiTheme="minorHAnsi" w:eastAsiaTheme="minorEastAsia" w:hAnsiTheme="minorHAnsi" w:cstheme="minorBidi"/>
          <w:kern w:val="2"/>
          <w:sz w:val="24"/>
          <w:szCs w:val="24"/>
          <w14:ligatures w14:val="standardContextual"/>
        </w:rPr>
      </w:pPr>
      <w:hyperlink w:anchor="_Toc178341008" w:history="1">
        <w:r w:rsidR="008E1635" w:rsidRPr="00EB1650">
          <w:rPr>
            <w:rStyle w:val="Hyperlink"/>
            <w:lang w:val="en-GB"/>
          </w:rPr>
          <w:t>9.2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bestandIdentificator</w:t>
        </w:r>
        <w:r w:rsidR="008E1635">
          <w:rPr>
            <w:webHidden/>
          </w:rPr>
          <w:tab/>
        </w:r>
        <w:r w:rsidR="008E1635">
          <w:rPr>
            <w:webHidden/>
          </w:rPr>
          <w:fldChar w:fldCharType="begin"/>
        </w:r>
        <w:r w:rsidR="008E1635">
          <w:rPr>
            <w:webHidden/>
          </w:rPr>
          <w:instrText xml:space="preserve"> PAGEREF _Toc178341008 \h </w:instrText>
        </w:r>
        <w:r w:rsidR="008E1635">
          <w:rPr>
            <w:webHidden/>
          </w:rPr>
        </w:r>
        <w:r w:rsidR="008E1635">
          <w:rPr>
            <w:webHidden/>
          </w:rPr>
          <w:fldChar w:fldCharType="separate"/>
        </w:r>
        <w:r w:rsidR="00E9271C">
          <w:rPr>
            <w:webHidden/>
          </w:rPr>
          <w:t>38</w:t>
        </w:r>
        <w:r w:rsidR="008E1635">
          <w:rPr>
            <w:webHidden/>
          </w:rPr>
          <w:fldChar w:fldCharType="end"/>
        </w:r>
      </w:hyperlink>
    </w:p>
    <w:p w14:paraId="7808D90A" w14:textId="30403E91" w:rsidR="008E1635" w:rsidRDefault="00000000">
      <w:pPr>
        <w:pStyle w:val="TOC2"/>
        <w:rPr>
          <w:rFonts w:asciiTheme="minorHAnsi" w:eastAsiaTheme="minorEastAsia" w:hAnsiTheme="minorHAnsi" w:cstheme="minorBidi"/>
          <w:kern w:val="2"/>
          <w:sz w:val="24"/>
          <w:szCs w:val="24"/>
          <w14:ligatures w14:val="standardContextual"/>
        </w:rPr>
      </w:pPr>
      <w:hyperlink w:anchor="_Toc178341009" w:history="1">
        <w:r w:rsidR="008E1635" w:rsidRPr="00EB1650">
          <w:rPr>
            <w:rStyle w:val="Hyperlink"/>
            <w:lang w:val="en-GB"/>
          </w:rPr>
          <w:t>9.3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locationSurvey</w:t>
        </w:r>
        <w:r w:rsidR="008E1635">
          <w:rPr>
            <w:webHidden/>
          </w:rPr>
          <w:tab/>
        </w:r>
        <w:r w:rsidR="008E1635">
          <w:rPr>
            <w:webHidden/>
          </w:rPr>
          <w:fldChar w:fldCharType="begin"/>
        </w:r>
        <w:r w:rsidR="008E1635">
          <w:rPr>
            <w:webHidden/>
          </w:rPr>
          <w:instrText xml:space="preserve"> PAGEREF _Toc178341009 \h </w:instrText>
        </w:r>
        <w:r w:rsidR="008E1635">
          <w:rPr>
            <w:webHidden/>
          </w:rPr>
        </w:r>
        <w:r w:rsidR="008E1635">
          <w:rPr>
            <w:webHidden/>
          </w:rPr>
          <w:fldChar w:fldCharType="separate"/>
        </w:r>
        <w:r w:rsidR="00E9271C">
          <w:rPr>
            <w:webHidden/>
          </w:rPr>
          <w:t>38</w:t>
        </w:r>
        <w:r w:rsidR="008E1635">
          <w:rPr>
            <w:webHidden/>
          </w:rPr>
          <w:fldChar w:fldCharType="end"/>
        </w:r>
      </w:hyperlink>
    </w:p>
    <w:p w14:paraId="067B4A80" w14:textId="2AD66C04" w:rsidR="008E1635" w:rsidRDefault="00000000">
      <w:pPr>
        <w:pStyle w:val="TOC2"/>
        <w:rPr>
          <w:rFonts w:asciiTheme="minorHAnsi" w:eastAsiaTheme="minorEastAsia" w:hAnsiTheme="minorHAnsi" w:cstheme="minorBidi"/>
          <w:kern w:val="2"/>
          <w:sz w:val="24"/>
          <w:szCs w:val="24"/>
          <w14:ligatures w14:val="standardContextual"/>
        </w:rPr>
      </w:pPr>
      <w:hyperlink w:anchor="_Toc178341010" w:history="1">
        <w:r w:rsidR="008E1635" w:rsidRPr="00EB1650">
          <w:rPr>
            <w:rStyle w:val="Hyperlink"/>
            <w:lang w:val="en-GB"/>
          </w:rPr>
          <w:t>9.4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Associations</w:t>
        </w:r>
        <w:r w:rsidR="008E1635">
          <w:rPr>
            <w:webHidden/>
          </w:rPr>
          <w:tab/>
        </w:r>
        <w:r w:rsidR="008E1635">
          <w:rPr>
            <w:webHidden/>
          </w:rPr>
          <w:fldChar w:fldCharType="begin"/>
        </w:r>
        <w:r w:rsidR="008E1635">
          <w:rPr>
            <w:webHidden/>
          </w:rPr>
          <w:instrText xml:space="preserve"> PAGEREF _Toc178341010 \h </w:instrText>
        </w:r>
        <w:r w:rsidR="008E1635">
          <w:rPr>
            <w:webHidden/>
          </w:rPr>
        </w:r>
        <w:r w:rsidR="008E1635">
          <w:rPr>
            <w:webHidden/>
          </w:rPr>
          <w:fldChar w:fldCharType="separate"/>
        </w:r>
        <w:r w:rsidR="00E9271C">
          <w:rPr>
            <w:webHidden/>
          </w:rPr>
          <w:t>39</w:t>
        </w:r>
        <w:r w:rsidR="008E1635">
          <w:rPr>
            <w:webHidden/>
          </w:rPr>
          <w:fldChar w:fldCharType="end"/>
        </w:r>
      </w:hyperlink>
    </w:p>
    <w:p w14:paraId="42E5B956" w14:textId="6E2CEF91" w:rsidR="008E1635" w:rsidRDefault="00000000">
      <w:pPr>
        <w:pStyle w:val="TOC1"/>
        <w:rPr>
          <w:rFonts w:asciiTheme="minorHAnsi" w:eastAsiaTheme="minorEastAsia" w:hAnsiTheme="minorHAnsi" w:cstheme="minorBidi"/>
          <w:kern w:val="2"/>
          <w:sz w:val="24"/>
          <w:szCs w:val="24"/>
          <w14:ligatures w14:val="standardContextual"/>
        </w:rPr>
      </w:pPr>
      <w:hyperlink w:anchor="_Toc178341011" w:history="1">
        <w:r w:rsidR="008E1635" w:rsidRPr="00EB1650">
          <w:rPr>
            <w:rStyle w:val="Hyperlink"/>
            <w:lang w:val="en-GB"/>
          </w:rPr>
          <w:t>10</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Annotation</w:t>
        </w:r>
        <w:r w:rsidR="008E1635">
          <w:rPr>
            <w:webHidden/>
          </w:rPr>
          <w:tab/>
        </w:r>
        <w:r w:rsidR="008E1635">
          <w:rPr>
            <w:webHidden/>
          </w:rPr>
          <w:fldChar w:fldCharType="begin"/>
        </w:r>
        <w:r w:rsidR="008E1635">
          <w:rPr>
            <w:webHidden/>
          </w:rPr>
          <w:instrText xml:space="preserve"> PAGEREF _Toc178341011 \h </w:instrText>
        </w:r>
        <w:r w:rsidR="008E1635">
          <w:rPr>
            <w:webHidden/>
          </w:rPr>
        </w:r>
        <w:r w:rsidR="008E1635">
          <w:rPr>
            <w:webHidden/>
          </w:rPr>
          <w:fldChar w:fldCharType="separate"/>
        </w:r>
        <w:r w:rsidR="00E9271C">
          <w:rPr>
            <w:webHidden/>
          </w:rPr>
          <w:t>40</w:t>
        </w:r>
        <w:r w:rsidR="008E1635">
          <w:rPr>
            <w:webHidden/>
          </w:rPr>
          <w:fldChar w:fldCharType="end"/>
        </w:r>
      </w:hyperlink>
    </w:p>
    <w:p w14:paraId="0203F1DC" w14:textId="1C9E8870" w:rsidR="008E1635" w:rsidRDefault="00000000">
      <w:pPr>
        <w:pStyle w:val="TOC2"/>
        <w:rPr>
          <w:rFonts w:asciiTheme="minorHAnsi" w:eastAsiaTheme="minorEastAsia" w:hAnsiTheme="minorHAnsi" w:cstheme="minorBidi"/>
          <w:kern w:val="2"/>
          <w:sz w:val="24"/>
          <w:szCs w:val="24"/>
          <w14:ligatures w14:val="standardContextual"/>
        </w:rPr>
      </w:pPr>
      <w:hyperlink w:anchor="_Toc178341012" w:history="1">
        <w:r w:rsidR="008E1635" w:rsidRPr="00EB1650">
          <w:rPr>
            <w:rStyle w:val="Hyperlink"/>
            <w:lang w:val="en-GB"/>
          </w:rPr>
          <w:t>10.1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_Toc178341012 \h </w:instrText>
        </w:r>
        <w:r w:rsidR="008E1635">
          <w:rPr>
            <w:webHidden/>
          </w:rPr>
        </w:r>
        <w:r w:rsidR="008E1635">
          <w:rPr>
            <w:webHidden/>
          </w:rPr>
          <w:fldChar w:fldCharType="separate"/>
        </w:r>
        <w:r w:rsidR="00E9271C">
          <w:rPr>
            <w:webHidden/>
          </w:rPr>
          <w:t>40</w:t>
        </w:r>
        <w:r w:rsidR="008E1635">
          <w:rPr>
            <w:webHidden/>
          </w:rPr>
          <w:fldChar w:fldCharType="end"/>
        </w:r>
      </w:hyperlink>
    </w:p>
    <w:p w14:paraId="6C6241B0" w14:textId="50B5C98F" w:rsidR="008E1635" w:rsidRDefault="00000000">
      <w:pPr>
        <w:pStyle w:val="TOC2"/>
        <w:rPr>
          <w:rFonts w:asciiTheme="minorHAnsi" w:eastAsiaTheme="minorEastAsia" w:hAnsiTheme="minorHAnsi" w:cstheme="minorBidi"/>
          <w:kern w:val="2"/>
          <w:sz w:val="24"/>
          <w:szCs w:val="24"/>
          <w14:ligatures w14:val="standardContextual"/>
        </w:rPr>
      </w:pPr>
      <w:hyperlink w:anchor="_Toc178341013" w:history="1">
        <w:r w:rsidR="008E1635" w:rsidRPr="00EB1650">
          <w:rPr>
            <w:rStyle w:val="Hyperlink"/>
            <w:lang w:val="en-GB"/>
          </w:rPr>
          <w:t>10.2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Associations</w:t>
        </w:r>
        <w:r w:rsidR="008E1635">
          <w:rPr>
            <w:webHidden/>
          </w:rPr>
          <w:tab/>
        </w:r>
        <w:r w:rsidR="008E1635">
          <w:rPr>
            <w:webHidden/>
          </w:rPr>
          <w:fldChar w:fldCharType="begin"/>
        </w:r>
        <w:r w:rsidR="008E1635">
          <w:rPr>
            <w:webHidden/>
          </w:rPr>
          <w:instrText xml:space="preserve"> PAGEREF _Toc178341013 \h </w:instrText>
        </w:r>
        <w:r w:rsidR="008E1635">
          <w:rPr>
            <w:webHidden/>
          </w:rPr>
        </w:r>
        <w:r w:rsidR="008E1635">
          <w:rPr>
            <w:webHidden/>
          </w:rPr>
          <w:fldChar w:fldCharType="separate"/>
        </w:r>
        <w:r w:rsidR="00E9271C">
          <w:rPr>
            <w:webHidden/>
          </w:rPr>
          <w:t>41</w:t>
        </w:r>
        <w:r w:rsidR="008E1635">
          <w:rPr>
            <w:webHidden/>
          </w:rPr>
          <w:fldChar w:fldCharType="end"/>
        </w:r>
      </w:hyperlink>
    </w:p>
    <w:p w14:paraId="107EE2B2" w14:textId="17825BFB" w:rsidR="008E1635" w:rsidRDefault="00000000">
      <w:pPr>
        <w:pStyle w:val="TOC1"/>
        <w:rPr>
          <w:rFonts w:asciiTheme="minorHAnsi" w:eastAsiaTheme="minorEastAsia" w:hAnsiTheme="minorHAnsi" w:cstheme="minorBidi"/>
          <w:kern w:val="2"/>
          <w:sz w:val="24"/>
          <w:szCs w:val="24"/>
          <w14:ligatures w14:val="standardContextual"/>
        </w:rPr>
      </w:pPr>
      <w:hyperlink w:anchor="_Toc178341014" w:history="1">
        <w:r w:rsidR="008E1635" w:rsidRPr="00EB1650">
          <w:rPr>
            <w:rStyle w:val="Hyperlink"/>
            <w:lang w:val="en-GB"/>
          </w:rPr>
          <w:t>11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Appurtenance</w:t>
        </w:r>
        <w:r w:rsidR="008E1635">
          <w:rPr>
            <w:webHidden/>
          </w:rPr>
          <w:tab/>
        </w:r>
        <w:r w:rsidR="008E1635">
          <w:rPr>
            <w:webHidden/>
          </w:rPr>
          <w:fldChar w:fldCharType="begin"/>
        </w:r>
        <w:r w:rsidR="008E1635">
          <w:rPr>
            <w:webHidden/>
          </w:rPr>
          <w:instrText xml:space="preserve"> PAGEREF _Toc178341014 \h </w:instrText>
        </w:r>
        <w:r w:rsidR="008E1635">
          <w:rPr>
            <w:webHidden/>
          </w:rPr>
        </w:r>
        <w:r w:rsidR="008E1635">
          <w:rPr>
            <w:webHidden/>
          </w:rPr>
          <w:fldChar w:fldCharType="separate"/>
        </w:r>
        <w:r w:rsidR="00E9271C">
          <w:rPr>
            <w:webHidden/>
          </w:rPr>
          <w:t>42</w:t>
        </w:r>
        <w:r w:rsidR="008E1635">
          <w:rPr>
            <w:webHidden/>
          </w:rPr>
          <w:fldChar w:fldCharType="end"/>
        </w:r>
      </w:hyperlink>
    </w:p>
    <w:p w14:paraId="6ECB847A" w14:textId="0E22ED8F" w:rsidR="008E1635" w:rsidRDefault="00000000">
      <w:pPr>
        <w:pStyle w:val="TOC2"/>
        <w:rPr>
          <w:rFonts w:asciiTheme="minorHAnsi" w:eastAsiaTheme="minorEastAsia" w:hAnsiTheme="minorHAnsi" w:cstheme="minorBidi"/>
          <w:kern w:val="2"/>
          <w:sz w:val="24"/>
          <w:szCs w:val="24"/>
          <w14:ligatures w14:val="standardContextual"/>
        </w:rPr>
      </w:pPr>
      <w:hyperlink w:anchor="_Toc178341015" w:history="1">
        <w:r w:rsidR="008E1635" w:rsidRPr="00EB1650">
          <w:rPr>
            <w:rStyle w:val="Hyperlink"/>
            <w:lang w:val="en-GB"/>
          </w:rPr>
          <w:t>11.1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_Toc178341015 \h </w:instrText>
        </w:r>
        <w:r w:rsidR="008E1635">
          <w:rPr>
            <w:webHidden/>
          </w:rPr>
        </w:r>
        <w:r w:rsidR="008E1635">
          <w:rPr>
            <w:webHidden/>
          </w:rPr>
          <w:fldChar w:fldCharType="separate"/>
        </w:r>
        <w:r w:rsidR="00E9271C">
          <w:rPr>
            <w:webHidden/>
          </w:rPr>
          <w:t>42</w:t>
        </w:r>
        <w:r w:rsidR="008E1635">
          <w:rPr>
            <w:webHidden/>
          </w:rPr>
          <w:fldChar w:fldCharType="end"/>
        </w:r>
      </w:hyperlink>
    </w:p>
    <w:p w14:paraId="10A636E8" w14:textId="3CA03B57" w:rsidR="008E1635" w:rsidRDefault="00000000">
      <w:pPr>
        <w:pStyle w:val="TOC2"/>
        <w:rPr>
          <w:rFonts w:asciiTheme="minorHAnsi" w:eastAsiaTheme="minorEastAsia" w:hAnsiTheme="minorHAnsi" w:cstheme="minorBidi"/>
          <w:kern w:val="2"/>
          <w:sz w:val="24"/>
          <w:szCs w:val="24"/>
          <w14:ligatures w14:val="standardContextual"/>
        </w:rPr>
      </w:pPr>
      <w:hyperlink w:anchor="_Toc178341016" w:history="1">
        <w:r w:rsidR="008E1635" w:rsidRPr="00EB1650">
          <w:rPr>
            <w:rStyle w:val="Hyperlink"/>
            <w:lang w:val="en-GB"/>
          </w:rPr>
          <w:t>11.2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geometrySurvey</w:t>
        </w:r>
        <w:r w:rsidR="008E1635">
          <w:rPr>
            <w:webHidden/>
          </w:rPr>
          <w:tab/>
        </w:r>
        <w:r w:rsidR="008E1635">
          <w:rPr>
            <w:webHidden/>
          </w:rPr>
          <w:fldChar w:fldCharType="begin"/>
        </w:r>
        <w:r w:rsidR="008E1635">
          <w:rPr>
            <w:webHidden/>
          </w:rPr>
          <w:instrText xml:space="preserve"> PAGEREF _Toc178341016 \h </w:instrText>
        </w:r>
        <w:r w:rsidR="008E1635">
          <w:rPr>
            <w:webHidden/>
          </w:rPr>
        </w:r>
        <w:r w:rsidR="008E1635">
          <w:rPr>
            <w:webHidden/>
          </w:rPr>
          <w:fldChar w:fldCharType="separate"/>
        </w:r>
        <w:r w:rsidR="00E9271C">
          <w:rPr>
            <w:webHidden/>
          </w:rPr>
          <w:t>42</w:t>
        </w:r>
        <w:r w:rsidR="008E1635">
          <w:rPr>
            <w:webHidden/>
          </w:rPr>
          <w:fldChar w:fldCharType="end"/>
        </w:r>
      </w:hyperlink>
    </w:p>
    <w:p w14:paraId="53951C0D" w14:textId="33EB443A" w:rsidR="008E1635" w:rsidRDefault="00000000">
      <w:pPr>
        <w:pStyle w:val="TOC2"/>
        <w:rPr>
          <w:rFonts w:asciiTheme="minorHAnsi" w:eastAsiaTheme="minorEastAsia" w:hAnsiTheme="minorHAnsi" w:cstheme="minorBidi"/>
          <w:kern w:val="2"/>
          <w:sz w:val="24"/>
          <w:szCs w:val="24"/>
          <w14:ligatures w14:val="standardContextual"/>
        </w:rPr>
      </w:pPr>
      <w:hyperlink w:anchor="_Toc178341017" w:history="1">
        <w:r w:rsidR="008E1635" w:rsidRPr="00EB1650">
          <w:rPr>
            <w:rStyle w:val="Hyperlink"/>
            <w:lang w:val="en-GB"/>
          </w:rPr>
          <w:t>11.3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elevatedRisk</w:t>
        </w:r>
        <w:r w:rsidR="008E1635">
          <w:rPr>
            <w:webHidden/>
          </w:rPr>
          <w:tab/>
        </w:r>
        <w:r w:rsidR="008E1635">
          <w:rPr>
            <w:webHidden/>
          </w:rPr>
          <w:fldChar w:fldCharType="begin"/>
        </w:r>
        <w:r w:rsidR="008E1635">
          <w:rPr>
            <w:webHidden/>
          </w:rPr>
          <w:instrText xml:space="preserve"> PAGEREF _Toc178341017 \h </w:instrText>
        </w:r>
        <w:r w:rsidR="008E1635">
          <w:rPr>
            <w:webHidden/>
          </w:rPr>
        </w:r>
        <w:r w:rsidR="008E1635">
          <w:rPr>
            <w:webHidden/>
          </w:rPr>
          <w:fldChar w:fldCharType="separate"/>
        </w:r>
        <w:r w:rsidR="00E9271C">
          <w:rPr>
            <w:webHidden/>
          </w:rPr>
          <w:t>43</w:t>
        </w:r>
        <w:r w:rsidR="008E1635">
          <w:rPr>
            <w:webHidden/>
          </w:rPr>
          <w:fldChar w:fldCharType="end"/>
        </w:r>
      </w:hyperlink>
    </w:p>
    <w:p w14:paraId="1A61FA4A" w14:textId="54C489D1" w:rsidR="008E1635" w:rsidRDefault="00000000">
      <w:pPr>
        <w:pStyle w:val="TOC2"/>
        <w:rPr>
          <w:rFonts w:asciiTheme="minorHAnsi" w:eastAsiaTheme="minorEastAsia" w:hAnsiTheme="minorHAnsi" w:cstheme="minorBidi"/>
          <w:kern w:val="2"/>
          <w:sz w:val="24"/>
          <w:szCs w:val="24"/>
          <w14:ligatures w14:val="standardContextual"/>
        </w:rPr>
      </w:pPr>
      <w:hyperlink w:anchor="_Toc178341018" w:history="1">
        <w:r w:rsidR="008E1635" w:rsidRPr="00EB1650">
          <w:rPr>
            <w:rStyle w:val="Hyperlink"/>
            <w:lang w:val="en-GB"/>
          </w:rPr>
          <w:t>11.4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visibility</w:t>
        </w:r>
        <w:r w:rsidR="008E1635">
          <w:rPr>
            <w:webHidden/>
          </w:rPr>
          <w:tab/>
        </w:r>
        <w:r w:rsidR="008E1635">
          <w:rPr>
            <w:webHidden/>
          </w:rPr>
          <w:fldChar w:fldCharType="begin"/>
        </w:r>
        <w:r w:rsidR="008E1635">
          <w:rPr>
            <w:webHidden/>
          </w:rPr>
          <w:instrText xml:space="preserve"> PAGEREF _Toc178341018 \h </w:instrText>
        </w:r>
        <w:r w:rsidR="008E1635">
          <w:rPr>
            <w:webHidden/>
          </w:rPr>
        </w:r>
        <w:r w:rsidR="008E1635">
          <w:rPr>
            <w:webHidden/>
          </w:rPr>
          <w:fldChar w:fldCharType="separate"/>
        </w:r>
        <w:r w:rsidR="00E9271C">
          <w:rPr>
            <w:webHidden/>
          </w:rPr>
          <w:t>43</w:t>
        </w:r>
        <w:r w:rsidR="008E1635">
          <w:rPr>
            <w:webHidden/>
          </w:rPr>
          <w:fldChar w:fldCharType="end"/>
        </w:r>
      </w:hyperlink>
    </w:p>
    <w:p w14:paraId="3BCB9B03" w14:textId="684E5263" w:rsidR="008E1635" w:rsidRDefault="00000000">
      <w:pPr>
        <w:pStyle w:val="TOC2"/>
        <w:rPr>
          <w:rFonts w:asciiTheme="minorHAnsi" w:eastAsiaTheme="minorEastAsia" w:hAnsiTheme="minorHAnsi" w:cstheme="minorBidi"/>
          <w:kern w:val="2"/>
          <w:sz w:val="24"/>
          <w:szCs w:val="24"/>
          <w14:ligatures w14:val="standardContextual"/>
        </w:rPr>
      </w:pPr>
      <w:hyperlink w:anchor="_Toc178341019" w:history="1">
        <w:r w:rsidR="008E1635" w:rsidRPr="00EB1650">
          <w:rPr>
            <w:rStyle w:val="Hyperlink"/>
            <w:lang w:val="en-GB"/>
          </w:rPr>
          <w:t>11.5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appearance</w:t>
        </w:r>
        <w:r w:rsidR="008E1635">
          <w:rPr>
            <w:webHidden/>
          </w:rPr>
          <w:tab/>
        </w:r>
        <w:r w:rsidR="008E1635">
          <w:rPr>
            <w:webHidden/>
          </w:rPr>
          <w:fldChar w:fldCharType="begin"/>
        </w:r>
        <w:r w:rsidR="008E1635">
          <w:rPr>
            <w:webHidden/>
          </w:rPr>
          <w:instrText xml:space="preserve"> PAGEREF _Toc178341019 \h </w:instrText>
        </w:r>
        <w:r w:rsidR="008E1635">
          <w:rPr>
            <w:webHidden/>
          </w:rPr>
        </w:r>
        <w:r w:rsidR="008E1635">
          <w:rPr>
            <w:webHidden/>
          </w:rPr>
          <w:fldChar w:fldCharType="separate"/>
        </w:r>
        <w:r w:rsidR="00E9271C">
          <w:rPr>
            <w:webHidden/>
          </w:rPr>
          <w:t>44</w:t>
        </w:r>
        <w:r w:rsidR="008E1635">
          <w:rPr>
            <w:webHidden/>
          </w:rPr>
          <w:fldChar w:fldCharType="end"/>
        </w:r>
      </w:hyperlink>
    </w:p>
    <w:p w14:paraId="0D06896D" w14:textId="7BBD2623" w:rsidR="008E1635" w:rsidRDefault="00000000">
      <w:pPr>
        <w:pStyle w:val="TOC2"/>
        <w:rPr>
          <w:rFonts w:asciiTheme="minorHAnsi" w:eastAsiaTheme="minorEastAsia" w:hAnsiTheme="minorHAnsi" w:cstheme="minorBidi"/>
          <w:kern w:val="2"/>
          <w:sz w:val="24"/>
          <w:szCs w:val="24"/>
          <w14:ligatures w14:val="standardContextual"/>
        </w:rPr>
      </w:pPr>
      <w:hyperlink w:anchor="_Toc178341020" w:history="1">
        <w:r w:rsidR="008E1635" w:rsidRPr="00EB1650">
          <w:rPr>
            <w:rStyle w:val="Hyperlink"/>
            <w:lang w:val="en-GB"/>
          </w:rPr>
          <w:t>11.6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depthDetail</w:t>
        </w:r>
        <w:r w:rsidR="008E1635">
          <w:rPr>
            <w:webHidden/>
          </w:rPr>
          <w:tab/>
        </w:r>
        <w:r w:rsidR="008E1635">
          <w:rPr>
            <w:webHidden/>
          </w:rPr>
          <w:fldChar w:fldCharType="begin"/>
        </w:r>
        <w:r w:rsidR="008E1635">
          <w:rPr>
            <w:webHidden/>
          </w:rPr>
          <w:instrText xml:space="preserve"> PAGEREF _Toc178341020 \h </w:instrText>
        </w:r>
        <w:r w:rsidR="008E1635">
          <w:rPr>
            <w:webHidden/>
          </w:rPr>
        </w:r>
        <w:r w:rsidR="008E1635">
          <w:rPr>
            <w:webHidden/>
          </w:rPr>
          <w:fldChar w:fldCharType="separate"/>
        </w:r>
        <w:r w:rsidR="00E9271C">
          <w:rPr>
            <w:webHidden/>
          </w:rPr>
          <w:t>45</w:t>
        </w:r>
        <w:r w:rsidR="008E1635">
          <w:rPr>
            <w:webHidden/>
          </w:rPr>
          <w:fldChar w:fldCharType="end"/>
        </w:r>
      </w:hyperlink>
    </w:p>
    <w:p w14:paraId="4ED2CB13" w14:textId="48DB100E" w:rsidR="008E1635" w:rsidRDefault="00000000">
      <w:pPr>
        <w:pStyle w:val="TOC2"/>
        <w:rPr>
          <w:rFonts w:asciiTheme="minorHAnsi" w:eastAsiaTheme="minorEastAsia" w:hAnsiTheme="minorHAnsi" w:cstheme="minorBidi"/>
          <w:kern w:val="2"/>
          <w:sz w:val="24"/>
          <w:szCs w:val="24"/>
          <w14:ligatures w14:val="standardContextual"/>
        </w:rPr>
      </w:pPr>
      <w:hyperlink w:anchor="_Toc178341021" w:history="1">
        <w:r w:rsidR="008E1635" w:rsidRPr="00EB1650">
          <w:rPr>
            <w:rStyle w:val="Hyperlink"/>
            <w:lang w:val="en-GB"/>
          </w:rPr>
          <w:t>11.7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documentation and annotation</w:t>
        </w:r>
        <w:r w:rsidR="008E1635">
          <w:rPr>
            <w:webHidden/>
          </w:rPr>
          <w:tab/>
        </w:r>
        <w:r w:rsidR="008E1635">
          <w:rPr>
            <w:webHidden/>
          </w:rPr>
          <w:fldChar w:fldCharType="begin"/>
        </w:r>
        <w:r w:rsidR="008E1635">
          <w:rPr>
            <w:webHidden/>
          </w:rPr>
          <w:instrText xml:space="preserve"> PAGEREF _Toc178341021 \h </w:instrText>
        </w:r>
        <w:r w:rsidR="008E1635">
          <w:rPr>
            <w:webHidden/>
          </w:rPr>
        </w:r>
        <w:r w:rsidR="008E1635">
          <w:rPr>
            <w:webHidden/>
          </w:rPr>
          <w:fldChar w:fldCharType="separate"/>
        </w:r>
        <w:r w:rsidR="00E9271C">
          <w:rPr>
            <w:webHidden/>
          </w:rPr>
          <w:t>45</w:t>
        </w:r>
        <w:r w:rsidR="008E1635">
          <w:rPr>
            <w:webHidden/>
          </w:rPr>
          <w:fldChar w:fldCharType="end"/>
        </w:r>
      </w:hyperlink>
    </w:p>
    <w:p w14:paraId="07C585C0" w14:textId="05657AC4" w:rsidR="008E1635" w:rsidRDefault="00000000">
      <w:pPr>
        <w:pStyle w:val="TOC1"/>
        <w:rPr>
          <w:rFonts w:asciiTheme="minorHAnsi" w:eastAsiaTheme="minorEastAsia" w:hAnsiTheme="minorHAnsi" w:cstheme="minorBidi"/>
          <w:kern w:val="2"/>
          <w:sz w:val="24"/>
          <w:szCs w:val="24"/>
          <w14:ligatures w14:val="standardContextual"/>
        </w:rPr>
      </w:pPr>
      <w:hyperlink w:anchor="_Toc178341022" w:history="1">
        <w:r w:rsidR="008E1635" w:rsidRPr="00EB1650">
          <w:rPr>
            <w:rStyle w:val="Hyperlink"/>
            <w:lang w:val="en-GB"/>
          </w:rPr>
          <w:t>12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Connection</w:t>
        </w:r>
        <w:r w:rsidR="008E1635">
          <w:rPr>
            <w:webHidden/>
          </w:rPr>
          <w:tab/>
        </w:r>
        <w:r w:rsidR="008E1635">
          <w:rPr>
            <w:webHidden/>
          </w:rPr>
          <w:fldChar w:fldCharType="begin"/>
        </w:r>
        <w:r w:rsidR="008E1635">
          <w:rPr>
            <w:webHidden/>
          </w:rPr>
          <w:instrText xml:space="preserve"> PAGEREF _Toc178341022 \h </w:instrText>
        </w:r>
        <w:r w:rsidR="008E1635">
          <w:rPr>
            <w:webHidden/>
          </w:rPr>
        </w:r>
        <w:r w:rsidR="008E1635">
          <w:rPr>
            <w:webHidden/>
          </w:rPr>
          <w:fldChar w:fldCharType="separate"/>
        </w:r>
        <w:r w:rsidR="00E9271C">
          <w:rPr>
            <w:webHidden/>
          </w:rPr>
          <w:t>46</w:t>
        </w:r>
        <w:r w:rsidR="008E1635">
          <w:rPr>
            <w:webHidden/>
          </w:rPr>
          <w:fldChar w:fldCharType="end"/>
        </w:r>
      </w:hyperlink>
    </w:p>
    <w:p w14:paraId="3FA8D52A" w14:textId="668990FE" w:rsidR="008E1635" w:rsidRDefault="00000000">
      <w:pPr>
        <w:pStyle w:val="TOC1"/>
        <w:rPr>
          <w:rFonts w:asciiTheme="minorHAnsi" w:eastAsiaTheme="minorEastAsia" w:hAnsiTheme="minorHAnsi" w:cstheme="minorBidi"/>
          <w:kern w:val="2"/>
          <w:sz w:val="24"/>
          <w:szCs w:val="24"/>
          <w14:ligatures w14:val="standardContextual"/>
        </w:rPr>
      </w:pPr>
      <w:hyperlink w:anchor="_Toc178341023" w:history="1">
        <w:r w:rsidR="008E1635" w:rsidRPr="00EB1650">
          <w:rPr>
            <w:rStyle w:val="Hyperlink"/>
            <w:lang w:val="en-GB"/>
          </w:rPr>
          <w:t>13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UtilityNodeContainers: Tower, Pole, Manhole and Cabinet</w:t>
        </w:r>
        <w:r w:rsidR="008E1635">
          <w:rPr>
            <w:webHidden/>
          </w:rPr>
          <w:tab/>
        </w:r>
        <w:r w:rsidR="008E1635">
          <w:rPr>
            <w:webHidden/>
          </w:rPr>
          <w:fldChar w:fldCharType="begin"/>
        </w:r>
        <w:r w:rsidR="008E1635">
          <w:rPr>
            <w:webHidden/>
          </w:rPr>
          <w:instrText xml:space="preserve"> PAGEREF _Toc178341023 \h </w:instrText>
        </w:r>
        <w:r w:rsidR="008E1635">
          <w:rPr>
            <w:webHidden/>
          </w:rPr>
        </w:r>
        <w:r w:rsidR="008E1635">
          <w:rPr>
            <w:webHidden/>
          </w:rPr>
          <w:fldChar w:fldCharType="separate"/>
        </w:r>
        <w:r w:rsidR="00E9271C">
          <w:rPr>
            <w:webHidden/>
          </w:rPr>
          <w:t>49</w:t>
        </w:r>
        <w:r w:rsidR="008E1635">
          <w:rPr>
            <w:webHidden/>
          </w:rPr>
          <w:fldChar w:fldCharType="end"/>
        </w:r>
      </w:hyperlink>
    </w:p>
    <w:p w14:paraId="4B0691DC" w14:textId="0F1F3F5F" w:rsidR="008E1635" w:rsidRDefault="00000000">
      <w:pPr>
        <w:pStyle w:val="TOC1"/>
        <w:rPr>
          <w:rFonts w:asciiTheme="minorHAnsi" w:eastAsiaTheme="minorEastAsia" w:hAnsiTheme="minorHAnsi" w:cstheme="minorBidi"/>
          <w:kern w:val="2"/>
          <w:sz w:val="24"/>
          <w:szCs w:val="24"/>
          <w14:ligatures w14:val="standardContextual"/>
        </w:rPr>
      </w:pPr>
      <w:hyperlink w:anchor="_Toc178341024" w:history="1">
        <w:r w:rsidR="008E1635" w:rsidRPr="00EB1650">
          <w:rPr>
            <w:rStyle w:val="Hyperlink"/>
            <w:lang w:val="en-GB"/>
          </w:rPr>
          <w:t>14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Cables: ElectricityCable and TelecommunicationsCable</w:t>
        </w:r>
        <w:r w:rsidR="008E1635">
          <w:rPr>
            <w:webHidden/>
          </w:rPr>
          <w:tab/>
        </w:r>
        <w:r w:rsidR="008E1635">
          <w:rPr>
            <w:webHidden/>
          </w:rPr>
          <w:fldChar w:fldCharType="begin"/>
        </w:r>
        <w:r w:rsidR="008E1635">
          <w:rPr>
            <w:webHidden/>
          </w:rPr>
          <w:instrText xml:space="preserve"> PAGEREF _Toc178341024 \h </w:instrText>
        </w:r>
        <w:r w:rsidR="008E1635">
          <w:rPr>
            <w:webHidden/>
          </w:rPr>
        </w:r>
        <w:r w:rsidR="008E1635">
          <w:rPr>
            <w:webHidden/>
          </w:rPr>
          <w:fldChar w:fldCharType="separate"/>
        </w:r>
        <w:r w:rsidR="00E9271C">
          <w:rPr>
            <w:webHidden/>
          </w:rPr>
          <w:t>50</w:t>
        </w:r>
        <w:r w:rsidR="008E1635">
          <w:rPr>
            <w:webHidden/>
          </w:rPr>
          <w:fldChar w:fldCharType="end"/>
        </w:r>
      </w:hyperlink>
    </w:p>
    <w:p w14:paraId="56168A73" w14:textId="65B1E362" w:rsidR="008E1635" w:rsidRDefault="00000000">
      <w:pPr>
        <w:pStyle w:val="TOC2"/>
        <w:rPr>
          <w:rFonts w:asciiTheme="minorHAnsi" w:eastAsiaTheme="minorEastAsia" w:hAnsiTheme="minorHAnsi" w:cstheme="minorBidi"/>
          <w:kern w:val="2"/>
          <w:sz w:val="24"/>
          <w:szCs w:val="24"/>
          <w14:ligatures w14:val="standardContextual"/>
        </w:rPr>
      </w:pPr>
      <w:hyperlink w:anchor="_Toc178341025" w:history="1">
        <w:r w:rsidR="008E1635" w:rsidRPr="00EB1650">
          <w:rPr>
            <w:rStyle w:val="Hyperlink"/>
            <w:lang w:val="en-GB"/>
          </w:rPr>
          <w:t>14.1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_Toc178341025 \h </w:instrText>
        </w:r>
        <w:r w:rsidR="008E1635">
          <w:rPr>
            <w:webHidden/>
          </w:rPr>
        </w:r>
        <w:r w:rsidR="008E1635">
          <w:rPr>
            <w:webHidden/>
          </w:rPr>
          <w:fldChar w:fldCharType="separate"/>
        </w:r>
        <w:r w:rsidR="00E9271C">
          <w:rPr>
            <w:webHidden/>
          </w:rPr>
          <w:t>50</w:t>
        </w:r>
        <w:r w:rsidR="008E1635">
          <w:rPr>
            <w:webHidden/>
          </w:rPr>
          <w:fldChar w:fldCharType="end"/>
        </w:r>
      </w:hyperlink>
    </w:p>
    <w:p w14:paraId="39CA3C56" w14:textId="15A555FE" w:rsidR="008E1635" w:rsidRDefault="00000000">
      <w:pPr>
        <w:pStyle w:val="TOC2"/>
        <w:rPr>
          <w:rFonts w:asciiTheme="minorHAnsi" w:eastAsiaTheme="minorEastAsia" w:hAnsiTheme="minorHAnsi" w:cstheme="minorBidi"/>
          <w:kern w:val="2"/>
          <w:sz w:val="24"/>
          <w:szCs w:val="24"/>
          <w14:ligatures w14:val="standardContextual"/>
        </w:rPr>
      </w:pPr>
      <w:hyperlink w:anchor="_Toc178341026" w:history="1">
        <w:r w:rsidR="008E1635" w:rsidRPr="00EB1650">
          <w:rPr>
            <w:rStyle w:val="Hyperlink"/>
            <w:lang w:val="en-GB"/>
          </w:rPr>
          <w:t>14.2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coverageDetail</w:t>
        </w:r>
        <w:r w:rsidR="008E1635">
          <w:rPr>
            <w:webHidden/>
          </w:rPr>
          <w:tab/>
        </w:r>
        <w:r w:rsidR="008E1635">
          <w:rPr>
            <w:webHidden/>
          </w:rPr>
          <w:fldChar w:fldCharType="begin"/>
        </w:r>
        <w:r w:rsidR="008E1635">
          <w:rPr>
            <w:webHidden/>
          </w:rPr>
          <w:instrText xml:space="preserve"> PAGEREF _Toc178341026 \h </w:instrText>
        </w:r>
        <w:r w:rsidR="008E1635">
          <w:rPr>
            <w:webHidden/>
          </w:rPr>
        </w:r>
        <w:r w:rsidR="008E1635">
          <w:rPr>
            <w:webHidden/>
          </w:rPr>
          <w:fldChar w:fldCharType="separate"/>
        </w:r>
        <w:r w:rsidR="00E9271C">
          <w:rPr>
            <w:webHidden/>
          </w:rPr>
          <w:t>51</w:t>
        </w:r>
        <w:r w:rsidR="008E1635">
          <w:rPr>
            <w:webHidden/>
          </w:rPr>
          <w:fldChar w:fldCharType="end"/>
        </w:r>
      </w:hyperlink>
    </w:p>
    <w:p w14:paraId="1E7991ED" w14:textId="7F8A6681" w:rsidR="008E1635" w:rsidRDefault="00000000">
      <w:pPr>
        <w:pStyle w:val="TOC2"/>
        <w:rPr>
          <w:rFonts w:asciiTheme="minorHAnsi" w:eastAsiaTheme="minorEastAsia" w:hAnsiTheme="minorHAnsi" w:cstheme="minorBidi"/>
          <w:kern w:val="2"/>
          <w:sz w:val="24"/>
          <w:szCs w:val="24"/>
          <w14:ligatures w14:val="standardContextual"/>
        </w:rPr>
      </w:pPr>
      <w:hyperlink w:anchor="_Toc178341027" w:history="1">
        <w:r w:rsidR="008E1635" w:rsidRPr="00EB1650">
          <w:rPr>
            <w:rStyle w:val="Hyperlink"/>
            <w:lang w:val="en-GB"/>
          </w:rPr>
          <w:t>14.3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cableDiameterAccuracy</w:t>
        </w:r>
        <w:r w:rsidR="008E1635">
          <w:rPr>
            <w:webHidden/>
          </w:rPr>
          <w:tab/>
        </w:r>
        <w:r w:rsidR="008E1635">
          <w:rPr>
            <w:webHidden/>
          </w:rPr>
          <w:fldChar w:fldCharType="begin"/>
        </w:r>
        <w:r w:rsidR="008E1635">
          <w:rPr>
            <w:webHidden/>
          </w:rPr>
          <w:instrText xml:space="preserve"> PAGEREF _Toc178341027 \h </w:instrText>
        </w:r>
        <w:r w:rsidR="008E1635">
          <w:rPr>
            <w:webHidden/>
          </w:rPr>
        </w:r>
        <w:r w:rsidR="008E1635">
          <w:rPr>
            <w:webHidden/>
          </w:rPr>
          <w:fldChar w:fldCharType="separate"/>
        </w:r>
        <w:r w:rsidR="00E9271C">
          <w:rPr>
            <w:webHidden/>
          </w:rPr>
          <w:t>51</w:t>
        </w:r>
        <w:r w:rsidR="008E1635">
          <w:rPr>
            <w:webHidden/>
          </w:rPr>
          <w:fldChar w:fldCharType="end"/>
        </w:r>
      </w:hyperlink>
    </w:p>
    <w:p w14:paraId="38DFED0B" w14:textId="2CDA720F" w:rsidR="008E1635" w:rsidRDefault="00000000">
      <w:pPr>
        <w:pStyle w:val="TOC2"/>
        <w:rPr>
          <w:rFonts w:asciiTheme="minorHAnsi" w:eastAsiaTheme="minorEastAsia" w:hAnsiTheme="minorHAnsi" w:cstheme="minorBidi"/>
          <w:kern w:val="2"/>
          <w:sz w:val="24"/>
          <w:szCs w:val="24"/>
          <w14:ligatures w14:val="standardContextual"/>
        </w:rPr>
      </w:pPr>
      <w:hyperlink w:anchor="_Toc178341028" w:history="1">
        <w:r w:rsidR="008E1635" w:rsidRPr="00EB1650">
          <w:rPr>
            <w:rStyle w:val="Hyperlink"/>
            <w:lang w:val="en-GB"/>
          </w:rPr>
          <w:t>14.4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constructionTechnique</w:t>
        </w:r>
        <w:r w:rsidR="008E1635">
          <w:rPr>
            <w:webHidden/>
          </w:rPr>
          <w:tab/>
        </w:r>
        <w:r w:rsidR="008E1635">
          <w:rPr>
            <w:webHidden/>
          </w:rPr>
          <w:fldChar w:fldCharType="begin"/>
        </w:r>
        <w:r w:rsidR="008E1635">
          <w:rPr>
            <w:webHidden/>
          </w:rPr>
          <w:instrText xml:space="preserve"> PAGEREF _Toc178341028 \h </w:instrText>
        </w:r>
        <w:r w:rsidR="008E1635">
          <w:rPr>
            <w:webHidden/>
          </w:rPr>
        </w:r>
        <w:r w:rsidR="008E1635">
          <w:rPr>
            <w:webHidden/>
          </w:rPr>
          <w:fldChar w:fldCharType="separate"/>
        </w:r>
        <w:r w:rsidR="00E9271C">
          <w:rPr>
            <w:webHidden/>
          </w:rPr>
          <w:t>51</w:t>
        </w:r>
        <w:r w:rsidR="008E1635">
          <w:rPr>
            <w:webHidden/>
          </w:rPr>
          <w:fldChar w:fldCharType="end"/>
        </w:r>
      </w:hyperlink>
    </w:p>
    <w:p w14:paraId="01957E77" w14:textId="38734581" w:rsidR="008E1635" w:rsidRDefault="00000000">
      <w:pPr>
        <w:pStyle w:val="TOC1"/>
        <w:rPr>
          <w:rFonts w:asciiTheme="minorHAnsi" w:eastAsiaTheme="minorEastAsia" w:hAnsiTheme="minorHAnsi" w:cstheme="minorBidi"/>
          <w:kern w:val="2"/>
          <w:sz w:val="24"/>
          <w:szCs w:val="24"/>
          <w14:ligatures w14:val="standardContextual"/>
        </w:rPr>
      </w:pPr>
      <w:hyperlink w:anchor="_Toc178341029" w:history="1">
        <w:r w:rsidR="008E1635" w:rsidRPr="00EB1650">
          <w:rPr>
            <w:rStyle w:val="Hyperlink"/>
            <w:lang w:val="en-GB"/>
          </w:rPr>
          <w:t>15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Pipes and Ducts</w:t>
        </w:r>
        <w:r w:rsidR="008E1635">
          <w:rPr>
            <w:webHidden/>
          </w:rPr>
          <w:tab/>
        </w:r>
        <w:r w:rsidR="008E1635">
          <w:rPr>
            <w:webHidden/>
          </w:rPr>
          <w:fldChar w:fldCharType="begin"/>
        </w:r>
        <w:r w:rsidR="008E1635">
          <w:rPr>
            <w:webHidden/>
          </w:rPr>
          <w:instrText xml:space="preserve"> PAGEREF _Toc178341029 \h </w:instrText>
        </w:r>
        <w:r w:rsidR="008E1635">
          <w:rPr>
            <w:webHidden/>
          </w:rPr>
        </w:r>
        <w:r w:rsidR="008E1635">
          <w:rPr>
            <w:webHidden/>
          </w:rPr>
          <w:fldChar w:fldCharType="separate"/>
        </w:r>
        <w:r w:rsidR="00E9271C">
          <w:rPr>
            <w:webHidden/>
          </w:rPr>
          <w:t>53</w:t>
        </w:r>
        <w:r w:rsidR="008E1635">
          <w:rPr>
            <w:webHidden/>
          </w:rPr>
          <w:fldChar w:fldCharType="end"/>
        </w:r>
      </w:hyperlink>
    </w:p>
    <w:p w14:paraId="5F2148EF" w14:textId="23B732B8" w:rsidR="008E1635" w:rsidRDefault="00000000">
      <w:pPr>
        <w:pStyle w:val="TOC1"/>
        <w:rPr>
          <w:rFonts w:asciiTheme="minorHAnsi" w:eastAsiaTheme="minorEastAsia" w:hAnsiTheme="minorHAnsi" w:cstheme="minorBidi"/>
          <w:kern w:val="2"/>
          <w:sz w:val="24"/>
          <w:szCs w:val="24"/>
          <w14:ligatures w14:val="standardContextual"/>
        </w:rPr>
      </w:pPr>
      <w:hyperlink w:anchor="_Toc178341030" w:history="1">
        <w:r w:rsidR="008E1635" w:rsidRPr="00EB1650">
          <w:rPr>
            <w:rStyle w:val="Hyperlink"/>
            <w:lang w:val="en-GB"/>
          </w:rPr>
          <w:t>16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Entity-Relationship Diagrams</w:t>
        </w:r>
        <w:r w:rsidR="008E1635">
          <w:rPr>
            <w:webHidden/>
          </w:rPr>
          <w:tab/>
        </w:r>
        <w:r w:rsidR="008E1635">
          <w:rPr>
            <w:webHidden/>
          </w:rPr>
          <w:fldChar w:fldCharType="begin"/>
        </w:r>
        <w:r w:rsidR="008E1635">
          <w:rPr>
            <w:webHidden/>
          </w:rPr>
          <w:instrText xml:space="preserve"> PAGEREF _Toc178341030 \h </w:instrText>
        </w:r>
        <w:r w:rsidR="008E1635">
          <w:rPr>
            <w:webHidden/>
          </w:rPr>
        </w:r>
        <w:r w:rsidR="008E1635">
          <w:rPr>
            <w:webHidden/>
          </w:rPr>
          <w:fldChar w:fldCharType="separate"/>
        </w:r>
        <w:r w:rsidR="00E9271C">
          <w:rPr>
            <w:webHidden/>
          </w:rPr>
          <w:t>55</w:t>
        </w:r>
        <w:r w:rsidR="008E1635">
          <w:rPr>
            <w:webHidden/>
          </w:rPr>
          <w:fldChar w:fldCharType="end"/>
        </w:r>
      </w:hyperlink>
    </w:p>
    <w:p w14:paraId="1AF7F163" w14:textId="10C9D2D2" w:rsidR="008E1635" w:rsidRDefault="00000000">
      <w:pPr>
        <w:pStyle w:val="TOC2"/>
        <w:rPr>
          <w:rFonts w:asciiTheme="minorHAnsi" w:eastAsiaTheme="minorEastAsia" w:hAnsiTheme="minorHAnsi" w:cstheme="minorBidi"/>
          <w:kern w:val="2"/>
          <w:sz w:val="24"/>
          <w:szCs w:val="24"/>
          <w14:ligatures w14:val="standardContextual"/>
        </w:rPr>
      </w:pPr>
      <w:hyperlink w:anchor="_Toc178341031" w:history="1">
        <w:r w:rsidR="008E1635" w:rsidRPr="00EB1650">
          <w:rPr>
            <w:rStyle w:val="Hyperlink"/>
            <w:lang w:val="en-GB"/>
          </w:rPr>
          <w:t>16.1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Overview</w:t>
        </w:r>
        <w:r w:rsidR="008E1635">
          <w:rPr>
            <w:webHidden/>
          </w:rPr>
          <w:tab/>
        </w:r>
        <w:r w:rsidR="008E1635">
          <w:rPr>
            <w:webHidden/>
          </w:rPr>
          <w:fldChar w:fldCharType="begin"/>
        </w:r>
        <w:r w:rsidR="008E1635">
          <w:rPr>
            <w:webHidden/>
          </w:rPr>
          <w:instrText xml:space="preserve"> PAGEREF _Toc178341031 \h </w:instrText>
        </w:r>
        <w:r w:rsidR="008E1635">
          <w:rPr>
            <w:webHidden/>
          </w:rPr>
        </w:r>
        <w:r w:rsidR="008E1635">
          <w:rPr>
            <w:webHidden/>
          </w:rPr>
          <w:fldChar w:fldCharType="separate"/>
        </w:r>
        <w:r w:rsidR="00E9271C">
          <w:rPr>
            <w:webHidden/>
          </w:rPr>
          <w:t>55</w:t>
        </w:r>
        <w:r w:rsidR="008E1635">
          <w:rPr>
            <w:webHidden/>
          </w:rPr>
          <w:fldChar w:fldCharType="end"/>
        </w:r>
      </w:hyperlink>
    </w:p>
    <w:p w14:paraId="34F42BDF" w14:textId="64BBB603" w:rsidR="008E1635" w:rsidRDefault="00000000">
      <w:pPr>
        <w:pStyle w:val="TOC2"/>
        <w:rPr>
          <w:rFonts w:asciiTheme="minorHAnsi" w:eastAsiaTheme="minorEastAsia" w:hAnsiTheme="minorHAnsi" w:cstheme="minorBidi"/>
          <w:kern w:val="2"/>
          <w:sz w:val="24"/>
          <w:szCs w:val="24"/>
          <w14:ligatures w14:val="standardContextual"/>
        </w:rPr>
      </w:pPr>
      <w:hyperlink w:anchor="_Toc178341032" w:history="1">
        <w:r w:rsidR="008E1635" w:rsidRPr="00EB1650">
          <w:rPr>
            <w:rStyle w:val="Hyperlink"/>
            <w:lang w:val="en-GB"/>
          </w:rPr>
          <w:t>16.2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ActivityComplex</w:t>
        </w:r>
        <w:r w:rsidR="008E1635">
          <w:rPr>
            <w:webHidden/>
          </w:rPr>
          <w:tab/>
        </w:r>
        <w:r w:rsidR="008E1635">
          <w:rPr>
            <w:webHidden/>
          </w:rPr>
          <w:fldChar w:fldCharType="begin"/>
        </w:r>
        <w:r w:rsidR="008E1635">
          <w:rPr>
            <w:webHidden/>
          </w:rPr>
          <w:instrText xml:space="preserve"> PAGEREF _Toc178341032 \h </w:instrText>
        </w:r>
        <w:r w:rsidR="008E1635">
          <w:rPr>
            <w:webHidden/>
          </w:rPr>
        </w:r>
        <w:r w:rsidR="008E1635">
          <w:rPr>
            <w:webHidden/>
          </w:rPr>
          <w:fldChar w:fldCharType="separate"/>
        </w:r>
        <w:r w:rsidR="00E9271C">
          <w:rPr>
            <w:webHidden/>
          </w:rPr>
          <w:t>55</w:t>
        </w:r>
        <w:r w:rsidR="008E1635">
          <w:rPr>
            <w:webHidden/>
          </w:rPr>
          <w:fldChar w:fldCharType="end"/>
        </w:r>
      </w:hyperlink>
    </w:p>
    <w:p w14:paraId="1643D9BD" w14:textId="617FA1F0" w:rsidR="008E1635" w:rsidRDefault="00000000">
      <w:pPr>
        <w:pStyle w:val="TOC2"/>
        <w:rPr>
          <w:rFonts w:asciiTheme="minorHAnsi" w:eastAsiaTheme="minorEastAsia" w:hAnsiTheme="minorHAnsi" w:cstheme="minorBidi"/>
          <w:kern w:val="2"/>
          <w:sz w:val="24"/>
          <w:szCs w:val="24"/>
          <w14:ligatures w14:val="standardContextual"/>
        </w:rPr>
      </w:pPr>
      <w:hyperlink w:anchor="_Toc178341033" w:history="1">
        <w:r w:rsidR="008E1635" w:rsidRPr="00EB1650">
          <w:rPr>
            <w:rStyle w:val="Hyperlink"/>
            <w:lang w:val="en-GB"/>
          </w:rPr>
          <w:t>16.3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Annotation</w:t>
        </w:r>
        <w:r w:rsidR="008E1635">
          <w:rPr>
            <w:webHidden/>
          </w:rPr>
          <w:tab/>
        </w:r>
        <w:r w:rsidR="008E1635">
          <w:rPr>
            <w:webHidden/>
          </w:rPr>
          <w:fldChar w:fldCharType="begin"/>
        </w:r>
        <w:r w:rsidR="008E1635">
          <w:rPr>
            <w:webHidden/>
          </w:rPr>
          <w:instrText xml:space="preserve"> PAGEREF _Toc178341033 \h </w:instrText>
        </w:r>
        <w:r w:rsidR="008E1635">
          <w:rPr>
            <w:webHidden/>
          </w:rPr>
        </w:r>
        <w:r w:rsidR="008E1635">
          <w:rPr>
            <w:webHidden/>
          </w:rPr>
          <w:fldChar w:fldCharType="separate"/>
        </w:r>
        <w:r w:rsidR="00E9271C">
          <w:rPr>
            <w:webHidden/>
          </w:rPr>
          <w:t>56</w:t>
        </w:r>
        <w:r w:rsidR="008E1635">
          <w:rPr>
            <w:webHidden/>
          </w:rPr>
          <w:fldChar w:fldCharType="end"/>
        </w:r>
      </w:hyperlink>
    </w:p>
    <w:p w14:paraId="4404E554" w14:textId="24298E74" w:rsidR="008E1635" w:rsidRDefault="00000000">
      <w:pPr>
        <w:pStyle w:val="TOC2"/>
        <w:rPr>
          <w:rFonts w:asciiTheme="minorHAnsi" w:eastAsiaTheme="minorEastAsia" w:hAnsiTheme="minorHAnsi" w:cstheme="minorBidi"/>
          <w:kern w:val="2"/>
          <w:sz w:val="24"/>
          <w:szCs w:val="24"/>
          <w14:ligatures w14:val="standardContextual"/>
        </w:rPr>
      </w:pPr>
      <w:hyperlink w:anchor="_Toc178341034" w:history="1">
        <w:r w:rsidR="008E1635" w:rsidRPr="00EB1650">
          <w:rPr>
            <w:rStyle w:val="Hyperlink"/>
            <w:lang w:val="en-GB"/>
          </w:rPr>
          <w:t>16.4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Appurtenance</w:t>
        </w:r>
        <w:r w:rsidR="008E1635">
          <w:rPr>
            <w:webHidden/>
          </w:rPr>
          <w:tab/>
        </w:r>
        <w:r w:rsidR="008E1635">
          <w:rPr>
            <w:webHidden/>
          </w:rPr>
          <w:fldChar w:fldCharType="begin"/>
        </w:r>
        <w:r w:rsidR="008E1635">
          <w:rPr>
            <w:webHidden/>
          </w:rPr>
          <w:instrText xml:space="preserve"> PAGEREF _Toc178341034 \h </w:instrText>
        </w:r>
        <w:r w:rsidR="008E1635">
          <w:rPr>
            <w:webHidden/>
          </w:rPr>
        </w:r>
        <w:r w:rsidR="008E1635">
          <w:rPr>
            <w:webHidden/>
          </w:rPr>
          <w:fldChar w:fldCharType="separate"/>
        </w:r>
        <w:r w:rsidR="00E9271C">
          <w:rPr>
            <w:webHidden/>
          </w:rPr>
          <w:t>57</w:t>
        </w:r>
        <w:r w:rsidR="008E1635">
          <w:rPr>
            <w:webHidden/>
          </w:rPr>
          <w:fldChar w:fldCharType="end"/>
        </w:r>
      </w:hyperlink>
    </w:p>
    <w:p w14:paraId="0ADE8DCD" w14:textId="743E74AF" w:rsidR="008E1635" w:rsidRDefault="00000000">
      <w:pPr>
        <w:pStyle w:val="TOC2"/>
        <w:rPr>
          <w:rFonts w:asciiTheme="minorHAnsi" w:eastAsiaTheme="minorEastAsia" w:hAnsiTheme="minorHAnsi" w:cstheme="minorBidi"/>
          <w:kern w:val="2"/>
          <w:sz w:val="24"/>
          <w:szCs w:val="24"/>
          <w14:ligatures w14:val="standardContextual"/>
        </w:rPr>
      </w:pPr>
      <w:hyperlink w:anchor="_Toc178341035" w:history="1">
        <w:r w:rsidR="008E1635" w:rsidRPr="00EB1650">
          <w:rPr>
            <w:rStyle w:val="Hyperlink"/>
            <w:lang w:val="en-GB"/>
          </w:rPr>
          <w:t>16.5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Cabinet</w:t>
        </w:r>
        <w:r w:rsidR="008E1635">
          <w:rPr>
            <w:webHidden/>
          </w:rPr>
          <w:tab/>
        </w:r>
        <w:r w:rsidR="008E1635">
          <w:rPr>
            <w:webHidden/>
          </w:rPr>
          <w:fldChar w:fldCharType="begin"/>
        </w:r>
        <w:r w:rsidR="008E1635">
          <w:rPr>
            <w:webHidden/>
          </w:rPr>
          <w:instrText xml:space="preserve"> PAGEREF _Toc178341035 \h </w:instrText>
        </w:r>
        <w:r w:rsidR="008E1635">
          <w:rPr>
            <w:webHidden/>
          </w:rPr>
        </w:r>
        <w:r w:rsidR="008E1635">
          <w:rPr>
            <w:webHidden/>
          </w:rPr>
          <w:fldChar w:fldCharType="separate"/>
        </w:r>
        <w:r w:rsidR="00E9271C">
          <w:rPr>
            <w:webHidden/>
          </w:rPr>
          <w:t>58</w:t>
        </w:r>
        <w:r w:rsidR="008E1635">
          <w:rPr>
            <w:webHidden/>
          </w:rPr>
          <w:fldChar w:fldCharType="end"/>
        </w:r>
      </w:hyperlink>
    </w:p>
    <w:p w14:paraId="16F2B37D" w14:textId="355446A6" w:rsidR="008E1635" w:rsidRDefault="00000000">
      <w:pPr>
        <w:pStyle w:val="TOC2"/>
        <w:rPr>
          <w:rFonts w:asciiTheme="minorHAnsi" w:eastAsiaTheme="minorEastAsia" w:hAnsiTheme="minorHAnsi" w:cstheme="minorBidi"/>
          <w:kern w:val="2"/>
          <w:sz w:val="24"/>
          <w:szCs w:val="24"/>
          <w14:ligatures w14:val="standardContextual"/>
        </w:rPr>
      </w:pPr>
      <w:hyperlink w:anchor="_Toc178341036" w:history="1">
        <w:r w:rsidR="008E1635" w:rsidRPr="00EB1650">
          <w:rPr>
            <w:rStyle w:val="Hyperlink"/>
            <w:lang w:val="en-GB"/>
          </w:rPr>
          <w:t>16.6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Connection</w:t>
        </w:r>
        <w:r w:rsidR="008E1635">
          <w:rPr>
            <w:webHidden/>
          </w:rPr>
          <w:tab/>
        </w:r>
        <w:r w:rsidR="008E1635">
          <w:rPr>
            <w:webHidden/>
          </w:rPr>
          <w:fldChar w:fldCharType="begin"/>
        </w:r>
        <w:r w:rsidR="008E1635">
          <w:rPr>
            <w:webHidden/>
          </w:rPr>
          <w:instrText xml:space="preserve"> PAGEREF _Toc178341036 \h </w:instrText>
        </w:r>
        <w:r w:rsidR="008E1635">
          <w:rPr>
            <w:webHidden/>
          </w:rPr>
        </w:r>
        <w:r w:rsidR="008E1635">
          <w:rPr>
            <w:webHidden/>
          </w:rPr>
          <w:fldChar w:fldCharType="separate"/>
        </w:r>
        <w:r w:rsidR="00E9271C">
          <w:rPr>
            <w:webHidden/>
          </w:rPr>
          <w:t>59</w:t>
        </w:r>
        <w:r w:rsidR="008E1635">
          <w:rPr>
            <w:webHidden/>
          </w:rPr>
          <w:fldChar w:fldCharType="end"/>
        </w:r>
      </w:hyperlink>
    </w:p>
    <w:p w14:paraId="77DC76DB" w14:textId="5F02EA3A" w:rsidR="008E1635" w:rsidRDefault="00000000">
      <w:pPr>
        <w:pStyle w:val="TOC2"/>
        <w:rPr>
          <w:rFonts w:asciiTheme="minorHAnsi" w:eastAsiaTheme="minorEastAsia" w:hAnsiTheme="minorHAnsi" w:cstheme="minorBidi"/>
          <w:kern w:val="2"/>
          <w:sz w:val="24"/>
          <w:szCs w:val="24"/>
          <w14:ligatures w14:val="standardContextual"/>
        </w:rPr>
      </w:pPr>
      <w:hyperlink w:anchor="_Toc178341037" w:history="1">
        <w:r w:rsidR="008E1635" w:rsidRPr="00EB1650">
          <w:rPr>
            <w:rStyle w:val="Hyperlink"/>
            <w:lang w:val="en-GB"/>
          </w:rPr>
          <w:t>16.7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Duct</w:t>
        </w:r>
        <w:r w:rsidR="008E1635">
          <w:rPr>
            <w:webHidden/>
          </w:rPr>
          <w:tab/>
        </w:r>
        <w:r w:rsidR="008E1635">
          <w:rPr>
            <w:webHidden/>
          </w:rPr>
          <w:fldChar w:fldCharType="begin"/>
        </w:r>
        <w:r w:rsidR="008E1635">
          <w:rPr>
            <w:webHidden/>
          </w:rPr>
          <w:instrText xml:space="preserve"> PAGEREF _Toc178341037 \h </w:instrText>
        </w:r>
        <w:r w:rsidR="008E1635">
          <w:rPr>
            <w:webHidden/>
          </w:rPr>
        </w:r>
        <w:r w:rsidR="008E1635">
          <w:rPr>
            <w:webHidden/>
          </w:rPr>
          <w:fldChar w:fldCharType="separate"/>
        </w:r>
        <w:r w:rsidR="00E9271C">
          <w:rPr>
            <w:webHidden/>
          </w:rPr>
          <w:t>60</w:t>
        </w:r>
        <w:r w:rsidR="008E1635">
          <w:rPr>
            <w:webHidden/>
          </w:rPr>
          <w:fldChar w:fldCharType="end"/>
        </w:r>
      </w:hyperlink>
    </w:p>
    <w:p w14:paraId="5FC8B574" w14:textId="7F41E1FF" w:rsidR="008E1635" w:rsidRDefault="00000000">
      <w:pPr>
        <w:pStyle w:val="TOC2"/>
        <w:rPr>
          <w:rFonts w:asciiTheme="minorHAnsi" w:eastAsiaTheme="minorEastAsia" w:hAnsiTheme="minorHAnsi" w:cstheme="minorBidi"/>
          <w:kern w:val="2"/>
          <w:sz w:val="24"/>
          <w:szCs w:val="24"/>
          <w14:ligatures w14:val="standardContextual"/>
        </w:rPr>
      </w:pPr>
      <w:hyperlink w:anchor="_Toc178341038" w:history="1">
        <w:r w:rsidR="008E1635" w:rsidRPr="00EB1650">
          <w:rPr>
            <w:rStyle w:val="Hyperlink"/>
            <w:lang w:val="en-GB"/>
          </w:rPr>
          <w:t>16.8</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DocumentElectricityCable</w:t>
        </w:r>
        <w:r w:rsidR="008E1635">
          <w:rPr>
            <w:webHidden/>
          </w:rPr>
          <w:tab/>
        </w:r>
        <w:r w:rsidR="008E1635">
          <w:rPr>
            <w:webHidden/>
          </w:rPr>
          <w:fldChar w:fldCharType="begin"/>
        </w:r>
        <w:r w:rsidR="008E1635">
          <w:rPr>
            <w:webHidden/>
          </w:rPr>
          <w:instrText xml:space="preserve"> PAGEREF _Toc178341038 \h </w:instrText>
        </w:r>
        <w:r w:rsidR="008E1635">
          <w:rPr>
            <w:webHidden/>
          </w:rPr>
        </w:r>
        <w:r w:rsidR="008E1635">
          <w:rPr>
            <w:webHidden/>
          </w:rPr>
          <w:fldChar w:fldCharType="separate"/>
        </w:r>
        <w:r w:rsidR="00E9271C">
          <w:rPr>
            <w:webHidden/>
          </w:rPr>
          <w:t>61</w:t>
        </w:r>
        <w:r w:rsidR="008E1635">
          <w:rPr>
            <w:webHidden/>
          </w:rPr>
          <w:fldChar w:fldCharType="end"/>
        </w:r>
      </w:hyperlink>
    </w:p>
    <w:p w14:paraId="31E613C2" w14:textId="02E49964" w:rsidR="008E1635" w:rsidRDefault="00000000">
      <w:pPr>
        <w:pStyle w:val="TOC2"/>
        <w:rPr>
          <w:rFonts w:asciiTheme="minorHAnsi" w:eastAsiaTheme="minorEastAsia" w:hAnsiTheme="minorHAnsi" w:cstheme="minorBidi"/>
          <w:kern w:val="2"/>
          <w:sz w:val="24"/>
          <w:szCs w:val="24"/>
          <w14:ligatures w14:val="standardContextual"/>
        </w:rPr>
      </w:pPr>
      <w:hyperlink w:anchor="_Toc178341039" w:history="1">
        <w:r w:rsidR="008E1635" w:rsidRPr="00EB1650">
          <w:rPr>
            <w:rStyle w:val="Hyperlink"/>
            <w:lang w:val="en-GB"/>
          </w:rPr>
          <w:t>16.9</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ExtraPlan</w:t>
        </w:r>
        <w:r w:rsidR="008E1635">
          <w:rPr>
            <w:webHidden/>
          </w:rPr>
          <w:tab/>
        </w:r>
        <w:r w:rsidR="008E1635">
          <w:rPr>
            <w:webHidden/>
          </w:rPr>
          <w:fldChar w:fldCharType="begin"/>
        </w:r>
        <w:r w:rsidR="008E1635">
          <w:rPr>
            <w:webHidden/>
          </w:rPr>
          <w:instrText xml:space="preserve"> PAGEREF _Toc178341039 \h </w:instrText>
        </w:r>
        <w:r w:rsidR="008E1635">
          <w:rPr>
            <w:webHidden/>
          </w:rPr>
        </w:r>
        <w:r w:rsidR="008E1635">
          <w:rPr>
            <w:webHidden/>
          </w:rPr>
          <w:fldChar w:fldCharType="separate"/>
        </w:r>
        <w:r w:rsidR="00E9271C">
          <w:rPr>
            <w:webHidden/>
          </w:rPr>
          <w:t>62</w:t>
        </w:r>
        <w:r w:rsidR="008E1635">
          <w:rPr>
            <w:webHidden/>
          </w:rPr>
          <w:fldChar w:fldCharType="end"/>
        </w:r>
      </w:hyperlink>
    </w:p>
    <w:p w14:paraId="6290D38A" w14:textId="4323B34F" w:rsidR="008E1635" w:rsidRDefault="00000000">
      <w:pPr>
        <w:pStyle w:val="TOC2"/>
        <w:rPr>
          <w:rFonts w:asciiTheme="minorHAnsi" w:eastAsiaTheme="minorEastAsia" w:hAnsiTheme="minorHAnsi" w:cstheme="minorBidi"/>
          <w:kern w:val="2"/>
          <w:sz w:val="24"/>
          <w:szCs w:val="24"/>
          <w14:ligatures w14:val="standardContextual"/>
        </w:rPr>
      </w:pPr>
      <w:hyperlink w:anchor="_Toc178341040" w:history="1">
        <w:r w:rsidR="008E1635" w:rsidRPr="00EB1650">
          <w:rPr>
            <w:rStyle w:val="Hyperlink"/>
            <w:lang w:val="en-GB"/>
          </w:rPr>
          <w:t>16.10</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Manhole</w:t>
        </w:r>
        <w:r w:rsidR="008E1635">
          <w:rPr>
            <w:webHidden/>
          </w:rPr>
          <w:tab/>
        </w:r>
        <w:r w:rsidR="008E1635">
          <w:rPr>
            <w:webHidden/>
          </w:rPr>
          <w:fldChar w:fldCharType="begin"/>
        </w:r>
        <w:r w:rsidR="008E1635">
          <w:rPr>
            <w:webHidden/>
          </w:rPr>
          <w:instrText xml:space="preserve"> PAGEREF _Toc178341040 \h </w:instrText>
        </w:r>
        <w:r w:rsidR="008E1635">
          <w:rPr>
            <w:webHidden/>
          </w:rPr>
        </w:r>
        <w:r w:rsidR="008E1635">
          <w:rPr>
            <w:webHidden/>
          </w:rPr>
          <w:fldChar w:fldCharType="separate"/>
        </w:r>
        <w:r w:rsidR="00E9271C">
          <w:rPr>
            <w:webHidden/>
          </w:rPr>
          <w:t>63</w:t>
        </w:r>
        <w:r w:rsidR="008E1635">
          <w:rPr>
            <w:webHidden/>
          </w:rPr>
          <w:fldChar w:fldCharType="end"/>
        </w:r>
      </w:hyperlink>
    </w:p>
    <w:p w14:paraId="69103BB5" w14:textId="3E22A6E4" w:rsidR="008E1635" w:rsidRDefault="00000000">
      <w:pPr>
        <w:pStyle w:val="TOC2"/>
        <w:rPr>
          <w:rFonts w:asciiTheme="minorHAnsi" w:eastAsiaTheme="minorEastAsia" w:hAnsiTheme="minorHAnsi" w:cstheme="minorBidi"/>
          <w:kern w:val="2"/>
          <w:sz w:val="24"/>
          <w:szCs w:val="24"/>
          <w14:ligatures w14:val="standardContextual"/>
        </w:rPr>
      </w:pPr>
      <w:hyperlink w:anchor="_Toc178341041" w:history="1">
        <w:r w:rsidR="008E1635" w:rsidRPr="00EB1650">
          <w:rPr>
            <w:rStyle w:val="Hyperlink"/>
            <w:lang w:val="en-GB"/>
          </w:rPr>
          <w:t>16.11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OilGasChemicalsPipe</w:t>
        </w:r>
        <w:r w:rsidR="008E1635">
          <w:rPr>
            <w:webHidden/>
          </w:rPr>
          <w:tab/>
        </w:r>
        <w:r w:rsidR="008E1635">
          <w:rPr>
            <w:webHidden/>
          </w:rPr>
          <w:fldChar w:fldCharType="begin"/>
        </w:r>
        <w:r w:rsidR="008E1635">
          <w:rPr>
            <w:webHidden/>
          </w:rPr>
          <w:instrText xml:space="preserve"> PAGEREF _Toc178341041 \h </w:instrText>
        </w:r>
        <w:r w:rsidR="008E1635">
          <w:rPr>
            <w:webHidden/>
          </w:rPr>
        </w:r>
        <w:r w:rsidR="008E1635">
          <w:rPr>
            <w:webHidden/>
          </w:rPr>
          <w:fldChar w:fldCharType="separate"/>
        </w:r>
        <w:r w:rsidR="00E9271C">
          <w:rPr>
            <w:webHidden/>
          </w:rPr>
          <w:t>64</w:t>
        </w:r>
        <w:r w:rsidR="008E1635">
          <w:rPr>
            <w:webHidden/>
          </w:rPr>
          <w:fldChar w:fldCharType="end"/>
        </w:r>
      </w:hyperlink>
    </w:p>
    <w:p w14:paraId="2ECF8225" w14:textId="2A64E086" w:rsidR="008E1635" w:rsidRDefault="00000000">
      <w:pPr>
        <w:pStyle w:val="TOC2"/>
        <w:rPr>
          <w:rFonts w:asciiTheme="minorHAnsi" w:eastAsiaTheme="minorEastAsia" w:hAnsiTheme="minorHAnsi" w:cstheme="minorBidi"/>
          <w:kern w:val="2"/>
          <w:sz w:val="24"/>
          <w:szCs w:val="24"/>
          <w14:ligatures w14:val="standardContextual"/>
        </w:rPr>
      </w:pPr>
      <w:hyperlink w:anchor="_Toc178341042" w:history="1">
        <w:r w:rsidR="008E1635" w:rsidRPr="00EB1650">
          <w:rPr>
            <w:rStyle w:val="Hyperlink"/>
            <w:lang w:val="en-GB"/>
          </w:rPr>
          <w:t>16.12</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Pipe</w:t>
        </w:r>
        <w:r w:rsidR="008E1635">
          <w:rPr>
            <w:webHidden/>
          </w:rPr>
          <w:tab/>
        </w:r>
        <w:r w:rsidR="008E1635">
          <w:rPr>
            <w:webHidden/>
          </w:rPr>
          <w:fldChar w:fldCharType="begin"/>
        </w:r>
        <w:r w:rsidR="008E1635">
          <w:rPr>
            <w:webHidden/>
          </w:rPr>
          <w:instrText xml:space="preserve"> PAGEREF _Toc178341042 \h </w:instrText>
        </w:r>
        <w:r w:rsidR="008E1635">
          <w:rPr>
            <w:webHidden/>
          </w:rPr>
        </w:r>
        <w:r w:rsidR="008E1635">
          <w:rPr>
            <w:webHidden/>
          </w:rPr>
          <w:fldChar w:fldCharType="separate"/>
        </w:r>
        <w:r w:rsidR="00E9271C">
          <w:rPr>
            <w:webHidden/>
          </w:rPr>
          <w:t>65</w:t>
        </w:r>
        <w:r w:rsidR="008E1635">
          <w:rPr>
            <w:webHidden/>
          </w:rPr>
          <w:fldChar w:fldCharType="end"/>
        </w:r>
      </w:hyperlink>
    </w:p>
    <w:p w14:paraId="69C094CA" w14:textId="3919775B" w:rsidR="008E1635" w:rsidRDefault="00000000">
      <w:pPr>
        <w:pStyle w:val="TOC2"/>
        <w:rPr>
          <w:rFonts w:asciiTheme="minorHAnsi" w:eastAsiaTheme="minorEastAsia" w:hAnsiTheme="minorHAnsi" w:cstheme="minorBidi"/>
          <w:kern w:val="2"/>
          <w:sz w:val="24"/>
          <w:szCs w:val="24"/>
          <w14:ligatures w14:val="standardContextual"/>
        </w:rPr>
      </w:pPr>
      <w:hyperlink w:anchor="_Toc178341043" w:history="1">
        <w:r w:rsidR="008E1635" w:rsidRPr="00EB1650">
          <w:rPr>
            <w:rStyle w:val="Hyperlink"/>
            <w:lang w:val="en-GB"/>
          </w:rPr>
          <w:t>16.13</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Pole</w:t>
        </w:r>
        <w:r w:rsidR="008E1635">
          <w:rPr>
            <w:webHidden/>
          </w:rPr>
          <w:tab/>
        </w:r>
        <w:r w:rsidR="008E1635">
          <w:rPr>
            <w:webHidden/>
          </w:rPr>
          <w:fldChar w:fldCharType="begin"/>
        </w:r>
        <w:r w:rsidR="008E1635">
          <w:rPr>
            <w:webHidden/>
          </w:rPr>
          <w:instrText xml:space="preserve"> PAGEREF _Toc178341043 \h </w:instrText>
        </w:r>
        <w:r w:rsidR="008E1635">
          <w:rPr>
            <w:webHidden/>
          </w:rPr>
        </w:r>
        <w:r w:rsidR="008E1635">
          <w:rPr>
            <w:webHidden/>
          </w:rPr>
          <w:fldChar w:fldCharType="separate"/>
        </w:r>
        <w:r w:rsidR="00E9271C">
          <w:rPr>
            <w:webHidden/>
          </w:rPr>
          <w:t>66</w:t>
        </w:r>
        <w:r w:rsidR="008E1635">
          <w:rPr>
            <w:webHidden/>
          </w:rPr>
          <w:fldChar w:fldCharType="end"/>
        </w:r>
      </w:hyperlink>
    </w:p>
    <w:p w14:paraId="1C18F0F0" w14:textId="4B5AD7E2" w:rsidR="008E1635" w:rsidRDefault="00000000">
      <w:pPr>
        <w:pStyle w:val="TOC2"/>
        <w:rPr>
          <w:rFonts w:asciiTheme="minorHAnsi" w:eastAsiaTheme="minorEastAsia" w:hAnsiTheme="minorHAnsi" w:cstheme="minorBidi"/>
          <w:kern w:val="2"/>
          <w:sz w:val="24"/>
          <w:szCs w:val="24"/>
          <w14:ligatures w14:val="standardContextual"/>
        </w:rPr>
      </w:pPr>
      <w:hyperlink w:anchor="_Toc178341044" w:history="1">
        <w:r w:rsidR="008E1635" w:rsidRPr="00EB1650">
          <w:rPr>
            <w:rStyle w:val="Hyperlink"/>
            <w:lang w:val="en-GB"/>
          </w:rPr>
          <w:t>16.14</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SewerPipe</w:t>
        </w:r>
        <w:r w:rsidR="008E1635">
          <w:rPr>
            <w:webHidden/>
          </w:rPr>
          <w:tab/>
        </w:r>
        <w:r w:rsidR="008E1635">
          <w:rPr>
            <w:webHidden/>
          </w:rPr>
          <w:fldChar w:fldCharType="begin"/>
        </w:r>
        <w:r w:rsidR="008E1635">
          <w:rPr>
            <w:webHidden/>
          </w:rPr>
          <w:instrText xml:space="preserve"> PAGEREF _Toc178341044 \h </w:instrText>
        </w:r>
        <w:r w:rsidR="008E1635">
          <w:rPr>
            <w:webHidden/>
          </w:rPr>
        </w:r>
        <w:r w:rsidR="008E1635">
          <w:rPr>
            <w:webHidden/>
          </w:rPr>
          <w:fldChar w:fldCharType="separate"/>
        </w:r>
        <w:r w:rsidR="00E9271C">
          <w:rPr>
            <w:webHidden/>
          </w:rPr>
          <w:t>67</w:t>
        </w:r>
        <w:r w:rsidR="008E1635">
          <w:rPr>
            <w:webHidden/>
          </w:rPr>
          <w:fldChar w:fldCharType="end"/>
        </w:r>
      </w:hyperlink>
    </w:p>
    <w:p w14:paraId="03DFDBB7" w14:textId="1032E446" w:rsidR="008E1635" w:rsidRDefault="00000000">
      <w:pPr>
        <w:pStyle w:val="TOC2"/>
        <w:rPr>
          <w:rFonts w:asciiTheme="minorHAnsi" w:eastAsiaTheme="minorEastAsia" w:hAnsiTheme="minorHAnsi" w:cstheme="minorBidi"/>
          <w:kern w:val="2"/>
          <w:sz w:val="24"/>
          <w:szCs w:val="24"/>
          <w14:ligatures w14:val="standardContextual"/>
        </w:rPr>
      </w:pPr>
      <w:hyperlink w:anchor="_Toc178341045" w:history="1">
        <w:r w:rsidR="008E1635" w:rsidRPr="00EB1650">
          <w:rPr>
            <w:rStyle w:val="Hyperlink"/>
            <w:lang w:val="en-GB"/>
          </w:rPr>
          <w:t>16.15</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TelecommunicationsCable</w:t>
        </w:r>
        <w:r w:rsidR="008E1635">
          <w:rPr>
            <w:webHidden/>
          </w:rPr>
          <w:tab/>
        </w:r>
        <w:r w:rsidR="008E1635">
          <w:rPr>
            <w:webHidden/>
          </w:rPr>
          <w:fldChar w:fldCharType="begin"/>
        </w:r>
        <w:r w:rsidR="008E1635">
          <w:rPr>
            <w:webHidden/>
          </w:rPr>
          <w:instrText xml:space="preserve"> PAGEREF _Toc178341045 \h </w:instrText>
        </w:r>
        <w:r w:rsidR="008E1635">
          <w:rPr>
            <w:webHidden/>
          </w:rPr>
        </w:r>
        <w:r w:rsidR="008E1635">
          <w:rPr>
            <w:webHidden/>
          </w:rPr>
          <w:fldChar w:fldCharType="separate"/>
        </w:r>
        <w:r w:rsidR="00E9271C">
          <w:rPr>
            <w:webHidden/>
          </w:rPr>
          <w:t>68</w:t>
        </w:r>
        <w:r w:rsidR="008E1635">
          <w:rPr>
            <w:webHidden/>
          </w:rPr>
          <w:fldChar w:fldCharType="end"/>
        </w:r>
      </w:hyperlink>
    </w:p>
    <w:p w14:paraId="3DFCBB9F" w14:textId="4D636328" w:rsidR="008E1635" w:rsidRDefault="00000000">
      <w:pPr>
        <w:pStyle w:val="TOC2"/>
        <w:rPr>
          <w:rFonts w:asciiTheme="minorHAnsi" w:eastAsiaTheme="minorEastAsia" w:hAnsiTheme="minorHAnsi" w:cstheme="minorBidi"/>
          <w:kern w:val="2"/>
          <w:sz w:val="24"/>
          <w:szCs w:val="24"/>
          <w14:ligatures w14:val="standardContextual"/>
        </w:rPr>
      </w:pPr>
      <w:hyperlink w:anchor="_Toc178341046" w:history="1">
        <w:r w:rsidR="008E1635" w:rsidRPr="00EB1650">
          <w:rPr>
            <w:rStyle w:val="Hyperlink"/>
            <w:lang w:val="en-GB"/>
          </w:rPr>
          <w:t>16.16</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ThermalPipe</w:t>
        </w:r>
        <w:r w:rsidR="008E1635">
          <w:rPr>
            <w:webHidden/>
          </w:rPr>
          <w:tab/>
        </w:r>
        <w:r w:rsidR="008E1635">
          <w:rPr>
            <w:webHidden/>
          </w:rPr>
          <w:fldChar w:fldCharType="begin"/>
        </w:r>
        <w:r w:rsidR="008E1635">
          <w:rPr>
            <w:webHidden/>
          </w:rPr>
          <w:instrText xml:space="preserve"> PAGEREF _Toc178341046 \h </w:instrText>
        </w:r>
        <w:r w:rsidR="008E1635">
          <w:rPr>
            <w:webHidden/>
          </w:rPr>
        </w:r>
        <w:r w:rsidR="008E1635">
          <w:rPr>
            <w:webHidden/>
          </w:rPr>
          <w:fldChar w:fldCharType="separate"/>
        </w:r>
        <w:r w:rsidR="00E9271C">
          <w:rPr>
            <w:webHidden/>
          </w:rPr>
          <w:t>69</w:t>
        </w:r>
        <w:r w:rsidR="008E1635">
          <w:rPr>
            <w:webHidden/>
          </w:rPr>
          <w:fldChar w:fldCharType="end"/>
        </w:r>
      </w:hyperlink>
    </w:p>
    <w:p w14:paraId="23B688D2" w14:textId="3BC490F6" w:rsidR="008E1635" w:rsidRDefault="00000000">
      <w:pPr>
        <w:pStyle w:val="TOC2"/>
        <w:rPr>
          <w:rFonts w:asciiTheme="minorHAnsi" w:eastAsiaTheme="minorEastAsia" w:hAnsiTheme="minorHAnsi" w:cstheme="minorBidi"/>
          <w:kern w:val="2"/>
          <w:sz w:val="24"/>
          <w:szCs w:val="24"/>
          <w14:ligatures w14:val="standardContextual"/>
        </w:rPr>
      </w:pPr>
      <w:hyperlink w:anchor="_Toc178341047" w:history="1">
        <w:r w:rsidR="008E1635" w:rsidRPr="00EB1650">
          <w:rPr>
            <w:rStyle w:val="Hyperlink"/>
            <w:lang w:val="en-GB"/>
          </w:rPr>
          <w:t>16.17</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TopographicalElement</w:t>
        </w:r>
        <w:r w:rsidR="008E1635">
          <w:rPr>
            <w:webHidden/>
          </w:rPr>
          <w:tab/>
        </w:r>
        <w:r w:rsidR="008E1635">
          <w:rPr>
            <w:webHidden/>
          </w:rPr>
          <w:fldChar w:fldCharType="begin"/>
        </w:r>
        <w:r w:rsidR="008E1635">
          <w:rPr>
            <w:webHidden/>
          </w:rPr>
          <w:instrText xml:space="preserve"> PAGEREF _Toc178341047 \h </w:instrText>
        </w:r>
        <w:r w:rsidR="008E1635">
          <w:rPr>
            <w:webHidden/>
          </w:rPr>
        </w:r>
        <w:r w:rsidR="008E1635">
          <w:rPr>
            <w:webHidden/>
          </w:rPr>
          <w:fldChar w:fldCharType="separate"/>
        </w:r>
        <w:r w:rsidR="00E9271C">
          <w:rPr>
            <w:webHidden/>
          </w:rPr>
          <w:t>70</w:t>
        </w:r>
        <w:r w:rsidR="008E1635">
          <w:rPr>
            <w:webHidden/>
          </w:rPr>
          <w:fldChar w:fldCharType="end"/>
        </w:r>
      </w:hyperlink>
    </w:p>
    <w:p w14:paraId="2CABB3C3" w14:textId="597D47B8" w:rsidR="008E1635" w:rsidRDefault="00000000">
      <w:pPr>
        <w:pStyle w:val="TOC2"/>
        <w:rPr>
          <w:rFonts w:asciiTheme="minorHAnsi" w:eastAsiaTheme="minorEastAsia" w:hAnsiTheme="minorHAnsi" w:cstheme="minorBidi"/>
          <w:kern w:val="2"/>
          <w:sz w:val="24"/>
          <w:szCs w:val="24"/>
          <w14:ligatures w14:val="standardContextual"/>
        </w:rPr>
      </w:pPr>
      <w:hyperlink w:anchor="_Toc178341048" w:history="1">
        <w:r w:rsidR="008E1635" w:rsidRPr="00EB1650">
          <w:rPr>
            <w:rStyle w:val="Hyperlink"/>
            <w:lang w:val="en-GB"/>
          </w:rPr>
          <w:t>16.18</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Tower</w:t>
        </w:r>
        <w:r w:rsidR="008E1635">
          <w:rPr>
            <w:webHidden/>
          </w:rPr>
          <w:tab/>
        </w:r>
        <w:r w:rsidR="008E1635">
          <w:rPr>
            <w:webHidden/>
          </w:rPr>
          <w:fldChar w:fldCharType="begin"/>
        </w:r>
        <w:r w:rsidR="008E1635">
          <w:rPr>
            <w:webHidden/>
          </w:rPr>
          <w:instrText xml:space="preserve"> PAGEREF _Toc178341048 \h </w:instrText>
        </w:r>
        <w:r w:rsidR="008E1635">
          <w:rPr>
            <w:webHidden/>
          </w:rPr>
        </w:r>
        <w:r w:rsidR="008E1635">
          <w:rPr>
            <w:webHidden/>
          </w:rPr>
          <w:fldChar w:fldCharType="separate"/>
        </w:r>
        <w:r w:rsidR="00E9271C">
          <w:rPr>
            <w:webHidden/>
          </w:rPr>
          <w:t>71</w:t>
        </w:r>
        <w:r w:rsidR="008E1635">
          <w:rPr>
            <w:webHidden/>
          </w:rPr>
          <w:fldChar w:fldCharType="end"/>
        </w:r>
      </w:hyperlink>
    </w:p>
    <w:p w14:paraId="521C00A7" w14:textId="31B4911C" w:rsidR="008E1635" w:rsidRDefault="00000000">
      <w:pPr>
        <w:pStyle w:val="TOC2"/>
        <w:rPr>
          <w:rFonts w:asciiTheme="minorHAnsi" w:eastAsiaTheme="minorEastAsia" w:hAnsiTheme="minorHAnsi" w:cstheme="minorBidi"/>
          <w:kern w:val="2"/>
          <w:sz w:val="24"/>
          <w:szCs w:val="24"/>
          <w14:ligatures w14:val="standardContextual"/>
        </w:rPr>
      </w:pPr>
      <w:hyperlink w:anchor="_Toc178341049" w:history="1">
        <w:r w:rsidR="008E1635" w:rsidRPr="00EB1650">
          <w:rPr>
            <w:rStyle w:val="Hyperlink"/>
            <w:lang w:val="en-GB"/>
          </w:rPr>
          <w:t>16.19</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UtilityNetwork</w:t>
        </w:r>
        <w:r w:rsidR="008E1635">
          <w:rPr>
            <w:webHidden/>
          </w:rPr>
          <w:tab/>
        </w:r>
        <w:r w:rsidR="008E1635">
          <w:rPr>
            <w:webHidden/>
          </w:rPr>
          <w:fldChar w:fldCharType="begin"/>
        </w:r>
        <w:r w:rsidR="008E1635">
          <w:rPr>
            <w:webHidden/>
          </w:rPr>
          <w:instrText xml:space="preserve"> PAGEREF _Toc178341049 \h </w:instrText>
        </w:r>
        <w:r w:rsidR="008E1635">
          <w:rPr>
            <w:webHidden/>
          </w:rPr>
        </w:r>
        <w:r w:rsidR="008E1635">
          <w:rPr>
            <w:webHidden/>
          </w:rPr>
          <w:fldChar w:fldCharType="separate"/>
        </w:r>
        <w:r w:rsidR="00E9271C">
          <w:rPr>
            <w:webHidden/>
          </w:rPr>
          <w:t>72</w:t>
        </w:r>
        <w:r w:rsidR="008E1635">
          <w:rPr>
            <w:webHidden/>
          </w:rPr>
          <w:fldChar w:fldCharType="end"/>
        </w:r>
      </w:hyperlink>
    </w:p>
    <w:p w14:paraId="1751E515" w14:textId="7CEAB8FB" w:rsidR="008E1635" w:rsidRDefault="00000000">
      <w:pPr>
        <w:pStyle w:val="TOC2"/>
        <w:rPr>
          <w:rFonts w:asciiTheme="minorHAnsi" w:eastAsiaTheme="minorEastAsia" w:hAnsiTheme="minorHAnsi" w:cstheme="minorBidi"/>
          <w:kern w:val="2"/>
          <w:sz w:val="24"/>
          <w:szCs w:val="24"/>
          <w14:ligatures w14:val="standardContextual"/>
        </w:rPr>
      </w:pPr>
      <w:hyperlink w:anchor="_Toc178341050" w:history="1">
        <w:r w:rsidR="008E1635" w:rsidRPr="00EB1650">
          <w:rPr>
            <w:rStyle w:val="Hyperlink"/>
            <w:lang w:val="en-GB"/>
          </w:rPr>
          <w:t>16.20</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WaterPipe</w:t>
        </w:r>
        <w:r w:rsidR="008E1635">
          <w:rPr>
            <w:webHidden/>
          </w:rPr>
          <w:tab/>
        </w:r>
        <w:r w:rsidR="008E1635">
          <w:rPr>
            <w:webHidden/>
          </w:rPr>
          <w:fldChar w:fldCharType="begin"/>
        </w:r>
        <w:r w:rsidR="008E1635">
          <w:rPr>
            <w:webHidden/>
          </w:rPr>
          <w:instrText xml:space="preserve"> PAGEREF _Toc178341050 \h </w:instrText>
        </w:r>
        <w:r w:rsidR="008E1635">
          <w:rPr>
            <w:webHidden/>
          </w:rPr>
        </w:r>
        <w:r w:rsidR="008E1635">
          <w:rPr>
            <w:webHidden/>
          </w:rPr>
          <w:fldChar w:fldCharType="separate"/>
        </w:r>
        <w:r w:rsidR="00E9271C">
          <w:rPr>
            <w:webHidden/>
          </w:rPr>
          <w:t>73</w:t>
        </w:r>
        <w:r w:rsidR="008E1635">
          <w:rPr>
            <w:webHidden/>
          </w:rPr>
          <w:fldChar w:fldCharType="end"/>
        </w:r>
      </w:hyperlink>
    </w:p>
    <w:p w14:paraId="3BCE0503" w14:textId="27E911F4" w:rsidR="008E1635" w:rsidRDefault="00000000">
      <w:pPr>
        <w:pStyle w:val="TOC2"/>
        <w:rPr>
          <w:rFonts w:asciiTheme="minorHAnsi" w:eastAsiaTheme="minorEastAsia" w:hAnsiTheme="minorHAnsi" w:cstheme="minorBidi"/>
          <w:kern w:val="2"/>
          <w:sz w:val="24"/>
          <w:szCs w:val="24"/>
          <w14:ligatures w14:val="standardContextual"/>
        </w:rPr>
      </w:pPr>
      <w:hyperlink w:anchor="_Toc178341051" w:history="1">
        <w:r w:rsidR="008E1635" w:rsidRPr="00EB1650">
          <w:rPr>
            <w:rStyle w:val="Hyperlink"/>
            <w:lang w:val="en-GB"/>
          </w:rPr>
          <w:t>16.21</w:t>
        </w:r>
        <w:r w:rsidR="008E1635">
          <w:rPr>
            <w:rFonts w:asciiTheme="minorHAnsi" w:eastAsiaTheme="minorEastAsia" w:hAnsiTheme="minorHAnsi" w:cstheme="minorBidi"/>
            <w:kern w:val="2"/>
            <w:sz w:val="24"/>
            <w:szCs w:val="24"/>
            <w14:ligatures w14:val="standardContextual"/>
          </w:rPr>
          <w:tab/>
        </w:r>
        <w:r w:rsidR="008E1635" w:rsidRPr="00EB1650">
          <w:rPr>
            <w:rStyle w:val="Hyperlink"/>
            <w:lang w:val="en-GB"/>
          </w:rPr>
          <w:t>Types</w:t>
        </w:r>
        <w:r w:rsidR="008E1635">
          <w:rPr>
            <w:webHidden/>
          </w:rPr>
          <w:tab/>
        </w:r>
        <w:r w:rsidR="008E1635">
          <w:rPr>
            <w:webHidden/>
          </w:rPr>
          <w:fldChar w:fldCharType="begin"/>
        </w:r>
        <w:r w:rsidR="008E1635">
          <w:rPr>
            <w:webHidden/>
          </w:rPr>
          <w:instrText xml:space="preserve"> PAGEREF _Toc178341051 \h </w:instrText>
        </w:r>
        <w:r w:rsidR="008E1635">
          <w:rPr>
            <w:webHidden/>
          </w:rPr>
        </w:r>
        <w:r w:rsidR="008E1635">
          <w:rPr>
            <w:webHidden/>
          </w:rPr>
          <w:fldChar w:fldCharType="separate"/>
        </w:r>
        <w:r w:rsidR="00E9271C">
          <w:rPr>
            <w:webHidden/>
          </w:rPr>
          <w:t>74</w:t>
        </w:r>
        <w:r w:rsidR="008E1635">
          <w:rPr>
            <w:webHidden/>
          </w:rPr>
          <w:fldChar w:fldCharType="end"/>
        </w:r>
      </w:hyperlink>
    </w:p>
    <w:p w14:paraId="7DD4A458" w14:textId="299E59CB"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1" w:name="_Toc178340949"/>
      <w:r>
        <w:rPr>
          <w:lang w:val="en-GB"/>
        </w:rPr>
        <w:lastRenderedPageBreak/>
        <w:t>General</w:t>
      </w:r>
      <w:r w:rsidR="00BF1A77" w:rsidRPr="00FA78C2">
        <w:rPr>
          <w:lang w:val="en-GB"/>
        </w:rPr>
        <w:t xml:space="preserve"> changes</w:t>
      </w:r>
      <w:bookmarkEnd w:id="1"/>
    </w:p>
    <w:p w14:paraId="49890979" w14:textId="0D4DA4C2" w:rsidR="00AD5A63" w:rsidRPr="00FA78C2" w:rsidRDefault="00BF1A77" w:rsidP="00402B1F">
      <w:pPr>
        <w:pStyle w:val="Heading2"/>
        <w:rPr>
          <w:lang w:val="en-GB"/>
        </w:rPr>
      </w:pPr>
      <w:bookmarkStart w:id="2" w:name="_Toc178340950"/>
      <w:r w:rsidRPr="00FA78C2">
        <w:rPr>
          <w:lang w:val="en-GB"/>
        </w:rPr>
        <w:t>Introduction</w:t>
      </w:r>
      <w:bookmarkEnd w:id="2"/>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3" w:name="_Toc178340951"/>
      <w:r>
        <w:rPr>
          <w:lang w:val="en-GB"/>
        </w:rPr>
        <w:t>IMKL n</w:t>
      </w:r>
      <w:r w:rsidR="00402B1F" w:rsidRPr="00FA78C2">
        <w:rPr>
          <w:lang w:val="en-GB"/>
        </w:rPr>
        <w:t>amespace</w:t>
      </w:r>
      <w:r w:rsidR="00E842D2">
        <w:rPr>
          <w:lang w:val="en-GB"/>
        </w:rPr>
        <w:t xml:space="preserve"> and dependencies</w:t>
      </w:r>
      <w:bookmarkEnd w:id="3"/>
    </w:p>
    <w:p w14:paraId="693093A5" w14:textId="72B930AC" w:rsidR="00E842D2" w:rsidRPr="00E842D2" w:rsidRDefault="00E842D2" w:rsidP="00E842D2">
      <w:pPr>
        <w:pStyle w:val="Heading3"/>
        <w:rPr>
          <w:lang w:val="en-GB"/>
        </w:rPr>
      </w:pPr>
      <w:bookmarkStart w:id="4" w:name="_Toc178340952"/>
      <w:r>
        <w:rPr>
          <w:lang w:val="en-GB"/>
        </w:rPr>
        <w:t>Schema imports</w:t>
      </w:r>
      <w:bookmarkEnd w:id="4"/>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641E6C1C" w:rsidR="00AC119E" w:rsidRDefault="00AC119E" w:rsidP="00AC119E">
      <w:pPr>
        <w:pStyle w:val="ListParagraph"/>
        <w:numPr>
          <w:ilvl w:val="0"/>
          <w:numId w:val="37"/>
        </w:numPr>
        <w:rPr>
          <w:lang w:val="en-GB"/>
        </w:rPr>
      </w:pPr>
      <w:r w:rsidRPr="00AC119E">
        <w:rPr>
          <w:lang w:val="en-GB"/>
        </w:rPr>
        <w:t xml:space="preserve">the namespace URI for the </w:t>
      </w:r>
      <w:r w:rsidRPr="00E809C1">
        <w:rPr>
          <w:i/>
          <w:iCs/>
          <w:lang w:val="en-GB"/>
        </w:rPr>
        <w:t>imkl</w:t>
      </w:r>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E9271C">
        <w:rPr>
          <w:lang w:val="en-GB"/>
        </w:rPr>
        <w:t>1.2.2</w:t>
      </w:r>
      <w:r w:rsidR="007B6761">
        <w:rPr>
          <w:lang w:val="en-GB"/>
        </w:rPr>
        <w:fldChar w:fldCharType="end"/>
      </w:r>
      <w:r w:rsidR="007B6761">
        <w:rPr>
          <w:lang w:val="en-GB"/>
        </w:rPr>
        <w:t>)</w:t>
      </w:r>
      <w:r w:rsidRPr="00AC119E">
        <w:rPr>
          <w:lang w:val="en-GB"/>
        </w:rPr>
        <w:t>;</w:t>
      </w:r>
    </w:p>
    <w:p w14:paraId="61D95928" w14:textId="20712C90" w:rsidR="00AC119E" w:rsidRPr="00AC119E" w:rsidRDefault="00AC119E" w:rsidP="00E809C1">
      <w:pPr>
        <w:pStyle w:val="ListParagraph"/>
        <w:numPr>
          <w:ilvl w:val="0"/>
          <w:numId w:val="37"/>
        </w:numPr>
        <w:rPr>
          <w:lang w:val="en-GB"/>
        </w:rPr>
      </w:pPr>
      <w:r w:rsidRPr="00AC119E">
        <w:rPr>
          <w:lang w:val="en-GB"/>
        </w:rPr>
        <w:t xml:space="preserve">the namespace URIs for the </w:t>
      </w:r>
      <w:r w:rsidRPr="00E809C1">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E9271C">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E809C1" w:rsidRDefault="003F65BF" w:rsidP="00E809C1">
      <w:pPr>
        <w:jc w:val="center"/>
        <w:rPr>
          <w:u w:val="single"/>
          <w:lang w:val="en-GB"/>
        </w:rPr>
      </w:pPr>
      <w:r w:rsidRPr="00E809C1">
        <w:rPr>
          <w:u w:val="single"/>
          <w:lang w:val="en-GB"/>
        </w:rPr>
        <w:t>Example IMKL 3:</w:t>
      </w:r>
    </w:p>
    <w:tbl>
      <w:tblPr>
        <w:tblStyle w:val="TableGrid"/>
        <w:tblW w:w="0" w:type="auto"/>
        <w:tblLook w:val="04A0" w:firstRow="1" w:lastRow="0" w:firstColumn="1" w:lastColumn="0" w:noHBand="0" w:noVBand="1"/>
      </w:tblPr>
      <w:tblGrid>
        <w:gridCol w:w="9060"/>
      </w:tblGrid>
      <w:tr w:rsidR="00274973" w:rsidRPr="00900615" w14:paraId="12492857" w14:textId="77777777" w:rsidTr="00274973">
        <w:tc>
          <w:tcPr>
            <w:tcW w:w="9060" w:type="dxa"/>
          </w:tcPr>
          <w:p w14:paraId="006406B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gml:FeatureCollection</w:t>
            </w:r>
            <w:proofErr w:type="spellEnd"/>
          </w:p>
          <w:p w14:paraId="1862DB4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xmlns:xsi</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"http://www.w3.org/2001/XMLSchema-instance"</w:t>
            </w:r>
          </w:p>
          <w:p w14:paraId="2382E4C4"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xmlns:xlink</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"http://www.w3.org/1999/xlink"</w:t>
            </w:r>
          </w:p>
          <w:p w14:paraId="6F8F02B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xmlns:act-core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"http://inspire.ec.europa.eu/schemas/act-core/4.0"</w:t>
            </w:r>
          </w:p>
          <w:p w14:paraId="5C67828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xmlns:us-net-common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"http://inspire.ec.europa.eu/schemas/us-net-common/4.0"</w:t>
            </w:r>
          </w:p>
          <w:p w14:paraId="0A06D49A"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xmlns:us-net-el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"http://inspire.ec.europa.eu/schemas/us-net-el/4.0"</w:t>
            </w:r>
          </w:p>
          <w:p w14:paraId="4316D8D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"http://inspire.ec.europa.eu/schemas/us-net-tc/4.0"</w:t>
            </w:r>
          </w:p>
          <w:p w14:paraId="5E8948C1"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xmlns:us-net-ogc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"http://inspire.ec.europa.eu/schemas/us-net-ogc/4.0"</w:t>
            </w:r>
          </w:p>
          <w:p w14:paraId="53B90B19"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xmlns:us-net-sw</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"http://inspire.ec.europa.eu/schemas/us-net-sw/4.0"</w:t>
            </w:r>
          </w:p>
          <w:p w14:paraId="7CEBA900"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xmlns:us-net-wa</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"http://inspire.ec.europa.eu/schemas/us-net-wa/4.0"</w:t>
            </w:r>
          </w:p>
          <w:p w14:paraId="77BF6CE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xmlns:us-net-th</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"http://inspire.ec.europa.eu/schemas/us-net-th/4.0"</w:t>
            </w:r>
          </w:p>
          <w:p w14:paraId="05C2606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xmlns:net</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"http://inspire.ec.europa.eu/schemas/net/4.0"</w:t>
            </w:r>
          </w:p>
          <w:p w14:paraId="0CF8C14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xmlns:base</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"http://inspire.ec.europa.eu/schemas/base/3.3"</w:t>
            </w:r>
          </w:p>
          <w:p w14:paraId="3E1ACE2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xmlns:base2</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"http://inspire.ec.europa.eu/schemas/base2/2.0"</w:t>
            </w:r>
          </w:p>
          <w:p w14:paraId="25638B7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xmlns:imkl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w:t>
            </w:r>
          </w:p>
          <w:p w14:paraId="76E9C072"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xsi:schemaLocation</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 https://vocab.belgif.be/ns/imkl/3.0/imkl_3_0.xsd"</w:t>
            </w:r>
          </w:p>
          <w:p w14:paraId="0088D76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lastRenderedPageBreak/>
              <w:t xml:space="preserve">    </w:t>
            </w:r>
            <w:proofErr w:type="spellStart"/>
            <w:r w:rsidRPr="00994225">
              <w:rPr>
                <w:rFonts w:ascii="Consolas" w:eastAsia="Times New Roman" w:hAnsi="Consolas" w:cs="Times New Roman"/>
                <w:color w:val="E50000"/>
                <w:sz w:val="18"/>
                <w:szCs w:val="18"/>
                <w:lang w:val="en-GB"/>
              </w:rPr>
              <w:t>xmlns:gml</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"http://www.opengis.net/gml/3.2"</w:t>
            </w:r>
          </w:p>
          <w:p w14:paraId="6944DFC3" w14:textId="5C79AC3F" w:rsidR="00274973" w:rsidRPr="0051531C" w:rsidRDefault="00F718DB" w:rsidP="00E809C1">
            <w:pPr>
              <w:shd w:val="clear" w:color="auto" w:fill="FFFFFF"/>
              <w:spacing w:before="0" w:after="0" w:line="285" w:lineRule="atLeast"/>
              <w:rPr>
                <w:lang w:val="en-GB"/>
              </w:rPr>
            </w:pPr>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xmlns:gmd</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"http://www.isotc211.org/2005/gmd"</w:t>
            </w:r>
            <w:r w:rsidRPr="00994225">
              <w:rPr>
                <w:rFonts w:ascii="Consolas" w:eastAsia="Times New Roman" w:hAnsi="Consolas" w:cs="Times New Roman"/>
                <w:color w:val="800000"/>
                <w:sz w:val="18"/>
                <w:szCs w:val="18"/>
                <w:lang w:val="en-GB"/>
              </w:rPr>
              <w:t>&gt;</w:t>
            </w: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5" w:name="_Ref172899813"/>
      <w:bookmarkStart w:id="6" w:name="_Ref172899834"/>
      <w:bookmarkStart w:id="7" w:name="_Toc178340953"/>
      <w:r>
        <w:rPr>
          <w:lang w:val="en-GB"/>
        </w:rPr>
        <w:t>IMKL 3 namespace</w:t>
      </w:r>
      <w:bookmarkEnd w:id="5"/>
      <w:bookmarkEnd w:id="6"/>
      <w:bookmarkEnd w:id="7"/>
    </w:p>
    <w:p w14:paraId="62218B76" w14:textId="0B6C0ACB" w:rsidR="00B26957" w:rsidRDefault="00A9750C" w:rsidP="00B26957">
      <w:pPr>
        <w:rPr>
          <w:lang w:val="en-GB"/>
        </w:rPr>
      </w:pPr>
      <w:r w:rsidRPr="00A9750C">
        <w:rPr>
          <w:lang w:val="en-GB"/>
        </w:rPr>
        <w:t xml:space="preserve">With the update from IMKL 2.3 to IMKL 3, the namespace for IMKL has changed. This affects how entities and </w:t>
      </w:r>
      <w:r w:rsidR="00B83155">
        <w:rPr>
          <w:lang w:val="en-GB"/>
        </w:rPr>
        <w:t>codelist</w:t>
      </w:r>
      <w:r w:rsidRPr="00A9750C">
        <w:rPr>
          <w:lang w:val="en-GB"/>
        </w:rPr>
        <w:t xml:space="preserve"> values are referenced.</w:t>
      </w:r>
      <w:r w:rsidR="00B26957">
        <w:rPr>
          <w:lang w:val="en-GB"/>
        </w:rPr>
        <w:t xml:space="preserve"> The new namespace for the IMKL 3 schema is:</w:t>
      </w:r>
    </w:p>
    <w:tbl>
      <w:tblPr>
        <w:tblStyle w:val="TableGrid"/>
        <w:tblW w:w="0" w:type="auto"/>
        <w:tblLook w:val="04A0" w:firstRow="1" w:lastRow="0" w:firstColumn="1" w:lastColumn="0" w:noHBand="0" w:noVBand="1"/>
      </w:tblPr>
      <w:tblGrid>
        <w:gridCol w:w="9060"/>
      </w:tblGrid>
      <w:tr w:rsidR="00B26957" w:rsidRPr="00900615" w14:paraId="027E5B44" w14:textId="77777777" w:rsidTr="00E001CA">
        <w:tc>
          <w:tcPr>
            <w:tcW w:w="9060" w:type="dxa"/>
          </w:tcPr>
          <w:p w14:paraId="3BF00862"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w:t>
            </w:r>
          </w:p>
        </w:tc>
      </w:tr>
    </w:tbl>
    <w:p w14:paraId="447FF401" w14:textId="77777777" w:rsidR="00B26957" w:rsidRDefault="00B26957" w:rsidP="00B26957">
      <w:pPr>
        <w:rPr>
          <w:lang w:val="en-GB"/>
        </w:rPr>
      </w:pPr>
      <w:r>
        <w:rPr>
          <w:lang w:val="en-GB"/>
        </w:rPr>
        <w:t>The schema is available for download at the following URL:</w:t>
      </w:r>
    </w:p>
    <w:tbl>
      <w:tblPr>
        <w:tblStyle w:val="TableGrid"/>
        <w:tblW w:w="0" w:type="auto"/>
        <w:tblLook w:val="04A0" w:firstRow="1" w:lastRow="0" w:firstColumn="1" w:lastColumn="0" w:noHBand="0" w:noVBand="1"/>
      </w:tblPr>
      <w:tblGrid>
        <w:gridCol w:w="9060"/>
      </w:tblGrid>
      <w:tr w:rsidR="00B26957" w:rsidRPr="00900615" w14:paraId="272C15CB" w14:textId="77777777" w:rsidTr="00E001CA">
        <w:tc>
          <w:tcPr>
            <w:tcW w:w="9060" w:type="dxa"/>
          </w:tcPr>
          <w:p w14:paraId="7BC09BF6"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https://vocab.belgif.be/ns/imkl/3.0/imkl_3_0.xsd</w:t>
            </w:r>
          </w:p>
        </w:tc>
      </w:tr>
    </w:tbl>
    <w:p w14:paraId="7247168C" w14:textId="77777777" w:rsidR="00B26957" w:rsidRDefault="00B26957" w:rsidP="00987562">
      <w:pPr>
        <w:rPr>
          <w:lang w:val="en-GB"/>
        </w:rPr>
      </w:pPr>
    </w:p>
    <w:p w14:paraId="1C9F2382" w14:textId="576ABE05" w:rsidR="00E842D2" w:rsidRDefault="00E842D2" w:rsidP="00E842D2">
      <w:pPr>
        <w:pStyle w:val="Heading3"/>
        <w:rPr>
          <w:lang w:val="en-GB"/>
        </w:rPr>
      </w:pPr>
      <w:bookmarkStart w:id="8" w:name="_Toc178340954"/>
      <w:r>
        <w:rPr>
          <w:lang w:val="en-GB"/>
        </w:rPr>
        <w:t>Updated INSPIRE schemas</w:t>
      </w:r>
      <w:bookmarkEnd w:id="8"/>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proofErr w:type="spellStart"/>
      <w:r w:rsidRPr="004D0F48">
        <w:rPr>
          <w:i/>
          <w:iCs/>
          <w:lang w:val="en-GB"/>
        </w:rPr>
        <w:t>thermalProductType</w:t>
      </w:r>
      <w:proofErr w:type="spellEnd"/>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proofErr w:type="spellStart"/>
      <w:r w:rsidR="005A1213" w:rsidRPr="00E809C1">
        <w:rPr>
          <w:i/>
          <w:iCs/>
          <w:lang w:val="en-GB"/>
        </w:rPr>
        <w:t>thermalProductType</w:t>
      </w:r>
      <w:proofErr w:type="spellEnd"/>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proofErr w:type="spellStart"/>
      <w:r w:rsidR="00F76190">
        <w:rPr>
          <w:i/>
          <w:iCs/>
          <w:lang w:val="en-GB"/>
        </w:rPr>
        <w:t>thermalProductType</w:t>
      </w:r>
      <w:proofErr w:type="spellEnd"/>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proofErr w:type="spellStart"/>
      <w:r w:rsidR="00A02D61" w:rsidRPr="00E809C1">
        <w:rPr>
          <w:u w:val="single"/>
          <w:lang w:val="en-GB"/>
        </w:rPr>
        <w:t>thermalProductType</w:t>
      </w:r>
      <w:proofErr w:type="spellEnd"/>
      <w:r w:rsidR="00A02D61" w:rsidRPr="00E809C1">
        <w:rPr>
          <w:u w:val="single"/>
          <w:lang w:val="en-GB"/>
        </w:rPr>
        <w:t xml:space="preserve"> in IMKL 2.3 and IMKL 3:</w:t>
      </w:r>
    </w:p>
    <w:tbl>
      <w:tblPr>
        <w:tblStyle w:val="TableGrid"/>
        <w:tblW w:w="0" w:type="auto"/>
        <w:tblLook w:val="04A0" w:firstRow="1" w:lastRow="0" w:firstColumn="1" w:lastColumn="0" w:noHBand="0" w:noVBand="1"/>
      </w:tblPr>
      <w:tblGrid>
        <w:gridCol w:w="9060"/>
      </w:tblGrid>
      <w:tr w:rsidR="005B41F1" w:rsidRPr="00900615" w14:paraId="055F2866" w14:textId="77777777" w:rsidTr="00A02D61">
        <w:tc>
          <w:tcPr>
            <w:tcW w:w="9060" w:type="dxa"/>
          </w:tcPr>
          <w:p w14:paraId="12B691C2" w14:textId="77777777" w:rsidR="002768E2" w:rsidRPr="00E809C1"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us-net-th:thermalProductType</w:t>
            </w:r>
            <w:proofErr w:type="spellEnd"/>
          </w:p>
          <w:p w14:paraId="13C10469" w14:textId="68EA2176" w:rsidR="00A02D61" w:rsidRPr="00E809C1" w:rsidRDefault="002768E2" w:rsidP="00E809C1">
            <w:pPr>
              <w:shd w:val="clear" w:color="auto" w:fill="FFFFFF"/>
              <w:spacing w:before="0" w:after="0" w:line="285" w:lineRule="atLeast"/>
              <w:rPr>
                <w:rFonts w:ascii="Consolas" w:eastAsia="Times New Roman" w:hAnsi="Consolas" w:cs="Times New Roman"/>
                <w:color w:val="000000"/>
                <w:sz w:val="21"/>
                <w:szCs w:val="21"/>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"https://inspire.ec.europa.eu/codelist/ThermalProductTypeExtendedValue/heatingSteam"</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9" w:name="_Toc178340955"/>
      <w:r w:rsidRPr="00FA78C2">
        <w:rPr>
          <w:lang w:val="en-GB"/>
        </w:rPr>
        <w:lastRenderedPageBreak/>
        <w:t>Language</w:t>
      </w:r>
      <w:bookmarkEnd w:id="9"/>
    </w:p>
    <w:p w14:paraId="6906C2E0" w14:textId="7F0C07F2" w:rsidR="00987562" w:rsidRPr="00FA78C2" w:rsidRDefault="00770A6A" w:rsidP="00987562">
      <w:pPr>
        <w:pStyle w:val="Heading3"/>
        <w:rPr>
          <w:lang w:val="en-GB"/>
        </w:rPr>
      </w:pPr>
      <w:bookmarkStart w:id="10" w:name="_Toc178340956"/>
      <w:r w:rsidRPr="00FA78C2">
        <w:rPr>
          <w:lang w:val="en-GB"/>
        </w:rPr>
        <w:t>Standardisation of language</w:t>
      </w:r>
      <w:bookmarkEnd w:id="10"/>
    </w:p>
    <w:p w14:paraId="2F0C1679" w14:textId="3657A46A"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 xml:space="preserve">terms (XML elements and </w:t>
      </w:r>
      <w:r w:rsidR="00B83155">
        <w:rPr>
          <w:lang w:val="en-GB"/>
        </w:rPr>
        <w:t>codelist</w:t>
      </w:r>
      <w:r w:rsidRPr="00FA78C2">
        <w:rPr>
          <w:lang w:val="en-GB"/>
        </w:rPr>
        <w:t xml:space="preserve"> values) into English.</w:t>
      </w:r>
    </w:p>
    <w:p w14:paraId="326DB139" w14:textId="61343C9B" w:rsidR="0019239C" w:rsidRPr="00FA78C2" w:rsidRDefault="0019239C" w:rsidP="00125474">
      <w:pPr>
        <w:pStyle w:val="Heading3"/>
        <w:rPr>
          <w:lang w:val="en-GB"/>
        </w:rPr>
      </w:pPr>
      <w:bookmarkStart w:id="11" w:name="_Toc178340957"/>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1"/>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 xml:space="preserve">Example of </w:t>
      </w:r>
      <w:proofErr w:type="spellStart"/>
      <w:r>
        <w:rPr>
          <w:u w:val="single"/>
          <w:lang w:val="en-GB"/>
        </w:rPr>
        <w:t>kleur</w:t>
      </w:r>
      <w:proofErr w:type="spellEnd"/>
      <w:r>
        <w:rPr>
          <w:u w:val="single"/>
          <w:lang w:val="en-GB"/>
        </w:rPr>
        <w:t xml:space="preserve"> IMKL 2.3:</w:t>
      </w:r>
    </w:p>
    <w:tbl>
      <w:tblPr>
        <w:tblStyle w:val="TableGrid"/>
        <w:tblW w:w="0" w:type="auto"/>
        <w:tblLook w:val="04A0" w:firstRow="1" w:lastRow="0" w:firstColumn="1" w:lastColumn="0" w:noHBand="0" w:noVBand="1"/>
      </w:tblPr>
      <w:tblGrid>
        <w:gridCol w:w="9060"/>
      </w:tblGrid>
      <w:tr w:rsidR="00FB10E0" w:rsidRPr="00566348" w14:paraId="6D3BDDF5" w14:textId="77777777" w:rsidTr="007501AF">
        <w:tc>
          <w:tcPr>
            <w:tcW w:w="9060" w:type="dxa"/>
          </w:tcPr>
          <w:p w14:paraId="58FC970E" w14:textId="77777777" w:rsidR="00FB10E0" w:rsidRPr="007501AF" w:rsidRDefault="00FB10E0" w:rsidP="007501AF">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w:t>
            </w:r>
            <w:proofErr w:type="spellStart"/>
            <w:r w:rsidRPr="007501AF">
              <w:rPr>
                <w:rFonts w:ascii="Consolas" w:eastAsia="Times New Roman" w:hAnsi="Consolas" w:cs="Times New Roman"/>
                <w:color w:val="800000"/>
                <w:sz w:val="18"/>
                <w:szCs w:val="18"/>
              </w:rPr>
              <w:t>imkl:kleur</w:t>
            </w:r>
            <w:proofErr w:type="spellEnd"/>
            <w:r w:rsidRPr="007501AF">
              <w:rPr>
                <w:rFonts w:ascii="Consolas" w:eastAsia="Times New Roman" w:hAnsi="Consolas" w:cs="Times New Roman"/>
                <w:color w:val="800000"/>
                <w:sz w:val="18"/>
                <w:szCs w:val="18"/>
              </w:rPr>
              <w:t>&gt;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rsidTr="007501AF">
        <w:tc>
          <w:tcPr>
            <w:tcW w:w="9060" w:type="dxa"/>
          </w:tcPr>
          <w:p w14:paraId="495B749F"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5495D126"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2859365"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2974557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6EFEC2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349FF3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8D1416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EC673B0"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19124B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83AEF4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7FA4C5D"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7E97833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15915CE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04A6AD7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09597F02" w14:textId="77777777" w:rsidR="00FB10E0" w:rsidRPr="00FA78C2" w:rsidRDefault="00FB10E0" w:rsidP="007501AF">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proofErr w:type="spellStart"/>
      <w:r w:rsidRPr="00FA78C2">
        <w:rPr>
          <w:i/>
          <w:iCs/>
          <w:lang w:val="en-GB"/>
        </w:rPr>
        <w:t>omschrijving</w:t>
      </w:r>
      <w:proofErr w:type="spellEnd"/>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E809C1">
      <w:pPr>
        <w:jc w:val="center"/>
        <w:rPr>
          <w:u w:val="single"/>
          <w:lang w:val="en-GB"/>
        </w:rPr>
      </w:pPr>
      <w:r w:rsidRPr="00E809C1">
        <w:rPr>
          <w:u w:val="single"/>
          <w:lang w:val="en-GB"/>
        </w:rPr>
        <w:t xml:space="preserve">Example of </w:t>
      </w:r>
      <w:proofErr w:type="spellStart"/>
      <w:r w:rsidRPr="00E809C1">
        <w:rPr>
          <w:u w:val="single"/>
          <w:lang w:val="en-GB"/>
        </w:rPr>
        <w:t>omschrijving</w:t>
      </w:r>
      <w:proofErr w:type="spellEnd"/>
      <w:r w:rsidRPr="00E809C1">
        <w:rPr>
          <w:u w:val="single"/>
          <w:lang w:val="en-GB"/>
        </w:rPr>
        <w:t xml:space="preserve">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E809C1"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imkl:omschrijving</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Dit is een voorbeeld</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imkl:omschrijving</w:t>
            </w:r>
            <w:proofErr w:type="spellEnd"/>
            <w:r w:rsidRPr="00E809C1">
              <w:rPr>
                <w:rFonts w:ascii="Consolas" w:eastAsia="Times New Roman" w:hAnsi="Consolas" w:cs="Times New Roman"/>
                <w:color w:val="800000"/>
                <w:sz w:val="18"/>
                <w:szCs w:val="18"/>
              </w:rPr>
              <w:t>&gt;</w:t>
            </w:r>
          </w:p>
          <w:p w14:paraId="44D0CD16" w14:textId="54393964" w:rsidR="00FB10E0" w:rsidRPr="00E809C1" w:rsidRDefault="00A210A1"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imkl:taal</w:t>
            </w:r>
            <w:proofErr w:type="spellEnd"/>
            <w:r w:rsidRPr="00E809C1">
              <w:rPr>
                <w:rFonts w:ascii="Consolas" w:eastAsia="Times New Roman" w:hAnsi="Consolas" w:cs="Times New Roman"/>
                <w:color w:val="000000"/>
                <w:sz w:val="18"/>
                <w:szCs w:val="18"/>
              </w:rPr>
              <w:t xml:space="preserve"> </w:t>
            </w:r>
            <w:proofErr w:type="spellStart"/>
            <w:r w:rsidRPr="00E809C1">
              <w:rPr>
                <w:rFonts w:ascii="Consolas" w:eastAsia="Times New Roman" w:hAnsi="Consolas" w:cs="Times New Roman"/>
                <w:color w:val="E50000"/>
                <w:sz w:val="18"/>
                <w:szCs w:val="18"/>
              </w:rPr>
              <w:t>xlink:href</w:t>
            </w:r>
            <w:proofErr w:type="spellEnd"/>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"Nederlands"</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tc>
      </w:tr>
    </w:tbl>
    <w:p w14:paraId="3D4FBA5F" w14:textId="77777777" w:rsidR="00FB10E0" w:rsidRPr="00E809C1" w:rsidRDefault="00FB10E0" w:rsidP="00FA78C2">
      <w:pPr>
        <w:rPr>
          <w:u w:val="single"/>
        </w:rPr>
      </w:pPr>
    </w:p>
    <w:p w14:paraId="22A5E63A" w14:textId="0A393A76" w:rsidR="00426176" w:rsidRPr="00E809C1" w:rsidRDefault="00A210A1" w:rsidP="00E809C1">
      <w:pPr>
        <w:jc w:val="center"/>
        <w:rPr>
          <w:u w:val="single"/>
          <w:lang w:val="en-GB"/>
        </w:rPr>
      </w:pPr>
      <w:r w:rsidRPr="00E809C1">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imkl:description</w:t>
            </w:r>
            <w:proofErr w:type="spellEnd"/>
            <w:r w:rsidRPr="00E809C1">
              <w:rPr>
                <w:rFonts w:ascii="Consolas" w:eastAsia="Times New Roman" w:hAnsi="Consolas" w:cs="Times New Roman"/>
                <w:color w:val="800000"/>
                <w:sz w:val="18"/>
                <w:szCs w:val="18"/>
                <w:lang w:val="en-GB"/>
              </w:rPr>
              <w:t>&gt;</w:t>
            </w:r>
          </w:p>
          <w:p w14:paraId="05C8EB9D"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gmd:PT_FreeText</w:t>
            </w:r>
            <w:proofErr w:type="spellEnd"/>
            <w:r w:rsidRPr="00E809C1">
              <w:rPr>
                <w:rFonts w:ascii="Consolas" w:eastAsia="Times New Roman" w:hAnsi="Consolas" w:cs="Times New Roman"/>
                <w:color w:val="800000"/>
                <w:sz w:val="18"/>
                <w:szCs w:val="18"/>
                <w:lang w:val="en-GB"/>
              </w:rPr>
              <w:t>&gt;</w:t>
            </w:r>
          </w:p>
          <w:p w14:paraId="0803885C"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0A92DCE0"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en</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This is an example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3F302F15"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368B03EC"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0E225459"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nl</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Dit</w:t>
            </w:r>
            <w:proofErr w:type="spellEnd"/>
            <w:r w:rsidRPr="00E809C1">
              <w:rPr>
                <w:rFonts w:ascii="Consolas" w:eastAsia="Times New Roman" w:hAnsi="Consolas" w:cs="Times New Roman"/>
                <w:color w:val="000000"/>
                <w:sz w:val="18"/>
                <w:szCs w:val="18"/>
                <w:lang w:val="en-GB"/>
              </w:rPr>
              <w:t xml:space="preserve"> is </w:t>
            </w:r>
            <w:proofErr w:type="spellStart"/>
            <w:r w:rsidRPr="00E809C1">
              <w:rPr>
                <w:rFonts w:ascii="Consolas" w:eastAsia="Times New Roman" w:hAnsi="Consolas" w:cs="Times New Roman"/>
                <w:color w:val="000000"/>
                <w:sz w:val="18"/>
                <w:szCs w:val="18"/>
                <w:lang w:val="en-GB"/>
              </w:rPr>
              <w:t>een</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000000"/>
                <w:sz w:val="18"/>
                <w:szCs w:val="18"/>
                <w:lang w:val="en-GB"/>
              </w:rPr>
              <w:t>voorbeeld</w:t>
            </w:r>
            <w:proofErr w:type="spellEnd"/>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560A851D"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6CA19EDF"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0F58BC16"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fr</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Voici</w:t>
            </w:r>
            <w:proofErr w:type="spellEnd"/>
            <w:r w:rsidRPr="00E809C1">
              <w:rPr>
                <w:rFonts w:ascii="Consolas" w:eastAsia="Times New Roman" w:hAnsi="Consolas" w:cs="Times New Roman"/>
                <w:color w:val="000000"/>
                <w:sz w:val="18"/>
                <w:szCs w:val="18"/>
                <w:lang w:val="en-GB"/>
              </w:rPr>
              <w:t xml:space="preserve"> un </w:t>
            </w:r>
            <w:proofErr w:type="spellStart"/>
            <w:r w:rsidRPr="00E809C1">
              <w:rPr>
                <w:rFonts w:ascii="Consolas" w:eastAsia="Times New Roman" w:hAnsi="Consolas" w:cs="Times New Roman"/>
                <w:color w:val="000000"/>
                <w:sz w:val="18"/>
                <w:szCs w:val="18"/>
                <w:lang w:val="en-GB"/>
              </w:rPr>
              <w:t>exemple</w:t>
            </w:r>
            <w:proofErr w:type="spellEnd"/>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5A346132"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2681A6C3"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gmd:PT_FreeText</w:t>
            </w:r>
            <w:proofErr w:type="spellEnd"/>
            <w:r w:rsidRPr="00E809C1">
              <w:rPr>
                <w:rFonts w:ascii="Consolas" w:eastAsia="Times New Roman" w:hAnsi="Consolas" w:cs="Times New Roman"/>
                <w:color w:val="800000"/>
                <w:sz w:val="18"/>
                <w:szCs w:val="18"/>
                <w:lang w:val="en-GB"/>
              </w:rPr>
              <w:t>&gt;</w:t>
            </w:r>
          </w:p>
          <w:p w14:paraId="06EBB35D" w14:textId="43FD32A5" w:rsidR="00A210A1" w:rsidRDefault="00186DFF" w:rsidP="00E809C1">
            <w:pPr>
              <w:shd w:val="clear" w:color="auto" w:fill="FFFFFF"/>
              <w:spacing w:before="0" w:after="0" w:line="285" w:lineRule="atLeast"/>
              <w:rPr>
                <w:lang w:val="en-GB"/>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imkl:description</w:t>
            </w:r>
            <w:proofErr w:type="spellEnd"/>
            <w:r w:rsidRPr="00E809C1">
              <w:rPr>
                <w:rFonts w:ascii="Consolas" w:eastAsia="Times New Roman" w:hAnsi="Consolas" w:cs="Times New Roman"/>
                <w:color w:val="800000"/>
                <w:sz w:val="18"/>
                <w:szCs w:val="18"/>
              </w:rPr>
              <w:t>&gt;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E809C1" w:rsidRDefault="006F59B1" w:rsidP="00E809C1">
      <w:pPr>
        <w:jc w:val="center"/>
        <w:rPr>
          <w:u w:val="single"/>
          <w:lang w:val="en-GB"/>
        </w:rPr>
      </w:pPr>
      <w:r w:rsidRPr="00E809C1">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us-net-common:disclaimer</w:t>
            </w:r>
            <w:proofErr w:type="spellEnd"/>
            <w:r w:rsidRPr="00E809C1">
              <w:rPr>
                <w:rFonts w:ascii="Consolas" w:eastAsia="Times New Roman" w:hAnsi="Consolas" w:cs="Times New Roman"/>
                <w:color w:val="800000"/>
                <w:sz w:val="18"/>
                <w:szCs w:val="18"/>
                <w:lang w:val="en-GB"/>
              </w:rPr>
              <w:t>&gt;</w:t>
            </w:r>
          </w:p>
          <w:p w14:paraId="27764F79"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gmd:PT_FreeText</w:t>
            </w:r>
            <w:proofErr w:type="spellEnd"/>
            <w:r w:rsidRPr="00E809C1">
              <w:rPr>
                <w:rFonts w:ascii="Consolas" w:eastAsia="Times New Roman" w:hAnsi="Consolas" w:cs="Times New Roman"/>
                <w:color w:val="800000"/>
                <w:sz w:val="18"/>
                <w:szCs w:val="18"/>
                <w:lang w:val="en-GB"/>
              </w:rPr>
              <w:t>&gt;</w:t>
            </w:r>
          </w:p>
          <w:p w14:paraId="00D3AD9A"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53B79BD9"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en</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Example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45E2C8CC"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283E0DCE"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6FA46D8D"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nl</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Voorbeeld</w:t>
            </w:r>
            <w:proofErr w:type="spellEnd"/>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120BB2A3"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65D0C6CB"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lastRenderedPageBreak/>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156740B3"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proofErr w:type="spellStart"/>
            <w:r w:rsidRPr="00E809C1">
              <w:rPr>
                <w:rFonts w:ascii="Consolas" w:eastAsia="Times New Roman" w:hAnsi="Consolas" w:cs="Times New Roman"/>
                <w:color w:val="0000FF"/>
                <w:sz w:val="18"/>
                <w:szCs w:val="18"/>
                <w:lang w:val="en-GB"/>
              </w:rPr>
              <w:t>fr</w:t>
            </w:r>
            <w:proofErr w:type="spellEnd"/>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Exemple</w:t>
            </w:r>
            <w:proofErr w:type="spellEnd"/>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gmd:LocalisedCharacterString</w:t>
            </w:r>
            <w:proofErr w:type="spellEnd"/>
            <w:r w:rsidRPr="00E809C1">
              <w:rPr>
                <w:rFonts w:ascii="Consolas" w:eastAsia="Times New Roman" w:hAnsi="Consolas" w:cs="Times New Roman"/>
                <w:color w:val="800000"/>
                <w:sz w:val="18"/>
                <w:szCs w:val="18"/>
                <w:lang w:val="en-GB"/>
              </w:rPr>
              <w:t>&gt;</w:t>
            </w:r>
          </w:p>
          <w:p w14:paraId="3529DC88"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gmd:textGroup</w:t>
            </w:r>
            <w:proofErr w:type="spellEnd"/>
            <w:r w:rsidRPr="00E809C1">
              <w:rPr>
                <w:rFonts w:ascii="Consolas" w:eastAsia="Times New Roman" w:hAnsi="Consolas" w:cs="Times New Roman"/>
                <w:color w:val="800000"/>
                <w:sz w:val="18"/>
                <w:szCs w:val="18"/>
                <w:lang w:val="en-GB"/>
              </w:rPr>
              <w:t>&gt;</w:t>
            </w:r>
          </w:p>
          <w:p w14:paraId="21FE2E84"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gmd:PT_FreeText</w:t>
            </w:r>
            <w:proofErr w:type="spellEnd"/>
            <w:r w:rsidRPr="00E809C1">
              <w:rPr>
                <w:rFonts w:ascii="Consolas" w:eastAsia="Times New Roman" w:hAnsi="Consolas" w:cs="Times New Roman"/>
                <w:color w:val="800000"/>
                <w:sz w:val="18"/>
                <w:szCs w:val="18"/>
                <w:lang w:val="en-GB"/>
              </w:rPr>
              <w:t>&gt;</w:t>
            </w:r>
          </w:p>
          <w:p w14:paraId="66712096" w14:textId="1837E274" w:rsidR="006F59B1" w:rsidRPr="00E809C1" w:rsidRDefault="006F59B1"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us-net-common:disclaimer</w:t>
            </w:r>
            <w:proofErr w:type="spellEnd"/>
            <w:r w:rsidRPr="00E809C1">
              <w:rPr>
                <w:rFonts w:ascii="Consolas" w:eastAsia="Times New Roman" w:hAnsi="Consolas" w:cs="Times New Roman"/>
                <w:color w:val="800000"/>
                <w:sz w:val="18"/>
                <w:szCs w:val="18"/>
              </w:rPr>
              <w:t>&gt;</w:t>
            </w:r>
          </w:p>
        </w:tc>
      </w:tr>
    </w:tbl>
    <w:p w14:paraId="462ABEA3" w14:textId="77777777" w:rsidR="00FD00CC" w:rsidRPr="00A210A1" w:rsidRDefault="00FD00CC" w:rsidP="00FA78C2">
      <w:pPr>
        <w:rPr>
          <w:lang w:val="en-GB"/>
        </w:rPr>
      </w:pPr>
    </w:p>
    <w:p w14:paraId="2EAD81B3" w14:textId="652B4879" w:rsidR="006237C8" w:rsidRDefault="00B83155" w:rsidP="00D75AE1">
      <w:pPr>
        <w:pStyle w:val="Heading2"/>
        <w:rPr>
          <w:lang w:val="en-GB"/>
        </w:rPr>
      </w:pPr>
      <w:bookmarkStart w:id="12" w:name="_Toc173143799"/>
      <w:bookmarkStart w:id="13" w:name="_Toc177995069"/>
      <w:bookmarkStart w:id="14" w:name="_Toc173143800"/>
      <w:bookmarkStart w:id="15" w:name="_Toc177995070"/>
      <w:bookmarkStart w:id="16" w:name="_Toc178340958"/>
      <w:bookmarkEnd w:id="12"/>
      <w:bookmarkEnd w:id="13"/>
      <w:bookmarkEnd w:id="14"/>
      <w:bookmarkEnd w:id="15"/>
      <w:r>
        <w:rPr>
          <w:lang w:val="en-GB"/>
        </w:rPr>
        <w:t>Codelist</w:t>
      </w:r>
      <w:r w:rsidR="006237C8">
        <w:rPr>
          <w:lang w:val="en-GB"/>
        </w:rPr>
        <w:t>s</w:t>
      </w:r>
      <w:bookmarkEnd w:id="16"/>
    </w:p>
    <w:p w14:paraId="2E1B2951" w14:textId="4CA52926" w:rsidR="006237C8" w:rsidRDefault="006237C8" w:rsidP="006237C8">
      <w:pPr>
        <w:rPr>
          <w:lang w:val="en-GB"/>
        </w:rPr>
      </w:pPr>
      <w:r>
        <w:rPr>
          <w:lang w:val="en-GB"/>
        </w:rPr>
        <w:t xml:space="preserve">Several updates and additions have been made to </w:t>
      </w:r>
      <w:r w:rsidR="00B83155">
        <w:rPr>
          <w:lang w:val="en-GB"/>
        </w:rPr>
        <w:t>codelist</w:t>
      </w:r>
      <w:r>
        <w:rPr>
          <w:lang w:val="en-GB"/>
        </w:rPr>
        <w:t>s:</w:t>
      </w:r>
    </w:p>
    <w:p w14:paraId="25978E82" w14:textId="77287AC2" w:rsidR="006237C8" w:rsidRDefault="006237C8" w:rsidP="006237C8">
      <w:pPr>
        <w:pStyle w:val="ListParagraph"/>
        <w:numPr>
          <w:ilvl w:val="0"/>
          <w:numId w:val="32"/>
        </w:numPr>
        <w:rPr>
          <w:lang w:val="en-GB"/>
        </w:rPr>
      </w:pPr>
      <w:r>
        <w:rPr>
          <w:lang w:val="en-GB"/>
        </w:rPr>
        <w:t xml:space="preserve">New values are added to existing </w:t>
      </w:r>
      <w:r w:rsidR="00B83155">
        <w:rPr>
          <w:lang w:val="en-GB"/>
        </w:rPr>
        <w:t>codelist</w:t>
      </w:r>
      <w:r>
        <w:rPr>
          <w:lang w:val="en-GB"/>
        </w:rPr>
        <w:t>s</w:t>
      </w:r>
    </w:p>
    <w:p w14:paraId="16838B3B" w14:textId="66FA4A27" w:rsidR="006237C8" w:rsidRDefault="006237C8" w:rsidP="006237C8">
      <w:pPr>
        <w:pStyle w:val="ListParagraph"/>
        <w:numPr>
          <w:ilvl w:val="0"/>
          <w:numId w:val="32"/>
        </w:numPr>
        <w:rPr>
          <w:lang w:val="en-GB"/>
        </w:rPr>
      </w:pPr>
      <w:r>
        <w:rPr>
          <w:lang w:val="en-GB"/>
        </w:rPr>
        <w:t xml:space="preserve">The following new </w:t>
      </w:r>
      <w:r w:rsidR="00B83155">
        <w:rPr>
          <w:lang w:val="en-GB"/>
        </w:rPr>
        <w:t>codelist</w:t>
      </w:r>
      <w:r>
        <w:rPr>
          <w:lang w:val="en-GB"/>
        </w:rPr>
        <w:t xml:space="preserve">s are introduced: </w:t>
      </w:r>
    </w:p>
    <w:p w14:paraId="50ADDF37" w14:textId="77777777" w:rsidR="006237C8" w:rsidRDefault="006237C8" w:rsidP="006237C8">
      <w:pPr>
        <w:pStyle w:val="ListParagraph"/>
        <w:numPr>
          <w:ilvl w:val="1"/>
          <w:numId w:val="32"/>
        </w:numPr>
        <w:rPr>
          <w:lang w:val="en-GB"/>
        </w:rPr>
      </w:pPr>
      <w:proofErr w:type="spellStart"/>
      <w:r>
        <w:rPr>
          <w:lang w:val="en-GB"/>
        </w:rPr>
        <w:t>SurveyMethodValue</w:t>
      </w:r>
      <w:proofErr w:type="spellEnd"/>
    </w:p>
    <w:p w14:paraId="4052755A" w14:textId="77777777" w:rsidR="006237C8" w:rsidRDefault="006237C8" w:rsidP="006237C8">
      <w:pPr>
        <w:pStyle w:val="ListParagraph"/>
        <w:numPr>
          <w:ilvl w:val="1"/>
          <w:numId w:val="32"/>
        </w:numPr>
        <w:rPr>
          <w:lang w:val="en-GB"/>
        </w:rPr>
      </w:pPr>
      <w:proofErr w:type="spellStart"/>
      <w:r>
        <w:rPr>
          <w:lang w:val="en-GB"/>
        </w:rPr>
        <w:t>VisibilityTypeValue</w:t>
      </w:r>
      <w:proofErr w:type="spellEnd"/>
    </w:p>
    <w:p w14:paraId="15931F5C" w14:textId="77777777" w:rsidR="006237C8" w:rsidRDefault="006237C8" w:rsidP="006237C8">
      <w:pPr>
        <w:pStyle w:val="ListParagraph"/>
        <w:numPr>
          <w:ilvl w:val="1"/>
          <w:numId w:val="32"/>
        </w:numPr>
        <w:rPr>
          <w:lang w:val="en-GB"/>
        </w:rPr>
      </w:pPr>
      <w:proofErr w:type="spellStart"/>
      <w:r>
        <w:rPr>
          <w:lang w:val="en-GB"/>
        </w:rPr>
        <w:t>ReferenceSurfaceTypeValue</w:t>
      </w:r>
      <w:proofErr w:type="spellEnd"/>
    </w:p>
    <w:p w14:paraId="3AAEE4B4" w14:textId="1569C40F" w:rsidR="006237C8" w:rsidRDefault="006237C8" w:rsidP="006237C8">
      <w:pPr>
        <w:pStyle w:val="ListParagraph"/>
        <w:numPr>
          <w:ilvl w:val="1"/>
          <w:numId w:val="32"/>
        </w:numPr>
        <w:rPr>
          <w:lang w:val="en-GB"/>
        </w:rPr>
      </w:pPr>
      <w:proofErr w:type="spellStart"/>
      <w:r>
        <w:rPr>
          <w:lang w:val="en-GB"/>
        </w:rPr>
        <w:t>ConstructionTechniqueValue</w:t>
      </w:r>
      <w:proofErr w:type="spellEnd"/>
    </w:p>
    <w:p w14:paraId="6A7BB49F" w14:textId="271F292D" w:rsidR="006E6997" w:rsidRDefault="006E6997" w:rsidP="006237C8">
      <w:pPr>
        <w:pStyle w:val="ListParagraph"/>
        <w:numPr>
          <w:ilvl w:val="1"/>
          <w:numId w:val="32"/>
        </w:numPr>
        <w:rPr>
          <w:lang w:val="en-GB"/>
        </w:rPr>
      </w:pPr>
      <w:proofErr w:type="spellStart"/>
      <w:r w:rsidRPr="006E6997">
        <w:rPr>
          <w:lang w:val="en-GB"/>
        </w:rPr>
        <w:t>TelecommunicationsCableMaterialTypeIMKLValue</w:t>
      </w:r>
      <w:proofErr w:type="spellEnd"/>
    </w:p>
    <w:p w14:paraId="55BC18EA" w14:textId="630396CA" w:rsidR="006E6997" w:rsidRDefault="006E6997" w:rsidP="006237C8">
      <w:pPr>
        <w:pStyle w:val="ListParagraph"/>
        <w:numPr>
          <w:ilvl w:val="1"/>
          <w:numId w:val="32"/>
        </w:numPr>
        <w:rPr>
          <w:lang w:val="en-GB"/>
        </w:rPr>
      </w:pPr>
      <w:proofErr w:type="spellStart"/>
      <w:r w:rsidRPr="006E6997">
        <w:rPr>
          <w:lang w:val="en-GB"/>
        </w:rPr>
        <w:t>UtilityDeliveryTypeIMKLValue</w:t>
      </w:r>
      <w:proofErr w:type="spellEnd"/>
    </w:p>
    <w:p w14:paraId="0651EAFE" w14:textId="1EAB7EA7" w:rsidR="006E6997" w:rsidRDefault="006E6997" w:rsidP="006237C8">
      <w:pPr>
        <w:pStyle w:val="ListParagraph"/>
        <w:numPr>
          <w:ilvl w:val="1"/>
          <w:numId w:val="32"/>
        </w:numPr>
        <w:rPr>
          <w:lang w:val="en-GB"/>
        </w:rPr>
      </w:pPr>
      <w:proofErr w:type="spellStart"/>
      <w:r w:rsidRPr="006E6997">
        <w:rPr>
          <w:lang w:val="en-GB"/>
        </w:rPr>
        <w:t>UtilityNetworkTypeIMKLValue</w:t>
      </w:r>
      <w:proofErr w:type="spellEnd"/>
    </w:p>
    <w:p w14:paraId="14264F00" w14:textId="2AFBA6BE" w:rsidR="006237C8" w:rsidRDefault="006237C8" w:rsidP="006237C8">
      <w:pPr>
        <w:pStyle w:val="ListParagraph"/>
        <w:numPr>
          <w:ilvl w:val="0"/>
          <w:numId w:val="32"/>
        </w:numPr>
        <w:rPr>
          <w:lang w:val="en-GB"/>
        </w:rPr>
      </w:pPr>
      <w:r>
        <w:rPr>
          <w:lang w:val="en-GB"/>
        </w:rPr>
        <w:t xml:space="preserve">The following </w:t>
      </w:r>
      <w:r w:rsidR="00B83155">
        <w:rPr>
          <w:lang w:val="en-GB"/>
        </w:rPr>
        <w:t>codelist</w:t>
      </w:r>
      <w:r>
        <w:rPr>
          <w:lang w:val="en-GB"/>
        </w:rPr>
        <w:t>s have been removed:</w:t>
      </w:r>
    </w:p>
    <w:p w14:paraId="4EA6D14D" w14:textId="7D0966B2" w:rsidR="006237C8" w:rsidRDefault="006237C8" w:rsidP="006237C8">
      <w:pPr>
        <w:pStyle w:val="ListParagraph"/>
        <w:numPr>
          <w:ilvl w:val="1"/>
          <w:numId w:val="32"/>
        </w:numPr>
        <w:rPr>
          <w:lang w:val="en-GB"/>
        </w:rPr>
      </w:pPr>
      <w:proofErr w:type="spellStart"/>
      <w:r>
        <w:rPr>
          <w:lang w:val="en-GB"/>
        </w:rPr>
        <w:t>TaalValue</w:t>
      </w:r>
      <w:proofErr w:type="spellEnd"/>
    </w:p>
    <w:p w14:paraId="144A1754" w14:textId="65FF9D1D" w:rsidR="006237C8" w:rsidRDefault="006237C8" w:rsidP="006237C8">
      <w:pPr>
        <w:pStyle w:val="ListParagraph"/>
        <w:numPr>
          <w:ilvl w:val="1"/>
          <w:numId w:val="32"/>
        </w:numPr>
        <w:rPr>
          <w:lang w:val="en-GB"/>
        </w:rPr>
      </w:pPr>
      <w:proofErr w:type="spellStart"/>
      <w:r>
        <w:rPr>
          <w:lang w:val="en-GB"/>
        </w:rPr>
        <w:t>ExtraTopografieTypeValue</w:t>
      </w:r>
      <w:proofErr w:type="spellEnd"/>
    </w:p>
    <w:p w14:paraId="6FFF6569" w14:textId="64BF903F" w:rsidR="006237C8" w:rsidRDefault="006237C8" w:rsidP="006237C8">
      <w:pPr>
        <w:pStyle w:val="ListParagraph"/>
        <w:numPr>
          <w:ilvl w:val="1"/>
          <w:numId w:val="32"/>
        </w:numPr>
        <w:rPr>
          <w:lang w:val="en-GB"/>
        </w:rPr>
      </w:pPr>
      <w:proofErr w:type="spellStart"/>
      <w:r>
        <w:rPr>
          <w:lang w:val="en-GB"/>
        </w:rPr>
        <w:t>NauwkeurigheidValue</w:t>
      </w:r>
      <w:proofErr w:type="spellEnd"/>
    </w:p>
    <w:p w14:paraId="6D19F610" w14:textId="77777777" w:rsidR="006237C8" w:rsidRPr="009C2E20" w:rsidRDefault="006237C8" w:rsidP="009C2E20">
      <w:pPr>
        <w:rPr>
          <w:lang w:val="en-GB"/>
        </w:rPr>
      </w:pPr>
    </w:p>
    <w:p w14:paraId="3C231EA5" w14:textId="79E2A51B" w:rsidR="006237C8" w:rsidRPr="006237C8" w:rsidRDefault="006237C8" w:rsidP="006237C8">
      <w:pPr>
        <w:rPr>
          <w:lang w:val="en-GB"/>
        </w:rPr>
      </w:pPr>
      <w:r w:rsidRPr="006237C8">
        <w:rPr>
          <w:lang w:val="en-GB"/>
        </w:rPr>
        <w:t xml:space="preserve">To determine which </w:t>
      </w:r>
      <w:r w:rsidR="00B83155">
        <w:rPr>
          <w:lang w:val="en-GB"/>
        </w:rPr>
        <w:t>codelist</w:t>
      </w:r>
      <w:r w:rsidRPr="006237C8">
        <w:rPr>
          <w:lang w:val="en-GB"/>
        </w:rPr>
        <w:t xml:space="preserve"> should be used for each element, please refer to the separate document: IMKL3_Codelists.xlsx. This document provides detailed information on the applicable </w:t>
      </w:r>
      <w:r w:rsidR="00B83155">
        <w:rPr>
          <w:lang w:val="en-GB"/>
        </w:rPr>
        <w:t>codelist</w:t>
      </w:r>
      <w:r w:rsidRPr="006237C8">
        <w:rPr>
          <w:lang w:val="en-GB"/>
        </w:rPr>
        <w:t>s for each element in the IMKL 3 schema.</w:t>
      </w:r>
      <w:r w:rsidR="0068028A">
        <w:rPr>
          <w:lang w:val="en-GB"/>
        </w:rPr>
        <w:t xml:space="preserve"> It also contains the URI for each </w:t>
      </w:r>
      <w:r w:rsidR="00B83155">
        <w:rPr>
          <w:lang w:val="en-GB"/>
        </w:rPr>
        <w:t>codelist</w:t>
      </w:r>
      <w:r w:rsidR="0068028A">
        <w:rPr>
          <w:lang w:val="en-GB"/>
        </w:rPr>
        <w:t xml:space="preserve"> value.</w:t>
      </w:r>
    </w:p>
    <w:p w14:paraId="4C868037" w14:textId="77777777" w:rsidR="00B34F60" w:rsidRPr="00FA78C2" w:rsidRDefault="00B34F60" w:rsidP="00B34F60">
      <w:pPr>
        <w:pStyle w:val="Heading2"/>
        <w:rPr>
          <w:lang w:val="en-GB"/>
        </w:rPr>
      </w:pPr>
      <w:bookmarkStart w:id="17" w:name="_Toc178340959"/>
      <w:r w:rsidRPr="00FA78C2">
        <w:rPr>
          <w:lang w:val="en-GB"/>
        </w:rPr>
        <w:t>Order of elements</w:t>
      </w:r>
      <w:bookmarkEnd w:id="17"/>
    </w:p>
    <w:p w14:paraId="5EF194D2" w14:textId="77777777" w:rsidR="00B34F60" w:rsidRDefault="00B34F60" w:rsidP="00B34F60">
      <w:pPr>
        <w:rPr>
          <w:lang w:val="en-GB"/>
        </w:rPr>
      </w:pPr>
      <w:r>
        <w:rPr>
          <w:lang w:val="en-GB"/>
        </w:rPr>
        <w:t xml:space="preserve">The XSD schema of IMKL 3 defines which elements can appear per entity and specifies the order of these elements. In IMKL 3, the order of some elements has been changed compared to IMKL 2.3. This adjustment allows for the reuse of common elements through groups (e.g. </w:t>
      </w:r>
      <w:proofErr w:type="spellStart"/>
      <w:r>
        <w:rPr>
          <w:lang w:val="en-GB"/>
        </w:rPr>
        <w:t>imkl:UtilityNodeContainerGroup</w:t>
      </w:r>
      <w:proofErr w:type="spellEnd"/>
      <w:r>
        <w:rPr>
          <w:lang w:val="en-GB"/>
        </w:rPr>
        <w:t>) which simplifies the XSD.</w:t>
      </w:r>
    </w:p>
    <w:p w14:paraId="74E72A22" w14:textId="68E4DE04"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E9271C">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8" w:name="_Toc178340960"/>
      <w:r w:rsidRPr="00FA78C2">
        <w:rPr>
          <w:lang w:val="en-GB"/>
        </w:rPr>
        <w:lastRenderedPageBreak/>
        <w:t>Geometr</w:t>
      </w:r>
      <w:r w:rsidR="00DE1E65" w:rsidRPr="00FA78C2">
        <w:rPr>
          <w:lang w:val="en-GB"/>
        </w:rPr>
        <w:t>y</w:t>
      </w:r>
      <w:bookmarkEnd w:id="18"/>
    </w:p>
    <w:p w14:paraId="5E3F98B3" w14:textId="0C10B1AE" w:rsidR="002D40FB" w:rsidRDefault="002D40FB" w:rsidP="00D75AE1">
      <w:pPr>
        <w:pStyle w:val="Heading3"/>
        <w:rPr>
          <w:lang w:val="en-GB"/>
        </w:rPr>
      </w:pPr>
      <w:bookmarkStart w:id="19" w:name="_Toc178340961"/>
      <w:r>
        <w:rPr>
          <w:lang w:val="en-GB"/>
        </w:rPr>
        <w:t>Overview</w:t>
      </w:r>
      <w:bookmarkEnd w:id="19"/>
    </w:p>
    <w:p w14:paraId="4AABDECC" w14:textId="77777777" w:rsidR="00535191" w:rsidRPr="00E809C1" w:rsidRDefault="00535191" w:rsidP="00535191">
      <w:pPr>
        <w:rPr>
          <w:lang w:val="en-GB"/>
        </w:rPr>
      </w:pPr>
      <w:r w:rsidRPr="00E809C1">
        <w:rPr>
          <w:lang w:val="en-GB"/>
        </w:rPr>
        <w:t>In IMKL 3, the following changes have been made to geometries:</w:t>
      </w:r>
    </w:p>
    <w:p w14:paraId="3E8F2701" w14:textId="77777777" w:rsidR="00535191" w:rsidRPr="00E809C1" w:rsidRDefault="00535191" w:rsidP="00535191">
      <w:pPr>
        <w:numPr>
          <w:ilvl w:val="0"/>
          <w:numId w:val="38"/>
        </w:numPr>
        <w:rPr>
          <w:lang w:val="en-GB"/>
        </w:rPr>
      </w:pPr>
      <w:r w:rsidRPr="00E809C1">
        <w:rPr>
          <w:lang w:val="en-GB"/>
        </w:rPr>
        <w:t>The coordinate reference system has been updated from Lambert72 to Lambert2008.</w:t>
      </w:r>
    </w:p>
    <w:p w14:paraId="14D8249D" w14:textId="77777777" w:rsidR="00535191" w:rsidRPr="00E809C1" w:rsidRDefault="00535191" w:rsidP="00535191">
      <w:pPr>
        <w:numPr>
          <w:ilvl w:val="0"/>
          <w:numId w:val="38"/>
        </w:numPr>
        <w:rPr>
          <w:lang w:val="en-GB"/>
        </w:rPr>
      </w:pPr>
      <w:r w:rsidRPr="00E809C1">
        <w:rPr>
          <w:lang w:val="en-GB"/>
        </w:rPr>
        <w:t>Z-coordinates are now allowed (2.5D), although their inclusion alongside XY-coordinates is optional.</w:t>
      </w:r>
    </w:p>
    <w:p w14:paraId="430146F1" w14:textId="77777777" w:rsidR="00535191" w:rsidRPr="00E809C1" w:rsidRDefault="00535191" w:rsidP="00535191">
      <w:pPr>
        <w:numPr>
          <w:ilvl w:val="0"/>
          <w:numId w:val="38"/>
        </w:numPr>
        <w:rPr>
          <w:lang w:val="en-GB"/>
        </w:rPr>
      </w:pPr>
      <w:r w:rsidRPr="00E809C1">
        <w:rPr>
          <w:lang w:val="en-GB"/>
        </w:rPr>
        <w:t xml:space="preserve">The </w:t>
      </w:r>
      <w:proofErr w:type="spellStart"/>
      <w:r w:rsidRPr="00E809C1">
        <w:rPr>
          <w:lang w:val="en-GB"/>
        </w:rPr>
        <w:t>srsDimension</w:t>
      </w:r>
      <w:proofErr w:type="spellEnd"/>
      <w:r w:rsidRPr="00E809C1">
        <w:rPr>
          <w:lang w:val="en-GB"/>
        </w:rPr>
        <w:t xml:space="preserve"> attribute is now mandatory.</w:t>
      </w:r>
    </w:p>
    <w:p w14:paraId="230B7653" w14:textId="4A727769" w:rsidR="00535191" w:rsidRPr="00E809C1" w:rsidRDefault="00535191" w:rsidP="00535191">
      <w:pPr>
        <w:rPr>
          <w:lang w:val="en-GB"/>
        </w:rPr>
      </w:pPr>
      <w:r w:rsidRPr="00E809C1">
        <w:rPr>
          <w:lang w:val="en-GB"/>
        </w:rPr>
        <w:t xml:space="preserve">These changes are further explained in Sections </w:t>
      </w:r>
      <w:r w:rsidR="00D242DE">
        <w:fldChar w:fldCharType="begin"/>
      </w:r>
      <w:r w:rsidR="00D242DE" w:rsidRPr="00E809C1">
        <w:rPr>
          <w:lang w:val="en-GB"/>
        </w:rPr>
        <w:instrText xml:space="preserve"> REF _Ref173137443 \r \h </w:instrText>
      </w:r>
      <w:r w:rsidR="00D242DE">
        <w:fldChar w:fldCharType="separate"/>
      </w:r>
      <w:r w:rsidR="00E9271C">
        <w:rPr>
          <w:lang w:val="en-GB"/>
        </w:rPr>
        <w:t>1.6.2</w:t>
      </w:r>
      <w:r w:rsidR="00D242DE">
        <w:fldChar w:fldCharType="end"/>
      </w:r>
      <w:r w:rsidR="00D242DE" w:rsidRPr="00E809C1">
        <w:rPr>
          <w:lang w:val="en-GB"/>
        </w:rPr>
        <w:t xml:space="preserve"> and </w:t>
      </w:r>
      <w:r w:rsidR="00D242DE">
        <w:fldChar w:fldCharType="begin"/>
      </w:r>
      <w:r w:rsidR="00D242DE" w:rsidRPr="00E809C1">
        <w:rPr>
          <w:lang w:val="en-GB"/>
        </w:rPr>
        <w:instrText xml:space="preserve"> REF _Ref173137444 \r \h </w:instrText>
      </w:r>
      <w:r w:rsidR="00D242DE">
        <w:fldChar w:fldCharType="separate"/>
      </w:r>
      <w:r w:rsidR="00E9271C">
        <w:rPr>
          <w:lang w:val="en-GB"/>
        </w:rPr>
        <w:t>1.6.3</w:t>
      </w:r>
      <w:r w:rsidR="00D242DE">
        <w:fldChar w:fldCharType="end"/>
      </w:r>
      <w:r w:rsidRPr="00E809C1">
        <w:rPr>
          <w:lang w:val="en-GB"/>
        </w:rPr>
        <w:t>. If you do not plan to include Z-coordinates, you only need to:</w:t>
      </w:r>
    </w:p>
    <w:p w14:paraId="09C721C7" w14:textId="77777777" w:rsidR="00535191" w:rsidRPr="00E809C1" w:rsidRDefault="00535191" w:rsidP="00535191">
      <w:pPr>
        <w:numPr>
          <w:ilvl w:val="0"/>
          <w:numId w:val="39"/>
        </w:numPr>
        <w:rPr>
          <w:lang w:val="en-GB"/>
        </w:rPr>
      </w:pPr>
      <w:r w:rsidRPr="00E809C1">
        <w:rPr>
          <w:lang w:val="en-GB"/>
        </w:rPr>
        <w:t>Reproject all geometries into Lambert2008.</w:t>
      </w:r>
    </w:p>
    <w:p w14:paraId="46787DF7" w14:textId="22DF0677" w:rsidR="002D40FB" w:rsidRPr="00890E95" w:rsidRDefault="00535191" w:rsidP="00E809C1">
      <w:pPr>
        <w:numPr>
          <w:ilvl w:val="0"/>
          <w:numId w:val="39"/>
        </w:numPr>
        <w:rPr>
          <w:lang w:val="en-GB"/>
        </w:rPr>
      </w:pPr>
      <w:r w:rsidRPr="00E809C1">
        <w:rPr>
          <w:lang w:val="en-GB"/>
        </w:rPr>
        <w:t xml:space="preserve">Add the </w:t>
      </w:r>
      <w:proofErr w:type="spellStart"/>
      <w:r w:rsidRPr="00E809C1">
        <w:rPr>
          <w:lang w:val="en-GB"/>
        </w:rPr>
        <w:t>srsDimension</w:t>
      </w:r>
      <w:proofErr w:type="spellEnd"/>
      <w:r w:rsidRPr="00E809C1">
        <w:rPr>
          <w:lang w:val="en-GB"/>
        </w:rPr>
        <w:t xml:space="preserve"> attribute and set its value to 2 (representing 2D</w:t>
      </w:r>
      <w:r w:rsidR="00D242DE" w:rsidRPr="00E809C1">
        <w:rPr>
          <w:lang w:val="en-GB"/>
        </w:rPr>
        <w:t xml:space="preserve"> coordinates</w:t>
      </w:r>
      <w:r w:rsidRPr="00E809C1">
        <w:rPr>
          <w:lang w:val="en-GB"/>
        </w:rPr>
        <w:t>).</w:t>
      </w:r>
    </w:p>
    <w:p w14:paraId="0EBC195B" w14:textId="1409FD1A" w:rsidR="00D75AE1" w:rsidRPr="00FA78C2" w:rsidRDefault="00D75AE1" w:rsidP="00D75AE1">
      <w:pPr>
        <w:pStyle w:val="Heading3"/>
        <w:rPr>
          <w:lang w:val="en-GB"/>
        </w:rPr>
      </w:pPr>
      <w:bookmarkStart w:id="20" w:name="_Ref173137443"/>
      <w:bookmarkStart w:id="21" w:name="_Toc178340962"/>
      <w:r w:rsidRPr="00FA78C2">
        <w:rPr>
          <w:lang w:val="en-GB"/>
        </w:rPr>
        <w:t>Coordinate reference system</w:t>
      </w:r>
      <w:bookmarkEnd w:id="20"/>
      <w:bookmarkEnd w:id="21"/>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proofErr w:type="spellStart"/>
      <w:r>
        <w:rPr>
          <w:i/>
          <w:iCs/>
          <w:lang w:val="en-GB"/>
        </w:rPr>
        <w:t>srsName</w:t>
      </w:r>
      <w:proofErr w:type="spellEnd"/>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900615"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proofErr w:type="spellStart"/>
            <w:r w:rsidRPr="00FA78C2">
              <w:rPr>
                <w:rFonts w:ascii="Consolas" w:eastAsia="Times New Roman" w:hAnsi="Consolas" w:cs="Times New Roman"/>
                <w:color w:val="E50000"/>
                <w:sz w:val="21"/>
                <w:szCs w:val="21"/>
                <w:lang w:val="en-GB"/>
              </w:rPr>
              <w:t>srsName</w:t>
            </w:r>
            <w:proofErr w:type="spellEnd"/>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w:t>
            </w:r>
            <w:proofErr w:type="spellStart"/>
            <w:r w:rsidRPr="00FA78C2">
              <w:rPr>
                <w:rFonts w:ascii="Consolas" w:eastAsia="Times New Roman" w:hAnsi="Consolas" w:cs="Times New Roman"/>
                <w:color w:val="0000FF"/>
                <w:sz w:val="21"/>
                <w:szCs w:val="21"/>
                <w:lang w:val="en-GB"/>
              </w:rPr>
              <w:t>epsg</w:t>
            </w:r>
            <w:proofErr w:type="spellEnd"/>
            <w:r w:rsidRPr="00FA78C2">
              <w:rPr>
                <w:rFonts w:ascii="Consolas" w:eastAsia="Times New Roman" w:hAnsi="Consolas" w:cs="Times New Roman"/>
                <w:color w:val="0000FF"/>
                <w:sz w:val="21"/>
                <w:szCs w:val="21"/>
                <w:lang w:val="en-GB"/>
              </w:rPr>
              <w:t>/3812/"</w:t>
            </w:r>
          </w:p>
        </w:tc>
      </w:tr>
    </w:tbl>
    <w:p w14:paraId="05A3018F" w14:textId="1EAD536C" w:rsidR="00D75AE1" w:rsidRPr="00FA78C2" w:rsidRDefault="00D75AE1" w:rsidP="00D75AE1">
      <w:pPr>
        <w:pStyle w:val="Heading3"/>
        <w:rPr>
          <w:lang w:val="en-GB"/>
        </w:rPr>
      </w:pPr>
      <w:bookmarkStart w:id="22" w:name="_Ref173137444"/>
      <w:bookmarkStart w:id="23" w:name="_Toc178340963"/>
      <w:r w:rsidRPr="00FA78C2">
        <w:rPr>
          <w:lang w:val="en-GB"/>
        </w:rPr>
        <w:t xml:space="preserve">2.5D and </w:t>
      </w:r>
      <w:proofErr w:type="spellStart"/>
      <w:r w:rsidRPr="00FA78C2">
        <w:rPr>
          <w:lang w:val="en-GB"/>
        </w:rPr>
        <w:t>srsDimension</w:t>
      </w:r>
      <w:bookmarkEnd w:id="22"/>
      <w:bookmarkEnd w:id="23"/>
      <w:proofErr w:type="spellEnd"/>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proofErr w:type="spellStart"/>
      <w:r w:rsidR="004A3941" w:rsidRPr="007356F5">
        <w:rPr>
          <w:i/>
          <w:iCs/>
          <w:lang w:val="en-GB"/>
        </w:rPr>
        <w:t>StandardCoverageDetail</w:t>
      </w:r>
      <w:proofErr w:type="spellEnd"/>
      <w:r w:rsidR="004A3941">
        <w:rPr>
          <w:lang w:val="en-GB"/>
        </w:rPr>
        <w:t xml:space="preserve">, </w:t>
      </w:r>
      <w:proofErr w:type="spellStart"/>
      <w:r w:rsidR="004A3941" w:rsidRPr="007356F5">
        <w:rPr>
          <w:i/>
          <w:iCs/>
          <w:lang w:val="en-GB"/>
        </w:rPr>
        <w:t>DepthDetail</w:t>
      </w:r>
      <w:proofErr w:type="spellEnd"/>
      <w:r w:rsidR="004A3941">
        <w:rPr>
          <w:lang w:val="en-GB"/>
        </w:rPr>
        <w:t xml:space="preserve"> and </w:t>
      </w:r>
      <w:proofErr w:type="spellStart"/>
      <w:r w:rsidR="004A3941" w:rsidRPr="007356F5">
        <w:rPr>
          <w:i/>
          <w:iCs/>
          <w:lang w:val="en-GB"/>
        </w:rPr>
        <w:t>CoverageDetail</w:t>
      </w:r>
      <w:proofErr w:type="spellEnd"/>
      <w:r w:rsidR="004A3941">
        <w:rPr>
          <w:lang w:val="en-GB"/>
        </w:rPr>
        <w:t xml:space="preserve"> entities. </w:t>
      </w:r>
    </w:p>
    <w:p w14:paraId="7674CABA" w14:textId="77777777" w:rsidR="00FD5AD4" w:rsidRDefault="00FD5AD4" w:rsidP="00D75AE1">
      <w:pPr>
        <w:rPr>
          <w:lang w:val="en-GB"/>
        </w:rPr>
      </w:pPr>
    </w:p>
    <w:p w14:paraId="7C482B5C" w14:textId="72CBD570"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w:t>
      </w:r>
      <w:proofErr w:type="spellStart"/>
      <w:r>
        <w:rPr>
          <w:lang w:val="en-GB"/>
        </w:rPr>
        <w:t>verticalPosition</w:t>
      </w:r>
      <w:proofErr w:type="spellEnd"/>
      <w:r>
        <w:rPr>
          <w:lang w:val="en-GB"/>
        </w:rPr>
        <w:t xml:space="preserve"> (chapter </w:t>
      </w:r>
      <w:r>
        <w:rPr>
          <w:lang w:val="en-GB"/>
        </w:rPr>
        <w:fldChar w:fldCharType="begin"/>
      </w:r>
      <w:r>
        <w:rPr>
          <w:lang w:val="en-GB"/>
        </w:rPr>
        <w:instrText xml:space="preserve"> REF _Ref172274259 \r \h </w:instrText>
      </w:r>
      <w:r>
        <w:rPr>
          <w:lang w:val="en-GB"/>
        </w:rPr>
      </w:r>
      <w:r>
        <w:rPr>
          <w:lang w:val="en-GB"/>
        </w:rPr>
        <w:fldChar w:fldCharType="separate"/>
      </w:r>
      <w:r w:rsidR="00E9271C">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proofErr w:type="spellStart"/>
      <w:r>
        <w:rPr>
          <w:i/>
          <w:iCs/>
          <w:lang w:val="en-GB"/>
        </w:rPr>
        <w:t>srsDimension</w:t>
      </w:r>
      <w:proofErr w:type="spellEnd"/>
      <w:r>
        <w:rPr>
          <w:lang w:val="en-GB"/>
        </w:rPr>
        <w:t xml:space="preserve"> attribute must be added. For 2D coordinates, set </w:t>
      </w:r>
      <w:proofErr w:type="spellStart"/>
      <w:r>
        <w:rPr>
          <w:lang w:val="en-GB"/>
        </w:rPr>
        <w:t>srsDimension</w:t>
      </w:r>
      <w:proofErr w:type="spellEnd"/>
      <w:r>
        <w:rPr>
          <w:lang w:val="en-GB"/>
        </w:rPr>
        <w:t xml:space="preserve"> to 2. For </w:t>
      </w:r>
      <w:r w:rsidR="0089085D">
        <w:rPr>
          <w:lang w:val="en-GB"/>
        </w:rPr>
        <w:t>2.5</w:t>
      </w:r>
      <w:r>
        <w:rPr>
          <w:lang w:val="en-GB"/>
        </w:rPr>
        <w:t xml:space="preserve">D coordinates, set </w:t>
      </w:r>
      <w:proofErr w:type="spellStart"/>
      <w:r>
        <w:rPr>
          <w:lang w:val="en-GB"/>
        </w:rPr>
        <w:t>srsDimension</w:t>
      </w:r>
      <w:proofErr w:type="spellEnd"/>
      <w:r>
        <w:rPr>
          <w:lang w:val="en-GB"/>
        </w:rPr>
        <w:t xml:space="preserve">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 xml:space="preserve">D coordinates is optional, the </w:t>
      </w:r>
      <w:proofErr w:type="spellStart"/>
      <w:r w:rsidR="00C70255" w:rsidRPr="00C70255">
        <w:rPr>
          <w:lang w:val="en-GB"/>
        </w:rPr>
        <w:t>srsDimension</w:t>
      </w:r>
      <w:proofErr w:type="spellEnd"/>
      <w:r w:rsidR="00C70255" w:rsidRPr="00C70255">
        <w:rPr>
          <w:lang w:val="en-GB"/>
        </w:rPr>
        <w:t xml:space="preserve">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6A1FCAC7"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E9271C">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E809C1" w:rsidRDefault="004B35E3" w:rsidP="00E809C1">
      <w:pPr>
        <w:jc w:val="center"/>
        <w:rPr>
          <w:u w:val="single"/>
          <w:lang w:val="en-GB"/>
        </w:rPr>
      </w:pPr>
      <w:r w:rsidRPr="00E809C1">
        <w:rPr>
          <w:u w:val="single"/>
          <w:lang w:val="en-GB"/>
        </w:rPr>
        <w:t>Example of 2D coordinates</w:t>
      </w:r>
      <w:r w:rsidR="00D75AE1" w:rsidRPr="00E809C1">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836C5C4" w14:textId="77777777" w:rsidR="00D75AE1" w:rsidRPr="00FA78C2" w:rsidRDefault="00D75AE1" w:rsidP="00D75AE1">
      <w:pPr>
        <w:rPr>
          <w:lang w:val="en-GB"/>
        </w:rPr>
      </w:pPr>
    </w:p>
    <w:p w14:paraId="6BA0717B" w14:textId="7EE0BB41" w:rsidR="00D75AE1" w:rsidRPr="00E809C1" w:rsidRDefault="007179F7" w:rsidP="00E809C1">
      <w:pPr>
        <w:jc w:val="center"/>
        <w:rPr>
          <w:u w:val="single"/>
          <w:lang w:val="en-GB"/>
        </w:rPr>
      </w:pPr>
      <w:r w:rsidRPr="00E809C1">
        <w:rPr>
          <w:u w:val="single"/>
          <w:lang w:val="en-GB"/>
        </w:rPr>
        <w:t>Example of</w:t>
      </w:r>
      <w:r w:rsidR="00D75AE1" w:rsidRPr="00E809C1">
        <w:rPr>
          <w:u w:val="single"/>
          <w:lang w:val="en-GB"/>
        </w:rPr>
        <w:t xml:space="preserve"> </w:t>
      </w:r>
      <w:r w:rsidR="004A7814" w:rsidRPr="00E809C1">
        <w:rPr>
          <w:u w:val="single"/>
          <w:lang w:val="en-GB"/>
        </w:rPr>
        <w:t>2.5</w:t>
      </w:r>
      <w:r w:rsidR="00D75AE1" w:rsidRPr="00E809C1">
        <w:rPr>
          <w:u w:val="single"/>
          <w:lang w:val="en-GB"/>
        </w:rPr>
        <w:t>D</w:t>
      </w:r>
      <w:r w:rsidRPr="00E809C1">
        <w:rPr>
          <w:u w:val="single"/>
          <w:lang w:val="en-GB"/>
        </w:rPr>
        <w:t xml:space="preserve"> </w:t>
      </w:r>
      <w:r w:rsidR="00D75AE1" w:rsidRPr="00E809C1">
        <w:rPr>
          <w:u w:val="single"/>
          <w:lang w:val="en-GB"/>
        </w:rPr>
        <w:t>co</w:t>
      </w:r>
      <w:r w:rsidRPr="00E809C1">
        <w:rPr>
          <w:u w:val="single"/>
          <w:lang w:val="en-GB"/>
        </w:rPr>
        <w:t>ordinates</w:t>
      </w:r>
      <w:r w:rsidR="00D75AE1" w:rsidRPr="00E809C1">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/3812/"</w:t>
            </w:r>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gml:posList</w:t>
            </w:r>
            <w:proofErr w:type="spellEnd"/>
            <w:r w:rsidRPr="00FA78C2">
              <w:rPr>
                <w:rFonts w:ascii="Consolas" w:eastAsia="Times New Roman" w:hAnsi="Consolas" w:cs="Times New Roman"/>
                <w:color w:val="800000"/>
                <w:sz w:val="18"/>
                <w:szCs w:val="18"/>
                <w:lang w:val="en-GB"/>
              </w:rPr>
              <w: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gml:LineString</w:t>
            </w:r>
            <w:proofErr w:type="spellEnd"/>
            <w:r w:rsidRPr="00FA78C2">
              <w:rPr>
                <w:rFonts w:ascii="Consolas" w:eastAsia="Times New Roman" w:hAnsi="Consolas" w:cs="Times New Roman"/>
                <w:color w:val="800000"/>
                <w:sz w:val="18"/>
                <w:szCs w:val="18"/>
                <w:lang w:val="en-GB"/>
              </w:rPr>
              <w:t>&gt;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net:centrelineGeometry</w:t>
            </w:r>
            <w:proofErr w:type="spellEnd"/>
            <w:r w:rsidRPr="00FA78C2">
              <w:rPr>
                <w:rFonts w:ascii="Consolas" w:eastAsia="Times New Roman" w:hAnsi="Consolas" w:cs="Times New Roman"/>
                <w:color w:val="800000"/>
                <w:sz w:val="18"/>
                <w:szCs w:val="18"/>
                <w:lang w:val="en-GB"/>
              </w:rPr>
              <w:t>&gt;</w:t>
            </w:r>
          </w:p>
        </w:tc>
      </w:tr>
    </w:tbl>
    <w:p w14:paraId="6A985407" w14:textId="77777777" w:rsidR="00D75AE1" w:rsidRPr="00FA78C2" w:rsidRDefault="00D75AE1" w:rsidP="00D75AE1">
      <w:pPr>
        <w:rPr>
          <w:lang w:val="en-GB"/>
        </w:rPr>
      </w:pPr>
    </w:p>
    <w:p w14:paraId="73DCA3AF" w14:textId="510F5611" w:rsidR="00EB15FA" w:rsidRPr="004F6155" w:rsidRDefault="002F7E1F" w:rsidP="00D75AE1">
      <w:pPr>
        <w:rPr>
          <w:lang w:val="en-GB"/>
        </w:rPr>
      </w:pPr>
      <w:r w:rsidRPr="002F7E1F">
        <w:rPr>
          <w:lang w:val="en-GB"/>
        </w:rPr>
        <w:t xml:space="preserve">Note that </w:t>
      </w:r>
      <w:proofErr w:type="spellStart"/>
      <w:r w:rsidRPr="002F7E1F">
        <w:rPr>
          <w:lang w:val="en-GB"/>
        </w:rPr>
        <w:t>srsDimension</w:t>
      </w:r>
      <w:proofErr w:type="spellEnd"/>
      <w:r w:rsidRPr="002F7E1F">
        <w:rPr>
          <w:lang w:val="en-GB"/>
        </w:rPr>
        <w:t xml:space="preserve"> with value 1 is also possible. This is the case when specifying a TAW/DNG level</w:t>
      </w:r>
      <w:r>
        <w:rPr>
          <w:lang w:val="en-GB"/>
        </w:rPr>
        <w:t xml:space="preserve"> </w:t>
      </w:r>
      <w:r w:rsidRPr="00FA78C2">
        <w:rPr>
          <w:lang w:val="en-GB"/>
        </w:rPr>
        <w:t xml:space="preserve">(Tweede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E9271C">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E809C1" w:rsidRDefault="00475658" w:rsidP="00E809C1">
      <w:pPr>
        <w:jc w:val="center"/>
        <w:rPr>
          <w:u w:val="single"/>
          <w:lang w:val="en-GB"/>
        </w:rPr>
      </w:pPr>
      <w:r w:rsidRPr="00E809C1">
        <w:rPr>
          <w:u w:val="single"/>
          <w:lang w:val="en-GB"/>
        </w:rPr>
        <w:t>Example of a</w:t>
      </w:r>
      <w:r w:rsidR="00EB15FA" w:rsidRPr="00E809C1">
        <w:rPr>
          <w:u w:val="single"/>
          <w:lang w:val="en-GB"/>
        </w:rPr>
        <w:t xml:space="preserve"> TAW/DNG</w:t>
      </w:r>
      <w:r w:rsidRPr="00E809C1">
        <w:rPr>
          <w:u w:val="single"/>
          <w:lang w:val="en-GB"/>
        </w:rPr>
        <w:t xml:space="preserve"> </w:t>
      </w:r>
      <w:r w:rsidR="00EB15FA" w:rsidRPr="00E809C1">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000000"/>
                <w:sz w:val="18"/>
                <w:szCs w:val="18"/>
                <w:lang w:val="en-GB"/>
              </w:rPr>
              <w:t xml:space="preserve"> </w:t>
            </w:r>
            <w:proofErr w:type="spellStart"/>
            <w:r w:rsidRPr="00FA78C2">
              <w:rPr>
                <w:rFonts w:ascii="Consolas" w:eastAsia="Times New Roman" w:hAnsi="Consolas" w:cs="Times New Roman"/>
                <w:color w:val="E50000"/>
                <w:sz w:val="18"/>
                <w:szCs w:val="18"/>
                <w:lang w:val="en-GB"/>
              </w:rPr>
              <w:t>srsName</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w:t>
            </w:r>
            <w:proofErr w:type="spellStart"/>
            <w:r w:rsidRPr="00FA78C2">
              <w:rPr>
                <w:rFonts w:ascii="Consolas" w:eastAsia="Times New Roman" w:hAnsi="Consolas" w:cs="Times New Roman"/>
                <w:color w:val="0000FF"/>
                <w:sz w:val="18"/>
                <w:szCs w:val="18"/>
                <w:lang w:val="en-GB"/>
              </w:rPr>
              <w:t>epsg</w:t>
            </w:r>
            <w:proofErr w:type="spellEnd"/>
            <w:r w:rsidRPr="00FA78C2">
              <w:rPr>
                <w:rFonts w:ascii="Consolas" w:eastAsia="Times New Roman" w:hAnsi="Consolas" w:cs="Times New Roman"/>
                <w:color w:val="0000FF"/>
                <w:sz w:val="18"/>
                <w:szCs w:val="18"/>
                <w:lang w:val="en-GB"/>
              </w:rPr>
              <w:t>/5710/"</w:t>
            </w:r>
          </w:p>
          <w:p w14:paraId="44D2303E" w14:textId="4ED27A56" w:rsidR="00EB15FA" w:rsidRPr="00FA78C2" w:rsidRDefault="00EB15FA" w:rsidP="00EB15FA">
            <w:pPr>
              <w:shd w:val="clear" w:color="auto" w:fill="FFFFFF"/>
              <w:spacing w:before="0" w:after="0" w:line="285" w:lineRule="atLeast"/>
              <w:rPr>
                <w:lang w:val="en-GB"/>
              </w:rPr>
            </w:pPr>
            <w:proofErr w:type="spellStart"/>
            <w:r w:rsidRPr="00FA78C2">
              <w:rPr>
                <w:rFonts w:ascii="Consolas" w:eastAsia="Times New Roman" w:hAnsi="Consolas" w:cs="Times New Roman"/>
                <w:color w:val="E50000"/>
                <w:sz w:val="18"/>
                <w:szCs w:val="18"/>
                <w:lang w:val="en-GB"/>
              </w:rPr>
              <w:t>srsDimension</w:t>
            </w:r>
            <w:proofErr w:type="spellEnd"/>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w:t>
            </w:r>
            <w:proofErr w:type="spellStart"/>
            <w:r w:rsidRPr="00FA78C2">
              <w:rPr>
                <w:rFonts w:ascii="Consolas" w:eastAsia="Times New Roman" w:hAnsi="Consolas" w:cs="Times New Roman"/>
                <w:color w:val="800000"/>
                <w:sz w:val="18"/>
                <w:szCs w:val="18"/>
                <w:lang w:val="en-GB"/>
              </w:rPr>
              <w:t>imkl:verticalPosition</w:t>
            </w:r>
            <w:proofErr w:type="spellEnd"/>
            <w:r w:rsidRPr="00FA78C2">
              <w:rPr>
                <w:rFonts w:ascii="Consolas" w:eastAsia="Times New Roman" w:hAnsi="Consolas" w:cs="Times New Roman"/>
                <w:color w:val="800000"/>
                <w:sz w:val="18"/>
                <w:szCs w:val="18"/>
                <w:lang w:val="en-GB"/>
              </w:rPr>
              <w:t>&gt;</w:t>
            </w:r>
          </w:p>
        </w:tc>
      </w:tr>
    </w:tbl>
    <w:p w14:paraId="59F3A0E8" w14:textId="48332099" w:rsidR="00987562" w:rsidRPr="00FA78C2" w:rsidRDefault="00EC37AB" w:rsidP="00987562">
      <w:pPr>
        <w:pStyle w:val="Heading2"/>
        <w:rPr>
          <w:lang w:val="en-GB"/>
        </w:rPr>
      </w:pPr>
      <w:bookmarkStart w:id="24" w:name="_Toc178340964"/>
      <w:r w:rsidRPr="00FA78C2">
        <w:rPr>
          <w:lang w:val="en-GB"/>
        </w:rPr>
        <w:t>Survey</w:t>
      </w:r>
      <w:bookmarkEnd w:id="24"/>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proofErr w:type="spellStart"/>
      <w:r>
        <w:rPr>
          <w:i/>
          <w:iCs/>
          <w:lang w:val="en-GB"/>
        </w:rPr>
        <w:t>nilReason</w:t>
      </w:r>
      <w:proofErr w:type="spellEnd"/>
      <w:r>
        <w:rPr>
          <w:lang w:val="en-GB"/>
        </w:rPr>
        <w:t>.</w:t>
      </w:r>
    </w:p>
    <w:p w14:paraId="7EAB0D9B" w14:textId="2968A5D1" w:rsidR="00816366" w:rsidRDefault="00816366" w:rsidP="00816366">
      <w:pPr>
        <w:pStyle w:val="ListParagraph"/>
        <w:numPr>
          <w:ilvl w:val="0"/>
          <w:numId w:val="29"/>
        </w:numPr>
        <w:rPr>
          <w:lang w:val="en-GB"/>
        </w:rPr>
      </w:pPr>
      <w:proofErr w:type="spellStart"/>
      <w:r w:rsidRPr="00E47C1F">
        <w:rPr>
          <w:b/>
          <w:bCs/>
          <w:lang w:val="en-GB"/>
        </w:rPr>
        <w:t>recordedBy</w:t>
      </w:r>
      <w:proofErr w:type="spellEnd"/>
      <w:r w:rsidRPr="00E47C1F">
        <w:rPr>
          <w:b/>
          <w:bCs/>
          <w:lang w:val="en-GB"/>
        </w:rPr>
        <w:t>:</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proofErr w:type="spellStart"/>
      <w:r>
        <w:rPr>
          <w:i/>
          <w:iCs/>
          <w:lang w:val="en-GB"/>
        </w:rPr>
        <w:t>nilReason</w:t>
      </w:r>
      <w:proofErr w:type="spellEnd"/>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proofErr w:type="spellStart"/>
      <w:r w:rsidRPr="000840D8">
        <w:rPr>
          <w:i/>
          <w:iCs/>
          <w:lang w:val="en-GB"/>
        </w:rPr>
        <w:t>ActivityComplex</w:t>
      </w:r>
      <w:proofErr w:type="spellEnd"/>
      <w:r>
        <w:rPr>
          <w:lang w:val="en-GB"/>
        </w:rPr>
        <w:t xml:space="preserve"> includes a </w:t>
      </w:r>
      <w:r>
        <w:rPr>
          <w:i/>
          <w:iCs/>
          <w:lang w:val="en-GB"/>
        </w:rPr>
        <w:t>geometry</w:t>
      </w:r>
      <w:r>
        <w:rPr>
          <w:lang w:val="en-GB"/>
        </w:rPr>
        <w:t xml:space="preserve"> and a </w:t>
      </w:r>
      <w:proofErr w:type="spellStart"/>
      <w:r>
        <w:rPr>
          <w:i/>
          <w:iCs/>
          <w:lang w:val="en-GB"/>
        </w:rPr>
        <w:t>geometrySurvey</w:t>
      </w:r>
      <w:proofErr w:type="spellEnd"/>
      <w:r>
        <w:rPr>
          <w:lang w:val="en-GB"/>
        </w:rPr>
        <w:t xml:space="preserve">. The </w:t>
      </w:r>
      <w:proofErr w:type="spellStart"/>
      <w:r>
        <w:rPr>
          <w:i/>
          <w:iCs/>
          <w:lang w:val="en-GB"/>
        </w:rPr>
        <w:t>geometrySurvey</w:t>
      </w:r>
      <w:proofErr w:type="spellEnd"/>
      <w:r>
        <w:rPr>
          <w:i/>
          <w:iCs/>
          <w:lang w:val="en-GB"/>
        </w:rPr>
        <w:t xml:space="preserve">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proofErr w:type="spellStart"/>
      <w:r w:rsidRPr="000840D8">
        <w:rPr>
          <w:i/>
          <w:iCs/>
          <w:lang w:val="en-GB"/>
        </w:rPr>
        <w:t>ExtraPlan</w:t>
      </w:r>
      <w:proofErr w:type="spellEnd"/>
      <w:r>
        <w:rPr>
          <w:lang w:val="en-GB"/>
        </w:rPr>
        <w:t xml:space="preserve"> has a </w:t>
      </w:r>
      <w:r w:rsidRPr="00102AF8">
        <w:rPr>
          <w:i/>
          <w:iCs/>
          <w:lang w:val="en-GB"/>
        </w:rPr>
        <w:t>location</w:t>
      </w:r>
      <w:r>
        <w:rPr>
          <w:lang w:val="en-GB"/>
        </w:rPr>
        <w:t xml:space="preserve"> and a </w:t>
      </w:r>
      <w:proofErr w:type="spellStart"/>
      <w:r w:rsidRPr="000840D8">
        <w:rPr>
          <w:i/>
          <w:iCs/>
          <w:lang w:val="en-GB"/>
        </w:rPr>
        <w:t>locationSurvey</w:t>
      </w:r>
      <w:proofErr w:type="spellEnd"/>
      <w:r>
        <w:rPr>
          <w:lang w:val="en-GB"/>
        </w:rPr>
        <w:t xml:space="preserve">. The </w:t>
      </w:r>
      <w:proofErr w:type="spellStart"/>
      <w:r w:rsidRPr="00102AF8">
        <w:rPr>
          <w:i/>
          <w:iCs/>
          <w:lang w:val="en-GB"/>
        </w:rPr>
        <w:t>locationSurvey</w:t>
      </w:r>
      <w:proofErr w:type="spellEnd"/>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proofErr w:type="spellStart"/>
      <w:r w:rsidRPr="00102AF8">
        <w:rPr>
          <w:i/>
          <w:iCs/>
          <w:lang w:val="en-GB"/>
        </w:rPr>
        <w:t>DepthDetail</w:t>
      </w:r>
      <w:proofErr w:type="spellEnd"/>
      <w:r>
        <w:rPr>
          <w:lang w:val="en-GB"/>
        </w:rPr>
        <w:t xml:space="preserve"> includes a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proofErr w:type="spellStart"/>
      <w:r w:rsidRPr="00102AF8">
        <w:rPr>
          <w:i/>
          <w:iCs/>
          <w:lang w:val="en-GB"/>
        </w:rPr>
        <w:t>verticalPositionSurvey</w:t>
      </w:r>
      <w:proofErr w:type="spellEnd"/>
      <w:r>
        <w:rPr>
          <w:lang w:val="en-GB"/>
        </w:rPr>
        <w:t xml:space="preserve">. The </w:t>
      </w:r>
      <w:proofErr w:type="spellStart"/>
      <w:r w:rsidRPr="00102AF8">
        <w:rPr>
          <w:i/>
          <w:iCs/>
          <w:lang w:val="en-GB"/>
        </w:rPr>
        <w:t>verticalPositionSurvey</w:t>
      </w:r>
      <w:proofErr w:type="spellEnd"/>
      <w:r>
        <w:rPr>
          <w:lang w:val="en-GB"/>
        </w:rPr>
        <w:t xml:space="preserve"> applies to either the </w:t>
      </w:r>
      <w:proofErr w:type="spellStart"/>
      <w:r w:rsidRPr="00102AF8">
        <w:rPr>
          <w:i/>
          <w:iCs/>
          <w:lang w:val="en-GB"/>
        </w:rPr>
        <w:t>verticalPosition</w:t>
      </w:r>
      <w:proofErr w:type="spellEnd"/>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0C408C11" w:rsidR="00D7608D" w:rsidRPr="00FA78C2" w:rsidRDefault="00816366" w:rsidP="00E809C1">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w:t>
      </w:r>
      <w:proofErr w:type="spellStart"/>
      <w:r w:rsidRPr="004F6155">
        <w:t>other</w:t>
      </w:r>
      <w:proofErr w:type="spellEnd"/>
      <w:r w:rsidRPr="004F6155">
        <w:t xml:space="preserve"> </w:t>
      </w:r>
      <w:proofErr w:type="spellStart"/>
      <w:r w:rsidR="003601EF">
        <w:t>entities</w:t>
      </w:r>
      <w:proofErr w:type="spellEnd"/>
      <w:r w:rsidRPr="004F6155">
        <w:t xml:space="preserve"> </w:t>
      </w:r>
      <w:proofErr w:type="spellStart"/>
      <w:r w:rsidRPr="004F6155">
        <w:t>it</w:t>
      </w:r>
      <w:proofErr w:type="spellEnd"/>
      <w:r w:rsidRPr="004F6155">
        <w:t xml:space="preserve"> is </w:t>
      </w:r>
      <w:proofErr w:type="spellStart"/>
      <w:r w:rsidRPr="004F6155">
        <w:t>optional</w:t>
      </w:r>
      <w:proofErr w:type="spellEnd"/>
      <w:r w:rsidRPr="004F6155">
        <w:t>.</w:t>
      </w:r>
      <w:r w:rsidR="00D7608D" w:rsidRPr="00FA78C2">
        <w:rPr>
          <w:lang w:val="en-GB"/>
        </w:rPr>
        <w:br w:type="page"/>
      </w:r>
    </w:p>
    <w:p w14:paraId="7EF0EB1A" w14:textId="4C2B2093" w:rsidR="00453DC3" w:rsidRDefault="00453DC3" w:rsidP="00D7608D">
      <w:pPr>
        <w:pStyle w:val="Heading1"/>
        <w:rPr>
          <w:lang w:val="en-GB"/>
        </w:rPr>
      </w:pPr>
      <w:bookmarkStart w:id="25" w:name="_Ref173139680"/>
      <w:bookmarkStart w:id="26" w:name="_Toc178340965"/>
      <w:r>
        <w:rPr>
          <w:lang w:val="en-GB"/>
        </w:rPr>
        <w:lastRenderedPageBreak/>
        <w:t>Best Practices</w:t>
      </w:r>
      <w:bookmarkEnd w:id="25"/>
      <w:bookmarkEnd w:id="26"/>
    </w:p>
    <w:p w14:paraId="28817AC0" w14:textId="06F14063" w:rsidR="00453DC3" w:rsidRDefault="00453DC3" w:rsidP="00453DC3">
      <w:pPr>
        <w:pStyle w:val="Heading2"/>
        <w:rPr>
          <w:lang w:val="en-GB"/>
        </w:rPr>
      </w:pPr>
      <w:bookmarkStart w:id="27" w:name="_Toc178340966"/>
      <w:r>
        <w:rPr>
          <w:lang w:val="en-GB"/>
        </w:rPr>
        <w:t>Introduction</w:t>
      </w:r>
      <w:bookmarkEnd w:id="27"/>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8" w:name="_Ref173139697"/>
      <w:bookmarkStart w:id="29" w:name="_Toc178340967"/>
      <w:r>
        <w:rPr>
          <w:lang w:val="en-GB"/>
        </w:rPr>
        <w:t>Precaution</w:t>
      </w:r>
      <w:bookmarkEnd w:id="28"/>
      <w:bookmarkEnd w:id="29"/>
    </w:p>
    <w:p w14:paraId="0D3C0541" w14:textId="77777777" w:rsidR="00E62AD8" w:rsidRDefault="00241F1F" w:rsidP="00BC546F">
      <w:pPr>
        <w:rPr>
          <w:lang w:val="en-GB"/>
        </w:rPr>
      </w:pPr>
      <w:r w:rsidRPr="00241F1F">
        <w:rPr>
          <w:lang w:val="en-GB"/>
        </w:rPr>
        <w:t xml:space="preserve">In IMKL 2.3 the </w:t>
      </w:r>
      <w:proofErr w:type="spellStart"/>
      <w:r w:rsidRPr="00E62AD8">
        <w:rPr>
          <w:i/>
          <w:iCs/>
          <w:lang w:val="en-GB"/>
        </w:rPr>
        <w:t>voorzorgsmaatregel</w:t>
      </w:r>
      <w:proofErr w:type="spellEnd"/>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proofErr w:type="spellStart"/>
      <w:r w:rsidRPr="00E62AD8">
        <w:rPr>
          <w:i/>
          <w:iCs/>
          <w:lang w:val="en-GB"/>
        </w:rPr>
        <w:t>ExtraPlan</w:t>
      </w:r>
      <w:proofErr w:type="spellEnd"/>
      <w:r w:rsidRPr="00241F1F">
        <w:rPr>
          <w:lang w:val="en-GB"/>
        </w:rPr>
        <w:t xml:space="preserve">, but without a location. </w:t>
      </w:r>
    </w:p>
    <w:p w14:paraId="61BB5AF7" w14:textId="28E88943"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proofErr w:type="spellStart"/>
      <w:r w:rsidRPr="00C1208C">
        <w:rPr>
          <w:i/>
          <w:iCs/>
          <w:lang w:val="en-GB"/>
        </w:rPr>
        <w:t>documentType</w:t>
      </w:r>
      <w:proofErr w:type="spellEnd"/>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proofErr w:type="spellStart"/>
      <w:r>
        <w:rPr>
          <w:i/>
          <w:iCs/>
          <w:lang w:val="en-GB"/>
        </w:rPr>
        <w:t>DocumentTypeValue</w:t>
      </w:r>
      <w:proofErr w:type="spellEnd"/>
      <w:r>
        <w:rPr>
          <w:i/>
          <w:iCs/>
          <w:lang w:val="en-GB"/>
        </w:rPr>
        <w:t xml:space="preserve"> </w:t>
      </w:r>
      <w:r w:rsidR="00B83155">
        <w:rPr>
          <w:lang w:val="en-GB"/>
        </w:rPr>
        <w:t>codelist</w:t>
      </w:r>
      <w:r>
        <w:rPr>
          <w:lang w:val="en-GB"/>
        </w:rPr>
        <w:t xml:space="preserve"> for this purpose and should not be used for </w:t>
      </w:r>
      <w:proofErr w:type="spellStart"/>
      <w:r w:rsidRPr="00E62AD8">
        <w:rPr>
          <w:i/>
          <w:iCs/>
          <w:lang w:val="en-GB"/>
        </w:rPr>
        <w:t>ExtraPlans</w:t>
      </w:r>
      <w:proofErr w:type="spellEnd"/>
      <w:r>
        <w:rPr>
          <w:lang w:val="en-GB"/>
        </w:rPr>
        <w:t>.</w:t>
      </w:r>
    </w:p>
    <w:p w14:paraId="19EB0F89" w14:textId="77777777" w:rsidR="00C1208C" w:rsidRDefault="00C1208C" w:rsidP="00BC546F">
      <w:pPr>
        <w:rPr>
          <w:lang w:val="en-GB"/>
        </w:rPr>
      </w:pPr>
    </w:p>
    <w:p w14:paraId="2A5454CB" w14:textId="655F2246"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E9271C">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E9271C">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E809C1" w:rsidRDefault="006F414A" w:rsidP="00E809C1">
      <w:pPr>
        <w:jc w:val="center"/>
        <w:rPr>
          <w:u w:val="single"/>
          <w:lang w:val="en-GB"/>
        </w:rPr>
      </w:pPr>
      <w:r w:rsidRPr="00E809C1">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gml:featureMember</w:t>
            </w:r>
            <w:proofErr w:type="spellEnd"/>
            <w:r w:rsidRPr="00E809C1">
              <w:rPr>
                <w:rFonts w:ascii="Consolas" w:eastAsia="Times New Roman" w:hAnsi="Consolas" w:cs="Times New Roman"/>
                <w:color w:val="800000"/>
                <w:sz w:val="18"/>
                <w:szCs w:val="18"/>
                <w:lang w:val="en-GB"/>
              </w:rPr>
              <w:t>&gt;</w:t>
            </w:r>
          </w:p>
          <w:p w14:paraId="4C3A2AD5"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imkl:UtilityNetwork</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E50000"/>
                <w:sz w:val="18"/>
                <w:szCs w:val="18"/>
                <w:lang w:val="en-GB"/>
              </w:rPr>
              <w:t>gml:id</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"ID_230dbcf3-4fbd-4118-9f57-b2f370f04107"</w:t>
            </w:r>
            <w:r w:rsidRPr="00E809C1">
              <w:rPr>
                <w:rFonts w:ascii="Consolas" w:eastAsia="Times New Roman" w:hAnsi="Consolas" w:cs="Times New Roman"/>
                <w:color w:val="800000"/>
                <w:sz w:val="18"/>
                <w:szCs w:val="18"/>
                <w:lang w:val="en-GB"/>
              </w:rPr>
              <w:t>&gt;</w:t>
            </w:r>
          </w:p>
          <w:p w14:paraId="6E8A09E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40AB3C5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0437740F"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5E6C26B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001</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p>
          <w:p w14:paraId="7616D87B"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aquacom</w:t>
            </w:r>
            <w:proofErr w:type="spellEnd"/>
            <w:r w:rsidRPr="00E809C1">
              <w:rPr>
                <w:rFonts w:ascii="Consolas" w:eastAsia="Times New Roman" w:hAnsi="Consolas" w:cs="Times New Roman"/>
                <w:color w:val="000000"/>
                <w:sz w:val="18"/>
                <w:szCs w:val="18"/>
                <w:lang w:val="en-GB"/>
              </w:rPr>
              <w:t>-be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
          <w:p w14:paraId="657BCCE2"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596FF103"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367DE40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16A25FAD"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imkl:voorzorgsmaatregel</w:t>
            </w:r>
            <w:proofErr w:type="spellEnd"/>
            <w:r w:rsidRPr="00E809C1">
              <w:rPr>
                <w:rFonts w:ascii="Consolas" w:eastAsia="Times New Roman" w:hAnsi="Consolas" w:cs="Times New Roman"/>
                <w:color w:val="800000"/>
                <w:sz w:val="18"/>
                <w:szCs w:val="18"/>
                <w:lang w:val="en-GB"/>
              </w:rPr>
              <w:t>&gt;</w:t>
            </w:r>
          </w:p>
          <w:p w14:paraId="6E3D35F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imkl:Voorzorgsmaatregel</w:t>
            </w:r>
            <w:proofErr w:type="spellEnd"/>
            <w:r w:rsidRPr="00E809C1">
              <w:rPr>
                <w:rFonts w:ascii="Consolas" w:eastAsia="Times New Roman" w:hAnsi="Consolas" w:cs="Times New Roman"/>
                <w:color w:val="800000"/>
                <w:sz w:val="18"/>
                <w:szCs w:val="18"/>
              </w:rPr>
              <w:t>&gt;</w:t>
            </w:r>
          </w:p>
          <w:p w14:paraId="3D4CB89F"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&lt;imkl:bestandLocatie&gt;</w:t>
            </w:r>
            <w:r w:rsidRPr="00E809C1">
              <w:rPr>
                <w:rFonts w:ascii="Consolas" w:eastAsia="Times New Roman" w:hAnsi="Consolas" w:cs="Times New Roman"/>
                <w:color w:val="000000"/>
                <w:sz w:val="18"/>
                <w:szCs w:val="18"/>
              </w:rPr>
              <w:t>voorzorgsmaatregel.pdf</w:t>
            </w:r>
            <w:r w:rsidRPr="00E809C1">
              <w:rPr>
                <w:rFonts w:ascii="Consolas" w:eastAsia="Times New Roman" w:hAnsi="Consolas" w:cs="Times New Roman"/>
                <w:color w:val="800000"/>
                <w:sz w:val="18"/>
                <w:szCs w:val="18"/>
              </w:rPr>
              <w:t>&lt;/imkl:bestandLocatie&gt;</w:t>
            </w:r>
          </w:p>
          <w:p w14:paraId="43538EE4"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imkl:bestandMediaType</w:t>
            </w:r>
            <w:proofErr w:type="spellEnd"/>
          </w:p>
          <w:p w14:paraId="779DA694"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xlink:href</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"http://mir.agiv.be/cl/IMKL/v2/BestandMediaTypeValue/PDF"</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p w14:paraId="760C6F3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imkl:Voorzorgsmaatregel</w:t>
            </w:r>
            <w:proofErr w:type="spellEnd"/>
            <w:r w:rsidRPr="00E809C1">
              <w:rPr>
                <w:rFonts w:ascii="Consolas" w:eastAsia="Times New Roman" w:hAnsi="Consolas" w:cs="Times New Roman"/>
                <w:color w:val="800000"/>
                <w:sz w:val="18"/>
                <w:szCs w:val="18"/>
              </w:rPr>
              <w:t>&gt;</w:t>
            </w:r>
          </w:p>
          <w:p w14:paraId="561400D3"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lastRenderedPageBreak/>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imkl:voorzorgsmaatregel</w:t>
            </w:r>
            <w:proofErr w:type="spellEnd"/>
            <w:r w:rsidRPr="00E809C1">
              <w:rPr>
                <w:rFonts w:ascii="Consolas" w:eastAsia="Times New Roman" w:hAnsi="Consolas" w:cs="Times New Roman"/>
                <w:color w:val="800000"/>
                <w:sz w:val="18"/>
                <w:szCs w:val="18"/>
              </w:rPr>
              <w:t>&gt;</w:t>
            </w:r>
          </w:p>
          <w:p w14:paraId="58708920"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w:t>
            </w:r>
          </w:p>
          <w:p w14:paraId="70496EBB"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imkl:UtilityNetwork</w:t>
            </w:r>
            <w:proofErr w:type="spellEnd"/>
            <w:r w:rsidRPr="00E809C1">
              <w:rPr>
                <w:rFonts w:ascii="Consolas" w:eastAsia="Times New Roman" w:hAnsi="Consolas" w:cs="Times New Roman"/>
                <w:color w:val="800000"/>
                <w:sz w:val="18"/>
                <w:szCs w:val="18"/>
              </w:rPr>
              <w:t>&gt;</w:t>
            </w:r>
          </w:p>
          <w:p w14:paraId="5D2DD7E8" w14:textId="4D6134ED" w:rsidR="006F414A" w:rsidRPr="00E809C1" w:rsidRDefault="00B153CD" w:rsidP="00BC546F">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gml:featureMember</w:t>
            </w:r>
            <w:proofErr w:type="spellEnd"/>
            <w:r w:rsidRPr="00E809C1">
              <w:rPr>
                <w:rFonts w:ascii="Consolas" w:eastAsia="Times New Roman" w:hAnsi="Consolas" w:cs="Times New Roman"/>
                <w:color w:val="800000"/>
                <w:sz w:val="18"/>
                <w:szCs w:val="18"/>
              </w:rPr>
              <w:t>&gt;</w:t>
            </w:r>
          </w:p>
        </w:tc>
      </w:tr>
    </w:tbl>
    <w:p w14:paraId="3D0CFE68" w14:textId="77777777" w:rsidR="006F414A" w:rsidRPr="00E809C1" w:rsidRDefault="006F414A" w:rsidP="00BC546F"/>
    <w:p w14:paraId="01EFB1F5" w14:textId="2538569E" w:rsidR="00241F1F" w:rsidRPr="00E809C1" w:rsidRDefault="00241F1F" w:rsidP="00E809C1">
      <w:pPr>
        <w:jc w:val="center"/>
        <w:rPr>
          <w:u w:val="single"/>
          <w:lang w:val="en-GB"/>
        </w:rPr>
      </w:pPr>
      <w:r w:rsidRPr="00E809C1">
        <w:rPr>
          <w:u w:val="single"/>
          <w:lang w:val="en-GB"/>
        </w:rPr>
        <w:t>Example</w:t>
      </w:r>
      <w:r w:rsidR="00912064" w:rsidRPr="00E809C1">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gml:featureMember</w:t>
            </w:r>
            <w:proofErr w:type="spellEnd"/>
            <w:r w:rsidRPr="00E809C1">
              <w:rPr>
                <w:rFonts w:ascii="Consolas" w:eastAsia="Times New Roman" w:hAnsi="Consolas" w:cs="Times New Roman"/>
                <w:color w:val="800000"/>
                <w:sz w:val="18"/>
                <w:szCs w:val="18"/>
                <w:lang w:val="en-GB"/>
              </w:rPr>
              <w:t>&gt;</w:t>
            </w:r>
          </w:p>
          <w:p w14:paraId="3FF75B9E"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imkl:UtilityNetwork</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E50000"/>
                <w:sz w:val="18"/>
                <w:szCs w:val="18"/>
                <w:lang w:val="en-GB"/>
              </w:rPr>
              <w:t>gml:id</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"ID_230dbcf3-4fbd-4118-9f57-b2f370f04107"</w:t>
            </w:r>
            <w:r w:rsidRPr="00E809C1">
              <w:rPr>
                <w:rFonts w:ascii="Consolas" w:eastAsia="Times New Roman" w:hAnsi="Consolas" w:cs="Times New Roman"/>
                <w:color w:val="800000"/>
                <w:sz w:val="18"/>
                <w:szCs w:val="18"/>
                <w:lang w:val="en-GB"/>
              </w:rPr>
              <w:t>&gt;</w:t>
            </w:r>
          </w:p>
          <w:p w14:paraId="0F82870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1D82EE16"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42F493F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3BDD39A1"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001</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p>
          <w:p w14:paraId="30F8B99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aquacom</w:t>
            </w:r>
            <w:proofErr w:type="spellEnd"/>
            <w:r w:rsidRPr="00E809C1">
              <w:rPr>
                <w:rFonts w:ascii="Consolas" w:eastAsia="Times New Roman" w:hAnsi="Consolas" w:cs="Times New Roman"/>
                <w:color w:val="000000"/>
                <w:sz w:val="18"/>
                <w:szCs w:val="18"/>
                <w:lang w:val="en-GB"/>
              </w:rPr>
              <w:t>-be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
          <w:p w14:paraId="50F4C97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59E1E4D9"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4A153405"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2A797FD4" w14:textId="12678340"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imkl:documentation</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E50000"/>
                <w:sz w:val="18"/>
                <w:szCs w:val="18"/>
                <w:lang w:val="en-GB"/>
              </w:rPr>
              <w:t>xlink:href</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DC2CFD" w:rsidRPr="00E809C1">
              <w:rPr>
                <w:lang w:val="en-GB"/>
              </w:rPr>
              <w:t xml:space="preserve"> </w:t>
            </w:r>
            <w:r w:rsidR="00DC2CFD" w:rsidRPr="00E809C1">
              <w:rPr>
                <w:rFonts w:ascii="Consolas" w:eastAsia="Times New Roman" w:hAnsi="Consolas" w:cs="Times New Roman"/>
                <w:color w:val="0000FF"/>
                <w:sz w:val="18"/>
                <w:szCs w:val="18"/>
                <w:lang w:val="en-GB"/>
              </w:rPr>
              <w:t>https://vocab.belgif.be/ns/imkl/3.0/</w:t>
            </w:r>
            <w:r w:rsidRPr="00E809C1">
              <w:rPr>
                <w:rFonts w:ascii="Consolas" w:eastAsia="Times New Roman" w:hAnsi="Consolas" w:cs="Times New Roman"/>
                <w:color w:val="0000FF"/>
                <w:sz w:val="18"/>
                <w:szCs w:val="18"/>
                <w:lang w:val="en-GB"/>
              </w:rPr>
              <w:t>Document/aquacom-be:D001"</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1229C3F5"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imkl:UtilityNetwork</w:t>
            </w:r>
            <w:proofErr w:type="spellEnd"/>
            <w:r w:rsidRPr="00E809C1">
              <w:rPr>
                <w:rFonts w:ascii="Consolas" w:eastAsia="Times New Roman" w:hAnsi="Consolas" w:cs="Times New Roman"/>
                <w:color w:val="800000"/>
                <w:sz w:val="18"/>
                <w:szCs w:val="18"/>
                <w:lang w:val="en-GB"/>
              </w:rPr>
              <w:t>&gt;</w:t>
            </w:r>
          </w:p>
          <w:p w14:paraId="674F3C9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gml:featureMember</w:t>
            </w:r>
            <w:proofErr w:type="spellEnd"/>
            <w:r w:rsidRPr="00E809C1">
              <w:rPr>
                <w:rFonts w:ascii="Consolas" w:eastAsia="Times New Roman" w:hAnsi="Consolas" w:cs="Times New Roman"/>
                <w:color w:val="800000"/>
                <w:sz w:val="18"/>
                <w:szCs w:val="18"/>
                <w:lang w:val="en-GB"/>
              </w:rPr>
              <w:t>&gt;</w:t>
            </w:r>
          </w:p>
          <w:p w14:paraId="65D505C2"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gml:featureMember</w:t>
            </w:r>
            <w:proofErr w:type="spellEnd"/>
            <w:r w:rsidRPr="00E809C1">
              <w:rPr>
                <w:rFonts w:ascii="Consolas" w:eastAsia="Times New Roman" w:hAnsi="Consolas" w:cs="Times New Roman"/>
                <w:color w:val="800000"/>
                <w:sz w:val="18"/>
                <w:szCs w:val="18"/>
                <w:lang w:val="en-GB"/>
              </w:rPr>
              <w:t>&gt;</w:t>
            </w:r>
          </w:p>
          <w:p w14:paraId="2BE23DD3"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E50000"/>
                <w:sz w:val="18"/>
                <w:szCs w:val="18"/>
                <w:lang w:val="en-GB"/>
              </w:rPr>
              <w:t>gml:id</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"ID_5b5e7f28-c98d-4bfd-bf0f-33e5c3cbb9c8"</w:t>
            </w:r>
            <w:r w:rsidRPr="00E809C1">
              <w:rPr>
                <w:rFonts w:ascii="Consolas" w:eastAsia="Times New Roman" w:hAnsi="Consolas" w:cs="Times New Roman"/>
                <w:color w:val="800000"/>
                <w:sz w:val="18"/>
                <w:szCs w:val="18"/>
                <w:lang w:val="en-GB"/>
              </w:rPr>
              <w:t>&gt;</w:t>
            </w:r>
          </w:p>
          <w:p w14:paraId="216A9222"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1074EAF6"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7066933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D001</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p>
          <w:p w14:paraId="2A2A997F"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aquacom</w:t>
            </w:r>
            <w:proofErr w:type="spellEnd"/>
            <w:r w:rsidRPr="00E809C1">
              <w:rPr>
                <w:rFonts w:ascii="Consolas" w:eastAsia="Times New Roman" w:hAnsi="Consolas" w:cs="Times New Roman"/>
                <w:color w:val="000000"/>
                <w:sz w:val="18"/>
                <w:szCs w:val="18"/>
                <w:lang w:val="en-GB"/>
              </w:rPr>
              <w:t>-be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
          <w:p w14:paraId="3F4F61FF"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636F4AB4"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3F91B7C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&lt;imkl:beginLifespanVersion&gt;</w:t>
            </w:r>
            <w:r w:rsidRPr="00E809C1">
              <w:rPr>
                <w:rFonts w:ascii="Consolas" w:eastAsia="Times New Roman" w:hAnsi="Consolas" w:cs="Times New Roman"/>
                <w:color w:val="000000"/>
                <w:sz w:val="18"/>
                <w:szCs w:val="18"/>
                <w:lang w:val="en-GB"/>
              </w:rPr>
              <w:t>2001-12-17T09:30:47.0Z</w:t>
            </w:r>
            <w:r w:rsidRPr="00E809C1">
              <w:rPr>
                <w:rFonts w:ascii="Consolas" w:eastAsia="Times New Roman" w:hAnsi="Consolas" w:cs="Times New Roman"/>
                <w:color w:val="800000"/>
                <w:sz w:val="18"/>
                <w:szCs w:val="18"/>
                <w:lang w:val="en-GB"/>
              </w:rPr>
              <w:t>&lt;/imkl:beginLifespanVersion&gt;</w:t>
            </w:r>
          </w:p>
          <w:p w14:paraId="544425B5" w14:textId="5FF7923C"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imkl:documentType</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885E2F" w:rsidRPr="00F6705D">
              <w:rPr>
                <w:rFonts w:ascii="Consolas" w:eastAsia="Times New Roman" w:hAnsi="Consolas" w:cs="Times New Roman"/>
                <w:color w:val="0000FF"/>
                <w:sz w:val="18"/>
                <w:szCs w:val="18"/>
                <w:lang w:val="en-GB"/>
              </w:rPr>
              <w:t>https://vocab.belgif.be/auth/IMKL-DocumentTypeValue/precaution</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5567777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imkl:documentLocation</w:t>
            </w:r>
            <w:proofErr w:type="spellEnd"/>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extraplan1.png</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imkl:documentLocation</w:t>
            </w:r>
            <w:proofErr w:type="spellEnd"/>
            <w:r w:rsidRPr="00E809C1">
              <w:rPr>
                <w:rFonts w:ascii="Consolas" w:eastAsia="Times New Roman" w:hAnsi="Consolas" w:cs="Times New Roman"/>
                <w:color w:val="800000"/>
                <w:sz w:val="18"/>
                <w:szCs w:val="18"/>
                <w:lang w:val="en-GB"/>
              </w:rPr>
              <w:t>&gt;</w:t>
            </w:r>
          </w:p>
          <w:p w14:paraId="7D5F84A5" w14:textId="35F30AC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imkl:documentMediaType</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9258DB" w:rsidRPr="00F6705D">
              <w:rPr>
                <w:rFonts w:ascii="Consolas" w:eastAsia="Times New Roman" w:hAnsi="Consolas" w:cs="Times New Roman"/>
                <w:color w:val="0000FF"/>
                <w:sz w:val="18"/>
                <w:szCs w:val="18"/>
                <w:lang w:val="en-GB"/>
              </w:rPr>
              <w:t>https://vocab.belgif.be/auth/IMKL-DocumentMediaTypeValue/PNG</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54709B69" w14:textId="6D587B6E"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imkl:inNetwork</w:t>
            </w:r>
            <w:proofErr w:type="spellEnd"/>
            <w:r w:rsidRPr="00E809C1">
              <w:rPr>
                <w:rFonts w:ascii="Consolas" w:eastAsia="Times New Roman" w:hAnsi="Consolas" w:cs="Times New Roman"/>
                <w:color w:val="000000"/>
                <w:sz w:val="18"/>
                <w:szCs w:val="18"/>
                <w:lang w:val="en-GB"/>
              </w:rPr>
              <w:t xml:space="preserve"> </w:t>
            </w:r>
            <w:proofErr w:type="spellStart"/>
            <w:r w:rsidRPr="00E809C1">
              <w:rPr>
                <w:rFonts w:ascii="Consolas" w:eastAsia="Times New Roman" w:hAnsi="Consolas" w:cs="Times New Roman"/>
                <w:color w:val="E50000"/>
                <w:sz w:val="18"/>
                <w:szCs w:val="18"/>
                <w:lang w:val="en-GB"/>
              </w:rPr>
              <w:t>xlink:href</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DC2CFD" w:rsidRPr="00E809C1">
              <w:rPr>
                <w:lang w:val="en-GB"/>
              </w:rPr>
              <w:t xml:space="preserve"> </w:t>
            </w:r>
            <w:r w:rsidR="00DC2CFD" w:rsidRPr="00E809C1">
              <w:rPr>
                <w:rFonts w:ascii="Consolas" w:eastAsia="Times New Roman" w:hAnsi="Consolas" w:cs="Times New Roman"/>
                <w:color w:val="0000FF"/>
                <w:sz w:val="18"/>
                <w:szCs w:val="18"/>
                <w:lang w:val="en-GB"/>
              </w:rPr>
              <w:t>https://vocab.belgif.be/ns/imkl/3.0/</w:t>
            </w:r>
            <w:r w:rsidRPr="00E809C1">
              <w:rPr>
                <w:rFonts w:ascii="Consolas" w:eastAsia="Times New Roman" w:hAnsi="Consolas" w:cs="Times New Roman"/>
                <w:color w:val="0000FF"/>
                <w:sz w:val="18"/>
                <w:szCs w:val="18"/>
                <w:lang w:val="en-GB"/>
              </w:rPr>
              <w:t>UtilityNetwork/aquacom-be:001"</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7F06F384"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imkl:Document</w:t>
            </w:r>
            <w:proofErr w:type="spellEnd"/>
            <w:r w:rsidRPr="00E809C1">
              <w:rPr>
                <w:rFonts w:ascii="Consolas" w:eastAsia="Times New Roman" w:hAnsi="Consolas" w:cs="Times New Roman"/>
                <w:color w:val="800000"/>
                <w:sz w:val="18"/>
                <w:szCs w:val="18"/>
                <w:lang w:val="en-GB"/>
              </w:rPr>
              <w:t>&gt;</w:t>
            </w:r>
          </w:p>
          <w:p w14:paraId="55D04902" w14:textId="341D9AB5" w:rsidR="00241F1F" w:rsidRDefault="00F94B7F" w:rsidP="00E809C1">
            <w:pPr>
              <w:shd w:val="clear" w:color="auto" w:fill="FFFFFF"/>
              <w:spacing w:before="0" w:after="0" w:line="285" w:lineRule="atLeast"/>
              <w:rPr>
                <w:lang w:val="en-GB"/>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gml:featureMember</w:t>
            </w:r>
            <w:proofErr w:type="spellEnd"/>
            <w:r w:rsidRPr="00E809C1">
              <w:rPr>
                <w:rFonts w:ascii="Consolas" w:eastAsia="Times New Roman" w:hAnsi="Consolas" w:cs="Times New Roman"/>
                <w:color w:val="800000"/>
                <w:sz w:val="18"/>
                <w:szCs w:val="18"/>
              </w:rPr>
              <w:t>&gt;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0" w:name="_Toc178340968"/>
      <w:r>
        <w:rPr>
          <w:lang w:val="en-GB"/>
        </w:rPr>
        <w:lastRenderedPageBreak/>
        <w:t>Directional Drilling</w:t>
      </w:r>
      <w:bookmarkEnd w:id="30"/>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proofErr w:type="spellStart"/>
      <w:r>
        <w:rPr>
          <w:i/>
          <w:iCs/>
          <w:lang w:val="en-GB"/>
        </w:rPr>
        <w:t>gestuurde</w:t>
      </w:r>
      <w:proofErr w:type="spellEnd"/>
      <w:r>
        <w:rPr>
          <w:i/>
          <w:iCs/>
          <w:lang w:val="en-GB"/>
        </w:rPr>
        <w:t xml:space="preserv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proofErr w:type="spellStart"/>
      <w:r>
        <w:rPr>
          <w:i/>
          <w:iCs/>
          <w:lang w:val="en-GB"/>
        </w:rPr>
        <w:t>ExtraPlan</w:t>
      </w:r>
      <w:proofErr w:type="spellEnd"/>
      <w:r>
        <w:rPr>
          <w:lang w:val="en-GB"/>
        </w:rPr>
        <w:t xml:space="preserve"> with the </w:t>
      </w:r>
      <w:proofErr w:type="spellStart"/>
      <w:r>
        <w:rPr>
          <w:i/>
          <w:iCs/>
          <w:lang w:val="en-GB"/>
        </w:rPr>
        <w:t>extraPlanType</w:t>
      </w:r>
      <w:proofErr w:type="spellEnd"/>
      <w:r>
        <w:rPr>
          <w:lang w:val="en-GB"/>
        </w:rPr>
        <w:t xml:space="preserve"> set to </w:t>
      </w:r>
      <w:proofErr w:type="spellStart"/>
      <w:r>
        <w:rPr>
          <w:i/>
          <w:iCs/>
          <w:lang w:val="en-GB"/>
        </w:rPr>
        <w:t>gestuurdeBoring</w:t>
      </w:r>
      <w:proofErr w:type="spellEnd"/>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proofErr w:type="spellStart"/>
      <w:r>
        <w:rPr>
          <w:i/>
          <w:iCs/>
          <w:lang w:val="en-GB"/>
        </w:rPr>
        <w:t>constructionTechnique</w:t>
      </w:r>
      <w:proofErr w:type="spellEnd"/>
      <w:r>
        <w:rPr>
          <w:i/>
          <w:iCs/>
          <w:lang w:val="en-GB"/>
        </w:rPr>
        <w:t xml:space="preserv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proofErr w:type="spellStart"/>
      <w:r w:rsidR="003A4CC3" w:rsidRPr="003A4CC3">
        <w:rPr>
          <w:i/>
          <w:iCs/>
          <w:lang w:val="en-GB"/>
        </w:rPr>
        <w:t>directional</w:t>
      </w:r>
      <w:r w:rsidRPr="003A4CC3">
        <w:rPr>
          <w:i/>
          <w:iCs/>
          <w:lang w:val="en-GB"/>
        </w:rPr>
        <w:t>Drilling</w:t>
      </w:r>
      <w:proofErr w:type="spellEnd"/>
      <w:r>
        <w:rPr>
          <w:lang w:val="en-GB"/>
        </w:rPr>
        <w:t xml:space="preserve">. It is strongly recommended to include the </w:t>
      </w:r>
      <w:proofErr w:type="spellStart"/>
      <w:r>
        <w:rPr>
          <w:i/>
          <w:iCs/>
          <w:lang w:val="en-GB"/>
        </w:rPr>
        <w:t>constructionTechnique</w:t>
      </w:r>
      <w:proofErr w:type="spellEnd"/>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11FF69DF" w:rsidR="00453DC3" w:rsidRDefault="00453DC3" w:rsidP="00453DC3">
      <w:pPr>
        <w:rPr>
          <w:lang w:val="en-GB"/>
        </w:rPr>
      </w:pPr>
      <w:r>
        <w:rPr>
          <w:lang w:val="en-GB"/>
        </w:rPr>
        <w:t xml:space="preserve">The </w:t>
      </w:r>
      <w:proofErr w:type="spellStart"/>
      <w:r>
        <w:rPr>
          <w:i/>
          <w:iCs/>
          <w:lang w:val="en-GB"/>
        </w:rPr>
        <w:t>DocumentTypeValue</w:t>
      </w:r>
      <w:proofErr w:type="spellEnd"/>
      <w:r>
        <w:rPr>
          <w:lang w:val="en-GB"/>
        </w:rPr>
        <w:t xml:space="preserve"> </w:t>
      </w:r>
      <w:r w:rsidR="00B83155">
        <w:rPr>
          <w:lang w:val="en-GB"/>
        </w:rPr>
        <w:t>codelist</w:t>
      </w:r>
      <w:r>
        <w:rPr>
          <w:lang w:val="en-GB"/>
        </w:rPr>
        <w:t xml:space="preserve"> in IMKL </w:t>
      </w:r>
      <w:r w:rsidR="00FE603A">
        <w:rPr>
          <w:lang w:val="en-GB"/>
        </w:rPr>
        <w:t xml:space="preserve">3, which replaces the </w:t>
      </w:r>
      <w:proofErr w:type="spellStart"/>
      <w:r w:rsidR="00FE603A">
        <w:rPr>
          <w:i/>
          <w:iCs/>
          <w:lang w:val="en-GB"/>
        </w:rPr>
        <w:t>ExtraPlanTypeValue</w:t>
      </w:r>
      <w:proofErr w:type="spellEnd"/>
      <w:r w:rsidR="00FE603A">
        <w:rPr>
          <w:i/>
          <w:iCs/>
          <w:lang w:val="en-GB"/>
        </w:rPr>
        <w:t xml:space="preserve"> </w:t>
      </w:r>
      <w:r w:rsidR="00B83155">
        <w:rPr>
          <w:lang w:val="en-GB"/>
        </w:rPr>
        <w:t>codelist</w:t>
      </w:r>
      <w:r w:rsidR="00FE603A">
        <w:rPr>
          <w:lang w:val="en-GB"/>
        </w:rPr>
        <w:t xml:space="preserve"> from IMKL 2.3, still includes the option </w:t>
      </w:r>
      <w:proofErr w:type="spellStart"/>
      <w:r w:rsidR="00FE603A">
        <w:rPr>
          <w:i/>
          <w:iCs/>
          <w:lang w:val="en-GB"/>
        </w:rPr>
        <w:t>directionalDrilling</w:t>
      </w:r>
      <w:proofErr w:type="spellEnd"/>
      <w:r w:rsidR="00FE603A">
        <w:rPr>
          <w:i/>
          <w:iCs/>
          <w:lang w:val="en-GB"/>
        </w:rPr>
        <w:t xml:space="preserve"> </w:t>
      </w:r>
      <w:r w:rsidR="00FE603A">
        <w:rPr>
          <w:lang w:val="en-GB"/>
        </w:rPr>
        <w:t xml:space="preserve">(replacing </w:t>
      </w:r>
      <w:proofErr w:type="spellStart"/>
      <w:r w:rsidR="00FE603A">
        <w:rPr>
          <w:i/>
          <w:iCs/>
          <w:lang w:val="en-GB"/>
        </w:rPr>
        <w:t>gestuurdeBoring</w:t>
      </w:r>
      <w:proofErr w:type="spellEnd"/>
      <w:r w:rsidR="00FE603A">
        <w:rPr>
          <w:i/>
          <w:iCs/>
          <w:lang w:val="en-GB"/>
        </w:rPr>
        <w:t>)</w:t>
      </w:r>
      <w:r w:rsidR="00FE603A">
        <w:rPr>
          <w:lang w:val="en-GB"/>
        </w:rPr>
        <w:t xml:space="preserve">. This allows for the addition of </w:t>
      </w:r>
      <w:proofErr w:type="spellStart"/>
      <w:r w:rsidR="00FE603A">
        <w:rPr>
          <w:i/>
          <w:iCs/>
          <w:lang w:val="en-GB"/>
        </w:rPr>
        <w:t>ExtraPlans</w:t>
      </w:r>
      <w:proofErr w:type="spellEnd"/>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w:t>
      </w:r>
      <w:proofErr w:type="spellStart"/>
      <w:r>
        <w:rPr>
          <w:lang w:val="en-GB"/>
        </w:rPr>
        <w:t>ExtraPlan</w:t>
      </w:r>
      <w:proofErr w:type="spellEnd"/>
      <w:r>
        <w:rPr>
          <w:lang w:val="en-GB"/>
        </w:rPr>
        <w:t xml:space="preserve"> with its </w:t>
      </w:r>
      <w:proofErr w:type="spellStart"/>
      <w:r>
        <w:rPr>
          <w:i/>
          <w:iCs/>
          <w:lang w:val="en-GB"/>
        </w:rPr>
        <w:t>documentType</w:t>
      </w:r>
      <w:proofErr w:type="spellEnd"/>
      <w:r w:rsidRPr="00FE603A">
        <w:rPr>
          <w:i/>
          <w:iCs/>
          <w:lang w:val="en-GB"/>
        </w:rPr>
        <w:t xml:space="preserve"> </w:t>
      </w:r>
      <w:r w:rsidRPr="00FE603A">
        <w:rPr>
          <w:lang w:val="en-GB"/>
        </w:rPr>
        <w:t>s</w:t>
      </w:r>
      <w:r>
        <w:rPr>
          <w:lang w:val="en-GB"/>
        </w:rPr>
        <w:t xml:space="preserve">et to </w:t>
      </w:r>
      <w:proofErr w:type="spellStart"/>
      <w:r>
        <w:rPr>
          <w:i/>
          <w:iCs/>
          <w:lang w:val="en-GB"/>
        </w:rPr>
        <w:t>directionalDrilling</w:t>
      </w:r>
      <w:proofErr w:type="spellEnd"/>
      <w:r>
        <w:rPr>
          <w:i/>
          <w:iCs/>
          <w:lang w:val="en-GB"/>
        </w:rPr>
        <w:t xml:space="preserve"> </w:t>
      </w:r>
      <w:r>
        <w:rPr>
          <w:lang w:val="en-GB"/>
        </w:rPr>
        <w:t xml:space="preserve">must be linked to a cable, pipe or duct whose </w:t>
      </w:r>
      <w:proofErr w:type="spellStart"/>
      <w:r>
        <w:rPr>
          <w:i/>
          <w:iCs/>
          <w:lang w:val="en-GB"/>
        </w:rPr>
        <w:t>constructionTechnique</w:t>
      </w:r>
      <w:proofErr w:type="spellEnd"/>
      <w:r w:rsidRPr="00FE603A">
        <w:rPr>
          <w:lang w:val="en-GB"/>
        </w:rPr>
        <w:t xml:space="preserve"> </w:t>
      </w:r>
      <w:r>
        <w:rPr>
          <w:lang w:val="en-GB"/>
        </w:rPr>
        <w:t xml:space="preserve">is set to </w:t>
      </w:r>
      <w:proofErr w:type="spellStart"/>
      <w:r>
        <w:rPr>
          <w:i/>
          <w:iCs/>
          <w:lang w:val="en-GB"/>
        </w:rPr>
        <w:t>directionalDrilling</w:t>
      </w:r>
      <w:proofErr w:type="spellEnd"/>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E809C1" w:rsidRDefault="00BC546F" w:rsidP="00E809C1">
      <w:pPr>
        <w:jc w:val="center"/>
        <w:rPr>
          <w:u w:val="single"/>
          <w:lang w:val="en-GB"/>
        </w:rPr>
      </w:pPr>
      <w:r w:rsidRPr="00E809C1">
        <w:rPr>
          <w:u w:val="single"/>
          <w:lang w:val="en-GB"/>
        </w:rPr>
        <w:t>Example</w:t>
      </w:r>
      <w:r w:rsidR="00A20435"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gml:featureMember</w:t>
            </w:r>
            <w:proofErr w:type="spellEnd"/>
            <w:r w:rsidRPr="001C52BB">
              <w:rPr>
                <w:rFonts w:ascii="Consolas" w:eastAsia="Times New Roman" w:hAnsi="Consolas" w:cs="Times New Roman"/>
                <w:color w:val="800000"/>
                <w:sz w:val="18"/>
                <w:szCs w:val="18"/>
                <w:lang w:val="en-GB"/>
              </w:rPr>
              <w:t>&gt;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imkl:Duct</w:t>
            </w:r>
            <w:proofErr w:type="spellEnd"/>
            <w:r w:rsidRPr="001C52BB">
              <w:rPr>
                <w:rFonts w:ascii="Consolas" w:eastAsia="Times New Roman" w:hAnsi="Consolas" w:cs="Times New Roman"/>
                <w:color w:val="000000"/>
                <w:sz w:val="18"/>
                <w:szCs w:val="18"/>
                <w:lang w:val="en-GB"/>
              </w:rPr>
              <w:t xml:space="preserve"> </w:t>
            </w:r>
            <w:proofErr w:type="spellStart"/>
            <w:r w:rsidRPr="001C52BB">
              <w:rPr>
                <w:rFonts w:ascii="Consolas" w:eastAsia="Times New Roman" w:hAnsi="Consolas" w:cs="Times New Roman"/>
                <w:color w:val="E50000"/>
                <w:sz w:val="18"/>
                <w:szCs w:val="18"/>
                <w:lang w:val="en-GB"/>
              </w:rPr>
              <w:t>gml:id</w:t>
            </w:r>
            <w:proofErr w:type="spellEnd"/>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net:inspireId</w:t>
            </w:r>
            <w:proofErr w:type="spellEnd"/>
            <w:r w:rsidRPr="00E809C1">
              <w:rPr>
                <w:rFonts w:ascii="Consolas" w:eastAsia="Times New Roman" w:hAnsi="Consolas" w:cs="Times New Roman"/>
                <w:color w:val="800000"/>
                <w:sz w:val="18"/>
                <w:szCs w:val="18"/>
              </w:rPr>
              <w:t>&gt;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E809C1">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base:localId</w:t>
            </w:r>
            <w:proofErr w:type="spellEnd"/>
            <w:r w:rsidRPr="001C52BB">
              <w:rPr>
                <w:rFonts w:ascii="Consolas" w:eastAsia="Times New Roman" w:hAnsi="Consolas" w:cs="Times New Roman"/>
                <w:color w:val="800000"/>
                <w:sz w:val="18"/>
                <w:szCs w:val="18"/>
                <w:lang w:val="fr-FR"/>
              </w:rPr>
              <w:t>&gt;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w:t>
            </w:r>
            <w:proofErr w:type="spellStart"/>
            <w:r w:rsidRPr="001C52BB">
              <w:rPr>
                <w:rFonts w:ascii="Consolas" w:eastAsia="Times New Roman" w:hAnsi="Consolas" w:cs="Times New Roman"/>
                <w:color w:val="800000"/>
                <w:sz w:val="18"/>
                <w:szCs w:val="18"/>
                <w:lang w:val="en-GB"/>
              </w:rPr>
              <w:t>base:namespace</w:t>
            </w:r>
            <w:proofErr w:type="spellEnd"/>
            <w:r w:rsidRPr="001C52BB">
              <w:rPr>
                <w:rFonts w:ascii="Consolas" w:eastAsia="Times New Roman" w:hAnsi="Consolas" w:cs="Times New Roman"/>
                <w:color w:val="800000"/>
                <w:sz w:val="18"/>
                <w:szCs w:val="18"/>
                <w:lang w:val="en-GB"/>
              </w:rPr>
              <w:t>&gt;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base:Identifier</w:t>
            </w:r>
            <w:proofErr w:type="spellEnd"/>
            <w:r w:rsidRPr="001C52BB">
              <w:rPr>
                <w:rFonts w:ascii="Consolas" w:eastAsia="Times New Roman" w:hAnsi="Consolas" w:cs="Times New Roman"/>
                <w:color w:val="800000"/>
                <w:sz w:val="18"/>
                <w:szCs w:val="18"/>
                <w:lang w:val="fr-FR"/>
              </w:rPr>
              <w:t>&gt;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net:inspireId</w:t>
            </w:r>
            <w:proofErr w:type="spellEnd"/>
            <w:r w:rsidRPr="001C52BB">
              <w:rPr>
                <w:rFonts w:ascii="Consolas" w:eastAsia="Times New Roman" w:hAnsi="Consolas" w:cs="Times New Roman"/>
                <w:color w:val="800000"/>
                <w:sz w:val="18"/>
                <w:szCs w:val="18"/>
                <w:lang w:val="fr-FR"/>
              </w:rPr>
              <w:t>&gt;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w:t>
            </w:r>
            <w:proofErr w:type="spellStart"/>
            <w:r w:rsidRPr="001C52BB">
              <w:rPr>
                <w:rFonts w:ascii="Consolas" w:eastAsia="Times New Roman" w:hAnsi="Consolas" w:cs="Times New Roman"/>
                <w:color w:val="800000"/>
                <w:sz w:val="18"/>
                <w:szCs w:val="18"/>
                <w:lang w:val="fr-FR"/>
              </w:rPr>
              <w:t>imkl:constructionTechnique</w:t>
            </w:r>
            <w:proofErr w:type="spellEnd"/>
          </w:p>
          <w:p w14:paraId="7744CD9F" w14:textId="0E8D407E"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proofErr w:type="spellStart"/>
            <w:r w:rsidRPr="00E809C1">
              <w:rPr>
                <w:rFonts w:ascii="Consolas" w:eastAsia="Times New Roman" w:hAnsi="Consolas" w:cs="Times New Roman"/>
                <w:color w:val="E50000"/>
                <w:sz w:val="18"/>
                <w:szCs w:val="18"/>
                <w:lang w:val="en-GB"/>
              </w:rPr>
              <w:t>xlink:href</w:t>
            </w:r>
            <w:proofErr w:type="spellEnd"/>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646724" w:rsidRPr="00E809C1">
              <w:rPr>
                <w:lang w:val="en-GB"/>
              </w:rPr>
              <w:t xml:space="preserve"> </w:t>
            </w:r>
            <w:r w:rsidR="00646724" w:rsidRPr="00E809C1">
              <w:rPr>
                <w:rFonts w:ascii="Consolas" w:eastAsia="Times New Roman" w:hAnsi="Consolas" w:cs="Times New Roman"/>
                <w:color w:val="0000FF"/>
                <w:sz w:val="18"/>
                <w:szCs w:val="18"/>
                <w:lang w:val="en-GB"/>
              </w:rPr>
              <w:t>https://vocab.belgif.be/auth/IMKL-ConstructionTechniqueValue/directionalDrilling</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 xml:space="preserve"> /&gt;</w:t>
            </w:r>
          </w:p>
          <w:p w14:paraId="2591409A"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506826E4"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imkl:Duct</w:t>
            </w:r>
            <w:proofErr w:type="spellEnd"/>
            <w:r w:rsidRPr="00E809C1">
              <w:rPr>
                <w:rFonts w:ascii="Consolas" w:eastAsia="Times New Roman" w:hAnsi="Consolas" w:cs="Times New Roman"/>
                <w:color w:val="800000"/>
                <w:sz w:val="18"/>
                <w:szCs w:val="18"/>
                <w:lang w:val="en-GB"/>
              </w:rPr>
              <w: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w:t>
            </w:r>
            <w:proofErr w:type="spellStart"/>
            <w:r w:rsidRPr="00BC546F">
              <w:rPr>
                <w:rFonts w:ascii="Consolas" w:eastAsia="Times New Roman" w:hAnsi="Consolas" w:cs="Times New Roman"/>
                <w:color w:val="800000"/>
                <w:sz w:val="18"/>
                <w:szCs w:val="18"/>
              </w:rPr>
              <w:t>gml:featureMember</w:t>
            </w:r>
            <w:proofErr w:type="spellEnd"/>
            <w:r w:rsidRPr="00BC546F">
              <w:rPr>
                <w:rFonts w:ascii="Consolas" w:eastAsia="Times New Roman" w:hAnsi="Consolas" w:cs="Times New Roman"/>
                <w:color w:val="800000"/>
                <w:sz w:val="18"/>
                <w:szCs w:val="18"/>
              </w:rPr>
              <w:t>&gt;</w:t>
            </w:r>
          </w:p>
        </w:tc>
      </w:tr>
    </w:tbl>
    <w:p w14:paraId="5AA5C9DE" w14:textId="77777777" w:rsidR="00F6705D" w:rsidRDefault="00F6705D" w:rsidP="00F6705D"/>
    <w:p w14:paraId="4517C5D4" w14:textId="16DDEBA5" w:rsidR="00F6705D" w:rsidRDefault="00F6705D" w:rsidP="00F6705D">
      <w:pPr>
        <w:rPr>
          <w:lang w:val="en-GB"/>
        </w:rPr>
      </w:pPr>
      <w:r w:rsidRPr="00A32182">
        <w:rPr>
          <w:lang w:val="en-GB"/>
        </w:rPr>
        <w:t xml:space="preserve">If a </w:t>
      </w:r>
      <w:r w:rsidRPr="00A32182">
        <w:rPr>
          <w:i/>
          <w:iCs/>
          <w:lang w:val="en-GB"/>
        </w:rPr>
        <w:t>Cable</w:t>
      </w:r>
      <w:r>
        <w:rPr>
          <w:lang w:val="en-GB"/>
        </w:rPr>
        <w:t xml:space="preserve"> or </w:t>
      </w:r>
      <w:r>
        <w:rPr>
          <w:i/>
          <w:iCs/>
          <w:lang w:val="en-GB"/>
        </w:rPr>
        <w:t>Pipe</w:t>
      </w:r>
      <w:r w:rsidRPr="00A32182">
        <w:rPr>
          <w:lang w:val="en-GB"/>
        </w:rPr>
        <w:t xml:space="preserve"> is</w:t>
      </w:r>
      <w:r>
        <w:rPr>
          <w:lang w:val="en-GB"/>
        </w:rPr>
        <w:t xml:space="preserve"> installed via a combination of </w:t>
      </w:r>
      <w:r w:rsidRPr="00A32182">
        <w:rPr>
          <w:i/>
          <w:iCs/>
          <w:lang w:val="en-GB"/>
        </w:rPr>
        <w:t>open trench</w:t>
      </w:r>
      <w:r>
        <w:rPr>
          <w:lang w:val="en-GB"/>
        </w:rPr>
        <w:t xml:space="preserve"> and </w:t>
      </w:r>
      <w:r w:rsidRPr="00A32182">
        <w:rPr>
          <w:i/>
          <w:iCs/>
          <w:lang w:val="en-GB"/>
        </w:rPr>
        <w:t>directional drilling</w:t>
      </w:r>
      <w:r>
        <w:rPr>
          <w:lang w:val="en-GB"/>
        </w:rPr>
        <w:t xml:space="preserve"> construction techniques, the following approach is recommended:</w:t>
      </w:r>
    </w:p>
    <w:p w14:paraId="3C0D30C1" w14:textId="77777777" w:rsidR="00F6705D" w:rsidRDefault="00F6705D" w:rsidP="00F6705D">
      <w:pPr>
        <w:pStyle w:val="ListParagraph"/>
        <w:numPr>
          <w:ilvl w:val="0"/>
          <w:numId w:val="41"/>
        </w:numPr>
        <w:rPr>
          <w:lang w:val="en-GB"/>
        </w:rPr>
      </w:pPr>
      <w:r>
        <w:rPr>
          <w:lang w:val="en-GB"/>
        </w:rPr>
        <w:lastRenderedPageBreak/>
        <w:t xml:space="preserve">Provide a single </w:t>
      </w:r>
      <w:r w:rsidRPr="00E57E9F">
        <w:rPr>
          <w:i/>
          <w:iCs/>
          <w:lang w:val="en-GB"/>
        </w:rPr>
        <w:t>Cable</w:t>
      </w:r>
      <w:r>
        <w:rPr>
          <w:lang w:val="en-GB"/>
        </w:rPr>
        <w:t xml:space="preserve"> or </w:t>
      </w:r>
      <w:r w:rsidRPr="00E57E9F">
        <w:rPr>
          <w:i/>
          <w:iCs/>
          <w:lang w:val="en-GB"/>
        </w:rPr>
        <w:t>Pipe</w:t>
      </w:r>
      <w:r>
        <w:rPr>
          <w:lang w:val="en-GB"/>
        </w:rPr>
        <w:t xml:space="preserve"> object representing the entire trajectory of the </w:t>
      </w:r>
      <w:r>
        <w:rPr>
          <w:i/>
          <w:iCs/>
          <w:lang w:val="en-GB"/>
        </w:rPr>
        <w:t>Cable</w:t>
      </w:r>
      <w:r>
        <w:rPr>
          <w:lang w:val="en-GB"/>
        </w:rPr>
        <w:t xml:space="preserve"> or </w:t>
      </w:r>
      <w:r>
        <w:rPr>
          <w:i/>
          <w:iCs/>
          <w:lang w:val="en-GB"/>
        </w:rPr>
        <w:t>Pipe,</w:t>
      </w:r>
      <w:r>
        <w:rPr>
          <w:lang w:val="en-GB"/>
        </w:rPr>
        <w:t xml:space="preserve"> and set its </w:t>
      </w:r>
      <w:proofErr w:type="spellStart"/>
      <w:r w:rsidRPr="00744416">
        <w:rPr>
          <w:i/>
          <w:iCs/>
          <w:lang w:val="en-GB"/>
        </w:rPr>
        <w:t>constructionTechnique</w:t>
      </w:r>
      <w:proofErr w:type="spellEnd"/>
      <w:r>
        <w:rPr>
          <w:lang w:val="en-GB"/>
        </w:rPr>
        <w:t xml:space="preserve"> to </w:t>
      </w:r>
      <w:proofErr w:type="spellStart"/>
      <w:r>
        <w:rPr>
          <w:i/>
          <w:iCs/>
          <w:lang w:val="en-GB"/>
        </w:rPr>
        <w:t>openTrench</w:t>
      </w:r>
      <w:proofErr w:type="spellEnd"/>
      <w:r>
        <w:rPr>
          <w:lang w:val="en-GB"/>
        </w:rPr>
        <w:t>.</w:t>
      </w:r>
    </w:p>
    <w:p w14:paraId="611434AD" w14:textId="77777777" w:rsidR="00F6705D" w:rsidRDefault="00F6705D" w:rsidP="00F6705D">
      <w:pPr>
        <w:pStyle w:val="ListParagraph"/>
        <w:numPr>
          <w:ilvl w:val="0"/>
          <w:numId w:val="41"/>
        </w:numPr>
        <w:rPr>
          <w:lang w:val="en-GB"/>
        </w:rPr>
      </w:pPr>
      <w:r>
        <w:rPr>
          <w:lang w:val="en-GB"/>
        </w:rPr>
        <w:t xml:space="preserve">For each section of the </w:t>
      </w:r>
      <w:r w:rsidRPr="000747CC">
        <w:rPr>
          <w:i/>
          <w:iCs/>
          <w:lang w:val="en-GB"/>
        </w:rPr>
        <w:t>Cable</w:t>
      </w:r>
      <w:r>
        <w:rPr>
          <w:lang w:val="en-GB"/>
        </w:rPr>
        <w:t xml:space="preserve"> or </w:t>
      </w:r>
      <w:r w:rsidRPr="000747CC">
        <w:rPr>
          <w:i/>
          <w:iCs/>
          <w:lang w:val="en-GB"/>
        </w:rPr>
        <w:t>Pipe</w:t>
      </w:r>
      <w:r>
        <w:rPr>
          <w:lang w:val="en-GB"/>
        </w:rPr>
        <w:t xml:space="preserve"> where directional drilling is used, p</w:t>
      </w:r>
      <w:r w:rsidRPr="000747CC">
        <w:rPr>
          <w:lang w:val="en-GB"/>
        </w:rPr>
        <w:t>rovide</w:t>
      </w:r>
      <w:r>
        <w:rPr>
          <w:lang w:val="en-GB"/>
        </w:rPr>
        <w:t xml:space="preserve"> a </w:t>
      </w:r>
      <w:r w:rsidRPr="00E57E9F">
        <w:rPr>
          <w:i/>
          <w:iCs/>
          <w:lang w:val="en-GB"/>
        </w:rPr>
        <w:t>Duct</w:t>
      </w:r>
      <w:r>
        <w:rPr>
          <w:lang w:val="en-GB"/>
        </w:rPr>
        <w:t xml:space="preserve"> object and set the </w:t>
      </w:r>
      <w:proofErr w:type="spellStart"/>
      <w:r w:rsidRPr="000747CC">
        <w:rPr>
          <w:i/>
          <w:iCs/>
          <w:lang w:val="en-GB"/>
        </w:rPr>
        <w:t>constructionTechnique</w:t>
      </w:r>
      <w:proofErr w:type="spellEnd"/>
      <w:r>
        <w:rPr>
          <w:lang w:val="en-GB"/>
        </w:rPr>
        <w:t xml:space="preserve"> of this object to </w:t>
      </w:r>
      <w:proofErr w:type="spellStart"/>
      <w:r>
        <w:rPr>
          <w:i/>
          <w:iCs/>
          <w:lang w:val="en-GB"/>
        </w:rPr>
        <w:t>directionalDrilling</w:t>
      </w:r>
      <w:proofErr w:type="spellEnd"/>
      <w:r>
        <w:rPr>
          <w:lang w:val="en-GB"/>
        </w:rPr>
        <w:t>.</w:t>
      </w:r>
      <w:r>
        <w:rPr>
          <w:i/>
          <w:iCs/>
          <w:lang w:val="en-GB"/>
        </w:rPr>
        <w:t xml:space="preserve"> </w:t>
      </w:r>
      <w:r>
        <w:rPr>
          <w:lang w:val="en-GB"/>
        </w:rPr>
        <w:t xml:space="preserve">Link the </w:t>
      </w:r>
      <w:r>
        <w:rPr>
          <w:i/>
          <w:iCs/>
          <w:lang w:val="en-GB"/>
        </w:rPr>
        <w:t>Cables</w:t>
      </w:r>
      <w:r>
        <w:rPr>
          <w:lang w:val="en-GB"/>
        </w:rPr>
        <w:t xml:space="preserve"> or </w:t>
      </w:r>
      <w:r>
        <w:rPr>
          <w:i/>
          <w:iCs/>
          <w:lang w:val="en-GB"/>
        </w:rPr>
        <w:t>Pipes</w:t>
      </w:r>
      <w:r>
        <w:rPr>
          <w:lang w:val="en-GB"/>
        </w:rPr>
        <w:t xml:space="preserve"> passing through the directional drilling to these </w:t>
      </w:r>
      <w:r>
        <w:rPr>
          <w:i/>
          <w:iCs/>
          <w:lang w:val="en-GB"/>
        </w:rPr>
        <w:t xml:space="preserve">Duct </w:t>
      </w:r>
      <w:r>
        <w:rPr>
          <w:lang w:val="en-GB"/>
        </w:rPr>
        <w:t xml:space="preserve">objects via the </w:t>
      </w:r>
      <w:r>
        <w:rPr>
          <w:i/>
          <w:iCs/>
          <w:lang w:val="en-GB"/>
        </w:rPr>
        <w:t>cables</w:t>
      </w:r>
      <w:r>
        <w:rPr>
          <w:lang w:val="en-GB"/>
        </w:rPr>
        <w:t xml:space="preserve"> or </w:t>
      </w:r>
      <w:r>
        <w:rPr>
          <w:i/>
          <w:iCs/>
          <w:lang w:val="en-GB"/>
        </w:rPr>
        <w:t>pipes</w:t>
      </w:r>
      <w:r>
        <w:rPr>
          <w:lang w:val="en-GB"/>
        </w:rPr>
        <w:t xml:space="preserve"> element of the </w:t>
      </w:r>
      <w:r w:rsidRPr="00184CEE">
        <w:rPr>
          <w:i/>
          <w:lang w:val="en-GB"/>
        </w:rPr>
        <w:t>Duct</w:t>
      </w:r>
      <w:r>
        <w:rPr>
          <w:lang w:val="en-GB"/>
        </w:rPr>
        <w:t>.</w:t>
      </w:r>
    </w:p>
    <w:p w14:paraId="5F35C582" w14:textId="77777777" w:rsidR="00F6705D" w:rsidRDefault="00F6705D" w:rsidP="00F6705D">
      <w:pPr>
        <w:rPr>
          <w:lang w:val="en-GB"/>
        </w:rPr>
      </w:pPr>
    </w:p>
    <w:p w14:paraId="2CE70550" w14:textId="77777777" w:rsidR="00F6705D" w:rsidRDefault="00F6705D" w:rsidP="00F6705D">
      <w:pPr>
        <w:jc w:val="center"/>
        <w:rPr>
          <w:u w:val="single"/>
          <w:lang w:val="en-GB"/>
        </w:rPr>
      </w:pPr>
      <w:r w:rsidRPr="007B01B4">
        <w:rPr>
          <w:u w:val="single"/>
          <w:lang w:val="en-GB"/>
        </w:rPr>
        <w:t xml:space="preserve">Example of a Cable with a combination of </w:t>
      </w:r>
      <w:proofErr w:type="spellStart"/>
      <w:r w:rsidRPr="007B01B4">
        <w:rPr>
          <w:i/>
          <w:iCs/>
          <w:u w:val="single"/>
          <w:lang w:val="en-GB"/>
        </w:rPr>
        <w:t>openTrench</w:t>
      </w:r>
      <w:proofErr w:type="spellEnd"/>
      <w:r w:rsidRPr="007B01B4">
        <w:rPr>
          <w:u w:val="single"/>
          <w:lang w:val="en-GB"/>
        </w:rPr>
        <w:t xml:space="preserve"> and </w:t>
      </w:r>
      <w:proofErr w:type="spellStart"/>
      <w:r w:rsidRPr="007B01B4">
        <w:rPr>
          <w:i/>
          <w:iCs/>
          <w:u w:val="single"/>
          <w:lang w:val="en-GB"/>
        </w:rPr>
        <w:t>directionalDrilling</w:t>
      </w:r>
      <w:proofErr w:type="spellEnd"/>
      <w:r w:rsidRPr="007B01B4">
        <w:rPr>
          <w:u w:val="single"/>
          <w:lang w:val="en-GB"/>
        </w:rPr>
        <w:t xml:space="preserve"> techniques:</w:t>
      </w:r>
    </w:p>
    <w:tbl>
      <w:tblPr>
        <w:tblStyle w:val="TableGrid"/>
        <w:tblW w:w="0" w:type="auto"/>
        <w:tblLook w:val="04A0" w:firstRow="1" w:lastRow="0" w:firstColumn="1" w:lastColumn="0" w:noHBand="0" w:noVBand="1"/>
      </w:tblPr>
      <w:tblGrid>
        <w:gridCol w:w="9060"/>
      </w:tblGrid>
      <w:tr w:rsidR="00F6705D" w14:paraId="3379AF56" w14:textId="77777777" w:rsidTr="00E001CA">
        <w:tc>
          <w:tcPr>
            <w:tcW w:w="9060" w:type="dxa"/>
          </w:tcPr>
          <w:p w14:paraId="35C395E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imkl:TelecommunicationsCable</w:t>
            </w:r>
            <w:proofErr w:type="spellEnd"/>
            <w:r w:rsidRPr="00994225">
              <w:rPr>
                <w:rFonts w:ascii="Consolas" w:eastAsia="Times New Roman" w:hAnsi="Consolas" w:cs="Times New Roman"/>
                <w:color w:val="800000"/>
                <w:sz w:val="18"/>
                <w:szCs w:val="18"/>
                <w:lang w:val="en-GB"/>
              </w:rPr>
              <w:t>&gt;</w:t>
            </w:r>
          </w:p>
          <w:p w14:paraId="2B5B39A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65BEA67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5E05CA72"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001</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base:localId</w:t>
            </w:r>
            <w:proofErr w:type="spellEnd"/>
            <w:r w:rsidRPr="00994225">
              <w:rPr>
                <w:rFonts w:ascii="Consolas" w:eastAsia="Times New Roman" w:hAnsi="Consolas" w:cs="Times New Roman"/>
                <w:color w:val="800000"/>
                <w:sz w:val="18"/>
                <w:szCs w:val="18"/>
                <w:lang w:val="en-GB"/>
              </w:rPr>
              <w:t>&gt;</w:t>
            </w:r>
          </w:p>
          <w:p w14:paraId="1F346AB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r w:rsidRPr="00994225">
              <w:rPr>
                <w:rFonts w:ascii="Consolas" w:eastAsia="Times New Roman" w:hAnsi="Consolas" w:cs="Times New Roman"/>
                <w:color w:val="000000"/>
                <w:sz w:val="18"/>
                <w:szCs w:val="18"/>
                <w:lang w:val="en-GB"/>
              </w:rPr>
              <w:t>telecom-be</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base:namespace</w:t>
            </w:r>
            <w:proofErr w:type="spellEnd"/>
            <w:r w:rsidRPr="00994225">
              <w:rPr>
                <w:rFonts w:ascii="Consolas" w:eastAsia="Times New Roman" w:hAnsi="Consolas" w:cs="Times New Roman"/>
                <w:color w:val="800000"/>
                <w:sz w:val="18"/>
                <w:szCs w:val="18"/>
                <w:lang w:val="en-GB"/>
              </w:rPr>
              <w:t>&gt;</w:t>
            </w:r>
          </w:p>
          <w:p w14:paraId="38EF505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base:Identifier</w:t>
            </w:r>
            <w:proofErr w:type="spellEnd"/>
            <w:r w:rsidRPr="00994225">
              <w:rPr>
                <w:rFonts w:ascii="Consolas" w:eastAsia="Times New Roman" w:hAnsi="Consolas" w:cs="Times New Roman"/>
                <w:color w:val="800000"/>
                <w:sz w:val="18"/>
                <w:szCs w:val="18"/>
                <w:lang w:val="en-GB"/>
              </w:rPr>
              <w:t>&gt;</w:t>
            </w:r>
          </w:p>
          <w:p w14:paraId="4FE8F8B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net:inspireId</w:t>
            </w:r>
            <w:proofErr w:type="spellEnd"/>
            <w:r w:rsidRPr="00994225">
              <w:rPr>
                <w:rFonts w:ascii="Consolas" w:eastAsia="Times New Roman" w:hAnsi="Consolas" w:cs="Times New Roman"/>
                <w:color w:val="800000"/>
                <w:sz w:val="18"/>
                <w:szCs w:val="18"/>
                <w:lang w:val="en-GB"/>
              </w:rPr>
              <w:t>&gt;</w:t>
            </w:r>
          </w:p>
          <w:p w14:paraId="379B1ED0" w14:textId="77777777" w:rsidR="00F6705D" w:rsidRPr="00B94E8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0F7258">
              <w:rPr>
                <w:rFonts w:ascii="Consolas" w:eastAsia="Times New Roman" w:hAnsi="Consolas" w:cs="Times New Roman"/>
                <w:color w:val="000000"/>
                <w:sz w:val="18"/>
                <w:szCs w:val="18"/>
                <w:lang w:val="en-GB"/>
              </w:rPr>
              <w:t xml:space="preserve">    </w:t>
            </w:r>
            <w:r w:rsidRPr="00B94E84">
              <w:rPr>
                <w:rFonts w:ascii="Consolas" w:eastAsia="Times New Roman" w:hAnsi="Consolas" w:cs="Times New Roman"/>
                <w:color w:val="800000"/>
                <w:sz w:val="18"/>
                <w:szCs w:val="18"/>
              </w:rPr>
              <w:t>&lt;</w:t>
            </w:r>
            <w:proofErr w:type="spellStart"/>
            <w:r w:rsidRPr="00B94E84">
              <w:rPr>
                <w:rFonts w:ascii="Consolas" w:eastAsia="Times New Roman" w:hAnsi="Consolas" w:cs="Times New Roman"/>
                <w:color w:val="800000"/>
                <w:sz w:val="18"/>
                <w:szCs w:val="18"/>
              </w:rPr>
              <w:t>net:link</w:t>
            </w:r>
            <w:proofErr w:type="spellEnd"/>
            <w:r w:rsidRPr="00B94E84">
              <w:rPr>
                <w:rFonts w:ascii="Consolas" w:eastAsia="Times New Roman" w:hAnsi="Consolas" w:cs="Times New Roman"/>
                <w:color w:val="000000"/>
                <w:sz w:val="18"/>
                <w:szCs w:val="18"/>
              </w:rPr>
              <w:t xml:space="preserve"> </w:t>
            </w:r>
            <w:proofErr w:type="spellStart"/>
            <w:r w:rsidRPr="00B94E84">
              <w:rPr>
                <w:rFonts w:ascii="Consolas" w:eastAsia="Times New Roman" w:hAnsi="Consolas" w:cs="Times New Roman"/>
                <w:color w:val="E50000"/>
                <w:sz w:val="18"/>
                <w:szCs w:val="18"/>
              </w:rPr>
              <w:t>xlink:href</w:t>
            </w:r>
            <w:proofErr w:type="spellEnd"/>
            <w:r w:rsidRPr="00B94E84">
              <w:rPr>
                <w:rFonts w:ascii="Consolas" w:eastAsia="Times New Roman" w:hAnsi="Consolas" w:cs="Times New Roman"/>
                <w:color w:val="000000"/>
                <w:sz w:val="18"/>
                <w:szCs w:val="18"/>
              </w:rPr>
              <w:t>=</w:t>
            </w:r>
            <w:r w:rsidRPr="00B94E84">
              <w:rPr>
                <w:rFonts w:ascii="Consolas" w:eastAsia="Times New Roman" w:hAnsi="Consolas" w:cs="Times New Roman"/>
                <w:color w:val="0000FF"/>
                <w:sz w:val="18"/>
                <w:szCs w:val="18"/>
              </w:rPr>
              <w:t>"</w:t>
            </w:r>
            <w:r w:rsidRPr="00B94E84">
              <w:t xml:space="preserve"> </w:t>
            </w:r>
            <w:r w:rsidRPr="00B94E84">
              <w:rPr>
                <w:rFonts w:ascii="Consolas" w:eastAsia="Times New Roman" w:hAnsi="Consolas" w:cs="Times New Roman"/>
                <w:color w:val="0000FF"/>
                <w:sz w:val="18"/>
                <w:szCs w:val="18"/>
              </w:rPr>
              <w:t>https://vocab.belgif.be/ns/imkl/3.0/UtilityLink/electricitycom-be:002"</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800000"/>
                <w:sz w:val="18"/>
                <w:szCs w:val="18"/>
              </w:rPr>
              <w:t>/&gt;</w:t>
            </w:r>
          </w:p>
          <w:p w14:paraId="54F9D539"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B94E84">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https://vocab.belgif.be/auth/IMKL-ConstructionTechniqueValue/openTrench</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0F75C660"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imkl:TelecommunicationsCable</w:t>
            </w:r>
            <w:proofErr w:type="spellEnd"/>
            <w:r w:rsidRPr="00994225">
              <w:rPr>
                <w:rFonts w:ascii="Consolas" w:eastAsia="Times New Roman" w:hAnsi="Consolas" w:cs="Times New Roman"/>
                <w:color w:val="800000"/>
                <w:sz w:val="18"/>
                <w:szCs w:val="18"/>
                <w:lang w:val="fr-FR"/>
              </w:rPr>
              <w:t>&gt;</w:t>
            </w:r>
          </w:p>
          <w:p w14:paraId="3447FC1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p>
          <w:p w14:paraId="489F9098"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imkl:Duct</w:t>
            </w:r>
            <w:proofErr w:type="spellEnd"/>
            <w:r w:rsidRPr="00994225">
              <w:rPr>
                <w:rFonts w:ascii="Consolas" w:eastAsia="Times New Roman" w:hAnsi="Consolas" w:cs="Times New Roman"/>
                <w:color w:val="800000"/>
                <w:sz w:val="18"/>
                <w:szCs w:val="18"/>
                <w:lang w:val="fr-FR"/>
              </w:rPr>
              <w:t>&gt;</w:t>
            </w:r>
          </w:p>
          <w:p w14:paraId="2C7AE99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net:inspireId</w:t>
            </w:r>
            <w:proofErr w:type="spellEnd"/>
            <w:r w:rsidRPr="00994225">
              <w:rPr>
                <w:rFonts w:ascii="Consolas" w:eastAsia="Times New Roman" w:hAnsi="Consolas" w:cs="Times New Roman"/>
                <w:color w:val="800000"/>
                <w:sz w:val="18"/>
                <w:szCs w:val="18"/>
                <w:lang w:val="fr-FR"/>
              </w:rPr>
              <w:t>&gt;</w:t>
            </w:r>
          </w:p>
          <w:p w14:paraId="025F2B0F"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18038796"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r w:rsidRPr="00994225">
              <w:rPr>
                <w:rFonts w:ascii="Consolas" w:eastAsia="Times New Roman" w:hAnsi="Consolas" w:cs="Times New Roman"/>
                <w:color w:val="000000"/>
                <w:sz w:val="18"/>
                <w:szCs w:val="18"/>
                <w:lang w:val="fr-FR"/>
              </w:rPr>
              <w:t>D001</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base:localId</w:t>
            </w:r>
            <w:proofErr w:type="spellEnd"/>
            <w:r w:rsidRPr="00994225">
              <w:rPr>
                <w:rFonts w:ascii="Consolas" w:eastAsia="Times New Roman" w:hAnsi="Consolas" w:cs="Times New Roman"/>
                <w:color w:val="800000"/>
                <w:sz w:val="18"/>
                <w:szCs w:val="18"/>
                <w:lang w:val="fr-FR"/>
              </w:rPr>
              <w:t>&gt;</w:t>
            </w:r>
          </w:p>
          <w:p w14:paraId="5A75549E"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roofErr w:type="spellStart"/>
            <w:r w:rsidRPr="00994225">
              <w:rPr>
                <w:rFonts w:ascii="Consolas" w:eastAsia="Times New Roman" w:hAnsi="Consolas" w:cs="Times New Roman"/>
                <w:color w:val="000000"/>
                <w:sz w:val="18"/>
                <w:szCs w:val="18"/>
                <w:lang w:val="fr-FR"/>
              </w:rPr>
              <w:t>electricitycom-be</w:t>
            </w:r>
            <w:proofErr w:type="spellEnd"/>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base:namespace</w:t>
            </w:r>
            <w:proofErr w:type="spellEnd"/>
            <w:r w:rsidRPr="00994225">
              <w:rPr>
                <w:rFonts w:ascii="Consolas" w:eastAsia="Times New Roman" w:hAnsi="Consolas" w:cs="Times New Roman"/>
                <w:color w:val="800000"/>
                <w:sz w:val="18"/>
                <w:szCs w:val="18"/>
                <w:lang w:val="fr-FR"/>
              </w:rPr>
              <w:t>&gt;</w:t>
            </w:r>
          </w:p>
          <w:p w14:paraId="623C1B0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base:Identifier</w:t>
            </w:r>
            <w:proofErr w:type="spellEnd"/>
            <w:r w:rsidRPr="00994225">
              <w:rPr>
                <w:rFonts w:ascii="Consolas" w:eastAsia="Times New Roman" w:hAnsi="Consolas" w:cs="Times New Roman"/>
                <w:color w:val="800000"/>
                <w:sz w:val="18"/>
                <w:szCs w:val="18"/>
                <w:lang w:val="fr-FR"/>
              </w:rPr>
              <w:t>&gt;</w:t>
            </w:r>
          </w:p>
          <w:p w14:paraId="36E6798C"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994225">
              <w:rPr>
                <w:rFonts w:ascii="Consolas" w:eastAsia="Times New Roman" w:hAnsi="Consolas" w:cs="Times New Roman"/>
                <w:color w:val="000000"/>
                <w:sz w:val="18"/>
                <w:szCs w:val="18"/>
                <w:lang w:val="fr-FR"/>
              </w:rPr>
              <w:t xml:space="preserve">    </w:t>
            </w: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net:inspireId</w:t>
            </w:r>
            <w:proofErr w:type="spellEnd"/>
            <w:r w:rsidRPr="007B01B4">
              <w:rPr>
                <w:rFonts w:ascii="Consolas" w:eastAsia="Times New Roman" w:hAnsi="Consolas" w:cs="Times New Roman"/>
                <w:color w:val="800000"/>
                <w:sz w:val="18"/>
                <w:szCs w:val="18"/>
              </w:rPr>
              <w:t>&gt;</w:t>
            </w:r>
          </w:p>
          <w:p w14:paraId="42D1AFB3" w14:textId="77777777" w:rsidR="00F6705D" w:rsidRPr="00A040DA"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&lt;</w:t>
            </w:r>
            <w:proofErr w:type="spellStart"/>
            <w:r w:rsidRPr="00A040DA">
              <w:rPr>
                <w:rFonts w:ascii="Consolas" w:eastAsia="Times New Roman" w:hAnsi="Consolas" w:cs="Times New Roman"/>
                <w:color w:val="800000"/>
                <w:sz w:val="18"/>
                <w:szCs w:val="18"/>
              </w:rPr>
              <w:t>net:link</w:t>
            </w:r>
            <w:proofErr w:type="spellEnd"/>
            <w:r w:rsidRPr="00A040DA">
              <w:rPr>
                <w:rFonts w:ascii="Consolas" w:eastAsia="Times New Roman" w:hAnsi="Consolas" w:cs="Times New Roman"/>
                <w:color w:val="000000"/>
                <w:sz w:val="18"/>
                <w:szCs w:val="18"/>
              </w:rPr>
              <w:t xml:space="preserve"> </w:t>
            </w:r>
            <w:proofErr w:type="spellStart"/>
            <w:r w:rsidRPr="00A040DA">
              <w:rPr>
                <w:rFonts w:ascii="Consolas" w:eastAsia="Times New Roman" w:hAnsi="Consolas" w:cs="Times New Roman"/>
                <w:color w:val="E50000"/>
                <w:sz w:val="18"/>
                <w:szCs w:val="18"/>
              </w:rPr>
              <w:t>xlink:href</w:t>
            </w:r>
            <w:proofErr w:type="spellEnd"/>
            <w:r w:rsidRPr="00A040DA">
              <w:rPr>
                <w:rFonts w:ascii="Consolas" w:eastAsia="Times New Roman" w:hAnsi="Consolas" w:cs="Times New Roman"/>
                <w:color w:val="000000"/>
                <w:sz w:val="18"/>
                <w:szCs w:val="18"/>
              </w:rPr>
              <w:t>=</w:t>
            </w:r>
            <w:r w:rsidRPr="00A040DA">
              <w:rPr>
                <w:rFonts w:ascii="Consolas" w:eastAsia="Times New Roman" w:hAnsi="Consolas" w:cs="Times New Roman"/>
                <w:color w:val="0000FF"/>
                <w:sz w:val="18"/>
                <w:szCs w:val="18"/>
              </w:rPr>
              <w:t>"</w:t>
            </w:r>
            <w:r w:rsidRPr="00A040DA">
              <w:t xml:space="preserve"> </w:t>
            </w:r>
            <w:r w:rsidRPr="00A040DA">
              <w:rPr>
                <w:rFonts w:ascii="Consolas" w:eastAsia="Times New Roman" w:hAnsi="Consolas" w:cs="Times New Roman"/>
                <w:color w:val="0000FF"/>
                <w:sz w:val="18"/>
                <w:szCs w:val="18"/>
              </w:rPr>
              <w:t>https://vocab.belgif.be/ns/imkl/3.0/UtilityLink/telecom-be:004"</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/&gt;</w:t>
            </w:r>
          </w:p>
          <w:p w14:paraId="014E3694"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0F7258">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en-GB"/>
              </w:rPr>
              <w:t>&lt;</w:t>
            </w:r>
            <w:proofErr w:type="spellStart"/>
            <w:r w:rsidRPr="00994225">
              <w:rPr>
                <w:rFonts w:ascii="Consolas" w:eastAsia="Times New Roman" w:hAnsi="Consolas" w:cs="Times New Roman"/>
                <w:color w:val="800000"/>
                <w:sz w:val="18"/>
                <w:szCs w:val="18"/>
                <w:lang w:val="en-GB"/>
              </w:rPr>
              <w:t>us-net-common:cables</w:t>
            </w:r>
            <w:proofErr w:type="spellEnd"/>
            <w:r w:rsidRPr="00994225">
              <w:rPr>
                <w:rFonts w:ascii="Consolas" w:eastAsia="Times New Roman" w:hAnsi="Consolas" w:cs="Times New Roman"/>
                <w:color w:val="000000"/>
                <w:sz w:val="18"/>
                <w:szCs w:val="18"/>
                <w:lang w:val="en-GB"/>
              </w:rPr>
              <w:t xml:space="preserve"> </w:t>
            </w:r>
            <w:proofErr w:type="spellStart"/>
            <w:r w:rsidRPr="00994225">
              <w:rPr>
                <w:rFonts w:ascii="Consolas" w:eastAsia="Times New Roman" w:hAnsi="Consolas" w:cs="Times New Roman"/>
                <w:color w:val="E50000"/>
                <w:sz w:val="18"/>
                <w:szCs w:val="18"/>
                <w:lang w:val="en-GB"/>
              </w:rPr>
              <w:t>xlink:href</w:t>
            </w:r>
            <w:proofErr w:type="spellEnd"/>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w:t>
            </w:r>
            <w:r w:rsidRPr="00B94E84">
              <w:rPr>
                <w:lang w:val="en-GB"/>
              </w:rPr>
              <w:t xml:space="preserve"> </w:t>
            </w:r>
            <w:r w:rsidRPr="00B94E84">
              <w:rPr>
                <w:rFonts w:ascii="Consolas" w:eastAsia="Times New Roman" w:hAnsi="Consolas" w:cs="Times New Roman"/>
                <w:color w:val="0000FF"/>
                <w:sz w:val="18"/>
                <w:szCs w:val="18"/>
                <w:lang w:val="en-GB"/>
              </w:rPr>
              <w:t>https://vocab.belgif.be/ns/imkl/3.0/</w:t>
            </w:r>
            <w:r w:rsidRPr="00193FB2">
              <w:rPr>
                <w:rFonts w:ascii="Consolas" w:eastAsia="Times New Roman" w:hAnsi="Consolas" w:cs="Times New Roman"/>
                <w:color w:val="0000FF"/>
                <w:sz w:val="18"/>
                <w:szCs w:val="18"/>
                <w:lang w:val="en-GB"/>
              </w:rPr>
              <w:t>Telecommu</w:t>
            </w:r>
            <w:r>
              <w:rPr>
                <w:rFonts w:ascii="Consolas" w:eastAsia="Times New Roman" w:hAnsi="Consolas" w:cs="Times New Roman"/>
                <w:color w:val="0000FF"/>
                <w:sz w:val="18"/>
                <w:szCs w:val="18"/>
                <w:lang w:val="en-GB"/>
              </w:rPr>
              <w:t>nications</w:t>
            </w:r>
            <w:r w:rsidRPr="00994225">
              <w:rPr>
                <w:rFonts w:ascii="Consolas" w:eastAsia="Times New Roman" w:hAnsi="Consolas" w:cs="Times New Roman"/>
                <w:color w:val="0000FF"/>
                <w:sz w:val="18"/>
                <w:szCs w:val="18"/>
                <w:lang w:val="en-GB"/>
              </w:rPr>
              <w:t>Cable/</w:t>
            </w:r>
            <w:r w:rsidRPr="00193FB2">
              <w:rPr>
                <w:rFonts w:ascii="Consolas" w:eastAsia="Times New Roman" w:hAnsi="Consolas" w:cs="Times New Roman"/>
                <w:color w:val="0000FF"/>
                <w:sz w:val="18"/>
                <w:szCs w:val="18"/>
                <w:lang w:val="en-GB"/>
              </w:rPr>
              <w:t>tele</w:t>
            </w:r>
            <w:r w:rsidRPr="00994225">
              <w:rPr>
                <w:rFonts w:ascii="Consolas" w:eastAsia="Times New Roman" w:hAnsi="Consolas" w:cs="Times New Roman"/>
                <w:color w:val="0000FF"/>
                <w:sz w:val="18"/>
                <w:szCs w:val="18"/>
                <w:lang w:val="en-GB"/>
              </w:rPr>
              <w:t>com-be:001"</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/&gt;</w:t>
            </w:r>
          </w:p>
          <w:p w14:paraId="3090895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fr-FR"/>
              </w:rPr>
              <w:t>&lt;</w:t>
            </w:r>
            <w:proofErr w:type="spellStart"/>
            <w:r w:rsidRPr="00994225">
              <w:rPr>
                <w:rFonts w:ascii="Consolas" w:eastAsia="Times New Roman" w:hAnsi="Consolas" w:cs="Times New Roman"/>
                <w:color w:val="800000"/>
                <w:sz w:val="18"/>
                <w:szCs w:val="18"/>
                <w:lang w:val="fr-FR"/>
              </w:rPr>
              <w:t>imkl:constructionTechnique</w:t>
            </w:r>
            <w:proofErr w:type="spellEnd"/>
          </w:p>
          <w:p w14:paraId="33F24DBD"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https://vocab.belgif.be/auth/IMKL-ConstructionTechniqueValue/directionalDrilling</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719D1D4B"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21"/>
                <w:szCs w:val="21"/>
              </w:rPr>
            </w:pPr>
            <w:r w:rsidRPr="007B01B4">
              <w:rPr>
                <w:rFonts w:ascii="Consolas" w:eastAsia="Times New Roman" w:hAnsi="Consolas" w:cs="Times New Roman"/>
                <w:color w:val="800000"/>
                <w:sz w:val="18"/>
                <w:szCs w:val="18"/>
              </w:rPr>
              <w:t>&lt;/</w:t>
            </w:r>
            <w:proofErr w:type="spellStart"/>
            <w:r w:rsidRPr="007B01B4">
              <w:rPr>
                <w:rFonts w:ascii="Consolas" w:eastAsia="Times New Roman" w:hAnsi="Consolas" w:cs="Times New Roman"/>
                <w:color w:val="800000"/>
                <w:sz w:val="18"/>
                <w:szCs w:val="18"/>
              </w:rPr>
              <w:t>imkl:Duct</w:t>
            </w:r>
            <w:proofErr w:type="spellEnd"/>
            <w:r w:rsidRPr="007B01B4">
              <w:rPr>
                <w:rFonts w:ascii="Consolas" w:eastAsia="Times New Roman" w:hAnsi="Consolas" w:cs="Times New Roman"/>
                <w:color w:val="800000"/>
                <w:sz w:val="18"/>
                <w:szCs w:val="18"/>
              </w:rPr>
              <w:t>&gt;</w:t>
            </w:r>
          </w:p>
        </w:tc>
      </w:tr>
    </w:tbl>
    <w:p w14:paraId="5E483375" w14:textId="77777777" w:rsidR="00F6705D" w:rsidRPr="007B01B4" w:rsidRDefault="00F6705D" w:rsidP="00F6705D">
      <w:pPr>
        <w:jc w:val="center"/>
        <w:rPr>
          <w:u w:val="single"/>
          <w:lang w:val="en-GB"/>
        </w:rPr>
      </w:pPr>
    </w:p>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1" w:name="_Toc178340969"/>
      <w:r>
        <w:rPr>
          <w:lang w:val="en-GB"/>
        </w:rPr>
        <w:lastRenderedPageBreak/>
        <w:t>Measurement Points</w:t>
      </w:r>
      <w:r w:rsidR="009A19D0">
        <w:rPr>
          <w:lang w:val="en-GB"/>
        </w:rPr>
        <w:t xml:space="preserve"> and Drinking Water Extraction Points</w:t>
      </w:r>
      <w:bookmarkEnd w:id="31"/>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20B3D747"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proofErr w:type="spellStart"/>
      <w:r w:rsidR="009A19D0" w:rsidRPr="009A19D0">
        <w:rPr>
          <w:i/>
          <w:iCs/>
          <w:lang w:val="en-GB"/>
        </w:rPr>
        <w:t>depthDetail</w:t>
      </w:r>
      <w:proofErr w:type="spellEnd"/>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E9271C">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5BEFE941" w:rsidR="009A19D0" w:rsidRPr="005D0515" w:rsidRDefault="00354656" w:rsidP="00312B25">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proofErr w:type="spellStart"/>
      <w:r w:rsidR="009A19D0" w:rsidRPr="005D0515">
        <w:rPr>
          <w:i/>
          <w:iCs/>
          <w:lang w:val="en-GB"/>
        </w:rPr>
        <w:t>appurtenanceType</w:t>
      </w:r>
      <w:proofErr w:type="spellEnd"/>
      <w:r w:rsidR="009A19D0" w:rsidRPr="005D0515">
        <w:rPr>
          <w:lang w:val="en-GB"/>
        </w:rPr>
        <w:t xml:space="preserve"> element should be set to </w:t>
      </w:r>
      <w:proofErr w:type="spellStart"/>
      <w:r w:rsidR="009A19D0" w:rsidRPr="005D0515">
        <w:rPr>
          <w:i/>
          <w:iCs/>
          <w:lang w:val="en-GB"/>
        </w:rPr>
        <w:t>measurementPoint</w:t>
      </w:r>
      <w:proofErr w:type="spellEnd"/>
      <w:r w:rsidR="009A19D0" w:rsidRPr="005D0515">
        <w:rPr>
          <w:lang w:val="en-GB"/>
        </w:rPr>
        <w:t xml:space="preserve">. This value is available in the following </w:t>
      </w:r>
      <w:r w:rsidR="00B83155">
        <w:rPr>
          <w:lang w:val="en-GB"/>
        </w:rPr>
        <w:t>codelist</w:t>
      </w:r>
      <w:r w:rsidR="009A19D0" w:rsidRPr="005D0515">
        <w:rPr>
          <w:lang w:val="en-GB"/>
        </w:rPr>
        <w:t xml:space="preserve">s: </w:t>
      </w:r>
      <w:proofErr w:type="spellStart"/>
      <w:r w:rsidR="009A19D0" w:rsidRPr="005D0515">
        <w:rPr>
          <w:i/>
          <w:iCs/>
          <w:lang w:val="en-GB"/>
        </w:rPr>
        <w:t>OilGasChemicalsAppurtenanceTypeIMKLValue</w:t>
      </w:r>
      <w:proofErr w:type="spellEnd"/>
      <w:r w:rsidR="009A19D0" w:rsidRPr="005D0515">
        <w:rPr>
          <w:lang w:val="en-GB"/>
        </w:rPr>
        <w:t xml:space="preserve">, </w:t>
      </w:r>
      <w:proofErr w:type="spellStart"/>
      <w:r w:rsidR="009A19D0" w:rsidRPr="005D0515">
        <w:rPr>
          <w:i/>
          <w:iCs/>
          <w:lang w:val="en-GB"/>
        </w:rPr>
        <w:t>SewerAppurtenanceTypeIMKLValue</w:t>
      </w:r>
      <w:proofErr w:type="spellEnd"/>
      <w:r w:rsidR="009A19D0" w:rsidRPr="005D0515">
        <w:rPr>
          <w:lang w:val="en-GB"/>
        </w:rPr>
        <w:t xml:space="preserve">, </w:t>
      </w:r>
      <w:proofErr w:type="spellStart"/>
      <w:r w:rsidR="009A19D0" w:rsidRPr="005D0515">
        <w:rPr>
          <w:i/>
          <w:iCs/>
          <w:lang w:val="en-GB"/>
        </w:rPr>
        <w:t>WaterAppurtenanceTypeIMKLValue</w:t>
      </w:r>
      <w:proofErr w:type="spellEnd"/>
      <w:r w:rsidR="009A19D0" w:rsidRPr="005D0515">
        <w:rPr>
          <w:lang w:val="en-GB"/>
        </w:rPr>
        <w:t xml:space="preserve"> and </w:t>
      </w:r>
      <w:proofErr w:type="spellStart"/>
      <w:r w:rsidR="009A19D0" w:rsidRPr="005D0515">
        <w:rPr>
          <w:i/>
          <w:iCs/>
          <w:lang w:val="en-GB"/>
        </w:rPr>
        <w:t>ThermalAppurtenanceTypeIMKLValue</w:t>
      </w:r>
      <w:proofErr w:type="spellEnd"/>
      <w:r w:rsidR="009A19D0" w:rsidRPr="005D0515">
        <w:rPr>
          <w:lang w:val="en-GB"/>
        </w:rPr>
        <w:t>.</w:t>
      </w:r>
    </w:p>
    <w:p w14:paraId="1D12221B" w14:textId="77777777" w:rsidR="009A19D0" w:rsidRPr="009A19D0" w:rsidRDefault="009A19D0" w:rsidP="009A19D0">
      <w:pPr>
        <w:rPr>
          <w:lang w:val="en-GB"/>
        </w:rPr>
      </w:pPr>
    </w:p>
    <w:p w14:paraId="1EF5D70A" w14:textId="1DD44765" w:rsidR="009A19D0" w:rsidRDefault="009A19D0" w:rsidP="005D0515">
      <w:pPr>
        <w:pStyle w:val="ListContinue"/>
        <w:rPr>
          <w:i/>
          <w:iCs/>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proofErr w:type="spellStart"/>
      <w:r w:rsidR="005D0515">
        <w:rPr>
          <w:i/>
          <w:iCs/>
          <w:lang w:val="en-GB"/>
        </w:rPr>
        <w:t>appurtenanceType</w:t>
      </w:r>
      <w:proofErr w:type="spellEnd"/>
      <w:r w:rsidR="005D0515">
        <w:rPr>
          <w:lang w:val="en-GB"/>
        </w:rPr>
        <w:t xml:space="preserve"> should be set to </w:t>
      </w:r>
      <w:proofErr w:type="spellStart"/>
      <w:r w:rsidR="005D0515">
        <w:rPr>
          <w:i/>
          <w:iCs/>
          <w:lang w:val="en-GB"/>
        </w:rPr>
        <w:t>drinkingWaterExtractionPoint</w:t>
      </w:r>
      <w:proofErr w:type="spellEnd"/>
      <w:r w:rsidR="005D0515">
        <w:rPr>
          <w:lang w:val="en-GB"/>
        </w:rPr>
        <w:t xml:space="preserve">, which is available in the </w:t>
      </w:r>
      <w:proofErr w:type="spellStart"/>
      <w:r w:rsidR="005D0515" w:rsidRPr="009A19D0">
        <w:rPr>
          <w:i/>
          <w:iCs/>
          <w:lang w:val="en-GB"/>
        </w:rPr>
        <w:t>WaterAppurtenanceTypeIMKLValue</w:t>
      </w:r>
      <w:proofErr w:type="spellEnd"/>
      <w:r w:rsidR="005D0515">
        <w:rPr>
          <w:i/>
          <w:iCs/>
          <w:lang w:val="en-GB"/>
        </w:rPr>
        <w:t xml:space="preserve"> </w:t>
      </w:r>
      <w:r w:rsidR="00B83155">
        <w:rPr>
          <w:lang w:val="en-GB"/>
        </w:rPr>
        <w:t>codelist</w:t>
      </w:r>
      <w:r w:rsidR="005D0515">
        <w:rPr>
          <w:i/>
          <w:iCs/>
          <w:lang w:val="en-GB"/>
        </w:rPr>
        <w:t>.</w:t>
      </w:r>
    </w:p>
    <w:p w14:paraId="30B5E8A7" w14:textId="77777777" w:rsidR="00854999" w:rsidRDefault="00854999" w:rsidP="00854999">
      <w:pPr>
        <w:pStyle w:val="Heading2"/>
        <w:rPr>
          <w:lang w:val="en-GB"/>
        </w:rPr>
      </w:pPr>
      <w:bookmarkStart w:id="32" w:name="_Toc177740908"/>
      <w:bookmarkStart w:id="33" w:name="_Toc178340970"/>
      <w:r w:rsidRPr="004F64A8">
        <w:rPr>
          <w:lang w:val="en-GB"/>
        </w:rPr>
        <w:t>Connection lines</w:t>
      </w:r>
      <w:bookmarkEnd w:id="32"/>
      <w:bookmarkEnd w:id="33"/>
    </w:p>
    <w:p w14:paraId="0327979A" w14:textId="48C27373" w:rsidR="00816A96" w:rsidRDefault="00854999" w:rsidP="00816A96">
      <w:pPr>
        <w:spacing w:before="0" w:after="0"/>
        <w:rPr>
          <w:rFonts w:ascii="Aptos Narrow" w:eastAsia="Times New Roman" w:hAnsi="Aptos Narrow" w:cs="Times New Roman"/>
          <w:color w:val="000000"/>
          <w:sz w:val="22"/>
          <w:szCs w:val="22"/>
          <w:lang w:val="en-GB"/>
        </w:rPr>
      </w:pPr>
      <w:r>
        <w:rPr>
          <w:lang w:val="en-GB"/>
        </w:rPr>
        <w:t xml:space="preserve">Connection lines are the lines that link the distribution network to the end customer. Since these lines are typically located on the customer’s property, it can be useful to differentiate them from the network operator’s distribution network. To facilitate this, a specific </w:t>
      </w:r>
      <w:proofErr w:type="spellStart"/>
      <w:r w:rsidRPr="00A04256">
        <w:rPr>
          <w:i/>
          <w:iCs/>
          <w:lang w:val="en-GB"/>
        </w:rPr>
        <w:t>utilityDeliveryType</w:t>
      </w:r>
      <w:proofErr w:type="spellEnd"/>
      <w:r>
        <w:rPr>
          <w:lang w:val="en-GB"/>
        </w:rPr>
        <w:t xml:space="preserve"> is provided: </w:t>
      </w:r>
      <w:r>
        <w:rPr>
          <w:i/>
          <w:iCs/>
          <w:lang w:val="en-GB"/>
        </w:rPr>
        <w:t>connection</w:t>
      </w:r>
      <w:r>
        <w:rPr>
          <w:lang w:val="en-GB"/>
        </w:rPr>
        <w:t xml:space="preserve">. Note that the </w:t>
      </w:r>
      <w:r>
        <w:rPr>
          <w:i/>
          <w:iCs/>
          <w:lang w:val="en-GB"/>
        </w:rPr>
        <w:t>connection</w:t>
      </w:r>
      <w:r>
        <w:rPr>
          <w:lang w:val="en-GB"/>
        </w:rPr>
        <w:t xml:space="preserve"> option is not part of the </w:t>
      </w:r>
      <w:proofErr w:type="spellStart"/>
      <w:r w:rsidRPr="00BA3817">
        <w:rPr>
          <w:i/>
          <w:iCs/>
          <w:lang w:val="en-GB"/>
        </w:rPr>
        <w:t>UtilityDeliveryTypeValue</w:t>
      </w:r>
      <w:proofErr w:type="spellEnd"/>
      <w:r>
        <w:rPr>
          <w:lang w:val="en-GB"/>
        </w:rPr>
        <w:t xml:space="preserve"> </w:t>
      </w:r>
      <w:r w:rsidR="00B83155">
        <w:rPr>
          <w:rFonts w:ascii="Aptos Narrow" w:eastAsia="Times New Roman" w:hAnsi="Aptos Narrow" w:cs="Times New Roman"/>
          <w:color w:val="000000"/>
          <w:sz w:val="22"/>
          <w:szCs w:val="22"/>
          <w:lang w:val="en-GB"/>
        </w:rPr>
        <w:t>codelist</w:t>
      </w:r>
      <w:r>
        <w:rPr>
          <w:rFonts w:ascii="Aptos Narrow" w:eastAsia="Times New Roman" w:hAnsi="Aptos Narrow" w:cs="Times New Roman"/>
          <w:color w:val="000000"/>
          <w:sz w:val="22"/>
          <w:szCs w:val="22"/>
          <w:lang w:val="en-GB"/>
        </w:rPr>
        <w:t xml:space="preserve"> from INSPIRE, but belongs to an IMKL-specific </w:t>
      </w:r>
      <w:r w:rsidR="00B83155">
        <w:rPr>
          <w:rFonts w:ascii="Aptos Narrow" w:eastAsia="Times New Roman" w:hAnsi="Aptos Narrow" w:cs="Times New Roman"/>
          <w:color w:val="000000"/>
          <w:sz w:val="22"/>
          <w:szCs w:val="22"/>
          <w:lang w:val="en-GB"/>
        </w:rPr>
        <w:t>codelist</w:t>
      </w:r>
      <w:r>
        <w:rPr>
          <w:rFonts w:ascii="Aptos Narrow" w:eastAsia="Times New Roman" w:hAnsi="Aptos Narrow" w:cs="Times New Roman"/>
          <w:color w:val="000000"/>
          <w:sz w:val="22"/>
          <w:szCs w:val="22"/>
          <w:lang w:val="en-GB"/>
        </w:rPr>
        <w:t xml:space="preserve">: </w:t>
      </w:r>
      <w:proofErr w:type="spellStart"/>
      <w:r w:rsidRPr="00BA3817">
        <w:rPr>
          <w:rFonts w:ascii="Aptos Narrow" w:eastAsia="Times New Roman" w:hAnsi="Aptos Narrow" w:cs="Times New Roman"/>
          <w:i/>
          <w:iCs/>
          <w:color w:val="000000"/>
          <w:sz w:val="22"/>
          <w:szCs w:val="22"/>
          <w:lang w:val="en-GB"/>
        </w:rPr>
        <w:t>UtilityDeliveryTypeIMKLValue</w:t>
      </w:r>
      <w:proofErr w:type="spellEnd"/>
      <w:r w:rsidRPr="00BA3817">
        <w:rPr>
          <w:rFonts w:ascii="Aptos Narrow" w:eastAsia="Times New Roman" w:hAnsi="Aptos Narrow" w:cs="Times New Roman"/>
          <w:color w:val="000000"/>
          <w:sz w:val="22"/>
          <w:szCs w:val="22"/>
          <w:lang w:val="en-GB"/>
        </w:rPr>
        <w:t>.</w:t>
      </w:r>
    </w:p>
    <w:p w14:paraId="3E9617C5" w14:textId="77777777" w:rsidR="00816A96" w:rsidRDefault="00816A96" w:rsidP="00816A96">
      <w:pPr>
        <w:spacing w:before="0" w:after="0"/>
        <w:rPr>
          <w:rFonts w:ascii="Aptos Narrow" w:eastAsia="Times New Roman" w:hAnsi="Aptos Narrow" w:cs="Times New Roman"/>
          <w:color w:val="000000"/>
          <w:sz w:val="22"/>
          <w:szCs w:val="22"/>
          <w:lang w:val="en-GB"/>
        </w:rPr>
      </w:pPr>
    </w:p>
    <w:p w14:paraId="0FAFC9B6" w14:textId="5C7CE626" w:rsidR="00854999" w:rsidRDefault="00854999">
      <w:pPr>
        <w:spacing w:before="0" w:after="0"/>
        <w:rPr>
          <w:lang w:val="en-GB"/>
        </w:rPr>
      </w:pPr>
      <w:r>
        <w:rPr>
          <w:lang w:val="en-GB"/>
        </w:rPr>
        <w:t xml:space="preserve">At the end of the connection line, a </w:t>
      </w:r>
      <w:r w:rsidRPr="00BA3817">
        <w:rPr>
          <w:i/>
          <w:iCs/>
          <w:lang w:val="en-GB"/>
        </w:rPr>
        <w:t>Connection</w:t>
      </w:r>
      <w:r>
        <w:rPr>
          <w:lang w:val="en-GB"/>
        </w:rPr>
        <w:t xml:space="preserve"> object can be included to provide the address details of the connection.</w:t>
      </w:r>
    </w:p>
    <w:p w14:paraId="6A97F764" w14:textId="77777777" w:rsidR="00ED40FD" w:rsidRPr="00723B21" w:rsidRDefault="00ED40FD" w:rsidP="00ED40FD">
      <w:pPr>
        <w:pStyle w:val="Heading2"/>
        <w:rPr>
          <w:lang w:val="en-GB"/>
        </w:rPr>
      </w:pPr>
      <w:bookmarkStart w:id="34" w:name="_Toc178340795"/>
      <w:bookmarkStart w:id="35" w:name="_Toc178340971"/>
      <w:r>
        <w:rPr>
          <w:lang w:val="en-GB"/>
        </w:rPr>
        <w:t>Vaulted</w:t>
      </w:r>
      <w:r w:rsidRPr="00723B21">
        <w:rPr>
          <w:lang w:val="en-GB"/>
        </w:rPr>
        <w:t xml:space="preserve"> waterways</w:t>
      </w:r>
      <w:bookmarkEnd w:id="34"/>
      <w:bookmarkEnd w:id="35"/>
    </w:p>
    <w:p w14:paraId="024D64B2" w14:textId="62FAA34C" w:rsidR="00ED40FD" w:rsidRPr="00E809C1" w:rsidRDefault="00ED40FD" w:rsidP="00E809C1">
      <w:pPr>
        <w:spacing w:before="0" w:after="0"/>
        <w:rPr>
          <w:rFonts w:ascii="Aptos Narrow" w:eastAsia="Times New Roman" w:hAnsi="Aptos Narrow" w:cs="Times New Roman"/>
          <w:color w:val="000000"/>
          <w:sz w:val="22"/>
          <w:szCs w:val="22"/>
          <w:lang w:val="en-GB"/>
        </w:rPr>
      </w:pPr>
      <w:r w:rsidRPr="00BC11D5">
        <w:rPr>
          <w:lang w:val="en-GB"/>
        </w:rPr>
        <w:t xml:space="preserve">The recommended way to include </w:t>
      </w:r>
      <w:r>
        <w:rPr>
          <w:lang w:val="en-GB"/>
        </w:rPr>
        <w:t>underground, vaulted</w:t>
      </w:r>
      <w:r w:rsidRPr="00BC11D5">
        <w:rPr>
          <w:lang w:val="en-GB"/>
        </w:rPr>
        <w:t xml:space="preserve"> waterways in IMKL is as </w:t>
      </w:r>
      <w:r w:rsidRPr="00723B21">
        <w:rPr>
          <w:i/>
          <w:iCs/>
          <w:lang w:val="en-GB"/>
        </w:rPr>
        <w:t>SewerPipe</w:t>
      </w:r>
      <w:r w:rsidRPr="00BC11D5">
        <w:rPr>
          <w:lang w:val="en-GB"/>
        </w:rPr>
        <w:t xml:space="preserve"> objects with the value </w:t>
      </w:r>
      <w:proofErr w:type="spellStart"/>
      <w:r w:rsidRPr="00723B21">
        <w:rPr>
          <w:i/>
          <w:iCs/>
          <w:lang w:val="en-GB"/>
        </w:rPr>
        <w:t>waterDrainageArchedWaterways</w:t>
      </w:r>
      <w:proofErr w:type="spellEnd"/>
      <w:r w:rsidRPr="00BC11D5">
        <w:rPr>
          <w:lang w:val="en-GB"/>
        </w:rPr>
        <w:t xml:space="preserve"> for the </w:t>
      </w:r>
      <w:r w:rsidRPr="00723B21">
        <w:rPr>
          <w:i/>
          <w:iCs/>
          <w:lang w:val="en-GB"/>
        </w:rPr>
        <w:t>subtheme</w:t>
      </w:r>
      <w:r w:rsidRPr="00BC11D5">
        <w:rPr>
          <w:lang w:val="en-GB"/>
        </w:rPr>
        <w:t xml:space="preserve"> property. The property </w:t>
      </w:r>
      <w:proofErr w:type="spellStart"/>
      <w:r w:rsidRPr="00723B21">
        <w:rPr>
          <w:i/>
          <w:iCs/>
          <w:lang w:val="en-GB"/>
        </w:rPr>
        <w:t>sewerWaterType</w:t>
      </w:r>
      <w:proofErr w:type="spellEnd"/>
      <w:r w:rsidRPr="00BC11D5">
        <w:rPr>
          <w:lang w:val="en-GB"/>
        </w:rPr>
        <w:t xml:space="preserve"> should be given the value </w:t>
      </w:r>
      <w:r w:rsidRPr="00723B21">
        <w:rPr>
          <w:i/>
          <w:iCs/>
          <w:lang w:val="en-GB"/>
        </w:rPr>
        <w:t>storm</w:t>
      </w:r>
      <w:r w:rsidRPr="00BC11D5">
        <w:rPr>
          <w:lang w:val="en-GB"/>
        </w:rPr>
        <w:t xml:space="preserve">. The width of the </w:t>
      </w:r>
      <w:r>
        <w:rPr>
          <w:lang w:val="en-GB"/>
        </w:rPr>
        <w:t>vaulted</w:t>
      </w:r>
      <w:r w:rsidRPr="00BC11D5">
        <w:rPr>
          <w:lang w:val="en-GB"/>
        </w:rPr>
        <w:t xml:space="preserve"> </w:t>
      </w:r>
      <w:r>
        <w:rPr>
          <w:lang w:val="en-GB"/>
        </w:rPr>
        <w:t>waterways</w:t>
      </w:r>
      <w:r w:rsidRPr="00BC11D5">
        <w:rPr>
          <w:lang w:val="en-GB"/>
        </w:rPr>
        <w:t xml:space="preserve"> can be included via the </w:t>
      </w:r>
      <w:proofErr w:type="spellStart"/>
      <w:r w:rsidRPr="00723B21">
        <w:rPr>
          <w:i/>
          <w:iCs/>
          <w:lang w:val="en-GB"/>
        </w:rPr>
        <w:t>pipeDiameter</w:t>
      </w:r>
      <w:proofErr w:type="spellEnd"/>
      <w:r w:rsidRPr="00BC11D5">
        <w:rPr>
          <w:lang w:val="en-GB"/>
        </w:rPr>
        <w:t xml:space="preserve"> property.</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6" w:name="_Ref172795537"/>
      <w:bookmarkStart w:id="37" w:name="_Toc178340972"/>
      <w:r w:rsidRPr="00FA78C2">
        <w:rPr>
          <w:lang w:val="en-GB"/>
        </w:rPr>
        <w:lastRenderedPageBreak/>
        <w:t>UtilityNetwork</w:t>
      </w:r>
      <w:bookmarkEnd w:id="36"/>
      <w:bookmarkEnd w:id="37"/>
    </w:p>
    <w:p w14:paraId="0C1E8533" w14:textId="50ADE800" w:rsidR="00BF1AB5" w:rsidRPr="00FA78C2" w:rsidRDefault="00BF1AB5" w:rsidP="00BF1AB5">
      <w:pPr>
        <w:pStyle w:val="Heading2"/>
        <w:rPr>
          <w:lang w:val="en-GB"/>
        </w:rPr>
      </w:pPr>
      <w:bookmarkStart w:id="38" w:name="_Toc178340973"/>
      <w:r w:rsidRPr="00FA78C2">
        <w:rPr>
          <w:lang w:val="en-GB"/>
        </w:rPr>
        <w:t>Overview</w:t>
      </w:r>
      <w:bookmarkEnd w:id="38"/>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proofErr w:type="spellStart"/>
            <w:r w:rsidRPr="00FA78C2">
              <w:rPr>
                <w:lang w:val="en-GB"/>
              </w:rPr>
              <w:t>omschrijving</w:t>
            </w:r>
            <w:proofErr w:type="spellEnd"/>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900615" w14:paraId="5A092F3A" w14:textId="16287080" w:rsidTr="00BF1AB5">
        <w:tc>
          <w:tcPr>
            <w:tcW w:w="3714" w:type="dxa"/>
          </w:tcPr>
          <w:p w14:paraId="619FDD40" w14:textId="37427850" w:rsidR="00BF1AB5" w:rsidRPr="00FA78C2" w:rsidRDefault="00BF1AB5" w:rsidP="00BF1AB5">
            <w:pPr>
              <w:rPr>
                <w:lang w:val="en-GB"/>
              </w:rPr>
            </w:pPr>
            <w:proofErr w:type="spellStart"/>
            <w:r w:rsidRPr="00FA78C2">
              <w:rPr>
                <w:lang w:val="en-GB"/>
              </w:rPr>
              <w:t>technischContactpersoon</w:t>
            </w:r>
            <w:proofErr w:type="spellEnd"/>
          </w:p>
        </w:tc>
        <w:tc>
          <w:tcPr>
            <w:tcW w:w="2778" w:type="dxa"/>
          </w:tcPr>
          <w:p w14:paraId="4CF7D091" w14:textId="6A5A87A3" w:rsidR="00BF1AB5" w:rsidRPr="00FA78C2" w:rsidRDefault="00536B52" w:rsidP="00BF1AB5">
            <w:pPr>
              <w:rPr>
                <w:lang w:val="en-GB"/>
              </w:rPr>
            </w:pPr>
            <w:proofErr w:type="spellStart"/>
            <w:r>
              <w:rPr>
                <w:lang w:val="en-GB"/>
              </w:rPr>
              <w:t>i</w:t>
            </w:r>
            <w:r w:rsidR="00BF1AB5" w:rsidRPr="00FA78C2">
              <w:rPr>
                <w:lang w:val="en-GB"/>
              </w:rPr>
              <w:t>mkl:authorityRole</w:t>
            </w:r>
            <w:proofErr w:type="spellEnd"/>
          </w:p>
        </w:tc>
        <w:tc>
          <w:tcPr>
            <w:tcW w:w="2568" w:type="dxa"/>
          </w:tcPr>
          <w:p w14:paraId="28708D8F" w14:textId="79202240"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proofErr w:type="spellStart"/>
            <w:r w:rsidR="00E9271C" w:rsidRPr="00FA78C2">
              <w:rPr>
                <w:lang w:val="en-GB"/>
              </w:rPr>
              <w:t>authorityRole</w:t>
            </w:r>
            <w:proofErr w:type="spellEnd"/>
            <w:r w:rsidR="00E9271C" w:rsidRPr="00FA78C2">
              <w:rPr>
                <w:lang w:val="en-GB"/>
              </w:rPr>
              <w:t xml:space="preserve"> (IMKL)</w:t>
            </w:r>
            <w:r w:rsidR="00852F0B">
              <w:rPr>
                <w:lang w:val="en-GB"/>
              </w:rPr>
              <w:fldChar w:fldCharType="end"/>
            </w:r>
          </w:p>
        </w:tc>
      </w:tr>
      <w:tr w:rsidR="00BF1AB5" w:rsidRPr="00900615"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proofErr w:type="spellStart"/>
            <w:r w:rsidRPr="00FA78C2">
              <w:rPr>
                <w:lang w:val="en-GB"/>
              </w:rPr>
              <w:t>heeftDieptes</w:t>
            </w:r>
            <w:proofErr w:type="spellEnd"/>
          </w:p>
        </w:tc>
        <w:tc>
          <w:tcPr>
            <w:tcW w:w="2778" w:type="dxa"/>
          </w:tcPr>
          <w:p w14:paraId="793BB4C3" w14:textId="3C4DF247" w:rsidR="00BF1AB5" w:rsidRPr="00FA78C2" w:rsidRDefault="004714AE" w:rsidP="00BF1AB5">
            <w:pPr>
              <w:rPr>
                <w:lang w:val="en-GB"/>
              </w:rPr>
            </w:pPr>
            <w:proofErr w:type="spellStart"/>
            <w:r w:rsidRPr="00FA78C2">
              <w:rPr>
                <w:lang w:val="en-GB"/>
              </w:rPr>
              <w:t>verticalPositionDetail</w:t>
            </w:r>
            <w:proofErr w:type="spellEnd"/>
          </w:p>
        </w:tc>
        <w:tc>
          <w:tcPr>
            <w:tcW w:w="2568" w:type="dxa"/>
          </w:tcPr>
          <w:p w14:paraId="1348549E" w14:textId="32877310"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proofErr w:type="spellStart"/>
            <w:r w:rsidR="00E9271C" w:rsidRPr="00FA78C2">
              <w:rPr>
                <w:lang w:val="en-GB"/>
              </w:rPr>
              <w:t>verticalPositionDetail</w:t>
            </w:r>
            <w:proofErr w:type="spellEnd"/>
            <w:r w:rsidR="00852F0B">
              <w:rPr>
                <w:lang w:val="en-GB"/>
              </w:rPr>
              <w:fldChar w:fldCharType="end"/>
            </w:r>
          </w:p>
        </w:tc>
      </w:tr>
      <w:tr w:rsidR="00BF1AB5" w:rsidRPr="00900615" w14:paraId="0C606F47" w14:textId="58E2E985" w:rsidTr="00BF1AB5">
        <w:tc>
          <w:tcPr>
            <w:tcW w:w="3714" w:type="dxa"/>
          </w:tcPr>
          <w:p w14:paraId="1EBDD291" w14:textId="6D65A715" w:rsidR="00BF1AB5" w:rsidRPr="00FA78C2" w:rsidRDefault="00BF1AB5" w:rsidP="00BF1AB5">
            <w:pPr>
              <w:rPr>
                <w:lang w:val="en-GB"/>
              </w:rPr>
            </w:pPr>
            <w:proofErr w:type="spellStart"/>
            <w:r w:rsidRPr="00FA78C2">
              <w:rPr>
                <w:lang w:val="en-GB"/>
              </w:rPr>
              <w:t>voorzorgsmaatregel</w:t>
            </w:r>
            <w:proofErr w:type="spellEnd"/>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348A25D2"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E9271C" w:rsidRPr="00FA78C2">
              <w:rPr>
                <w:lang w:val="en-GB"/>
              </w:rPr>
              <w:t>documentation</w:t>
            </w:r>
            <w:r w:rsidR="00852F0B">
              <w:rPr>
                <w:lang w:val="en-GB"/>
              </w:rPr>
              <w:fldChar w:fldCharType="end"/>
            </w:r>
          </w:p>
        </w:tc>
      </w:tr>
      <w:tr w:rsidR="00BF1AB5" w:rsidRPr="00900615"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proofErr w:type="spellStart"/>
            <w:r w:rsidRPr="00FA78C2">
              <w:rPr>
                <w:lang w:val="en-GB"/>
              </w:rPr>
              <w:t>eigenUtilityFacilityReference</w:t>
            </w:r>
            <w:proofErr w:type="spellEnd"/>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5E578BF2"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proofErr w:type="spellStart"/>
            <w:r w:rsidR="00E9271C" w:rsidRPr="00FA78C2">
              <w:rPr>
                <w:lang w:val="en-GB"/>
              </w:rPr>
              <w:t>utilityFacilityReference</w:t>
            </w:r>
            <w:proofErr w:type="spellEnd"/>
            <w:r w:rsidR="00852F0B">
              <w:rPr>
                <w:lang w:val="en-GB"/>
              </w:rPr>
              <w:fldChar w:fldCharType="end"/>
            </w:r>
          </w:p>
        </w:tc>
      </w:tr>
      <w:tr w:rsidR="00BF1AB5" w:rsidRPr="00900615" w14:paraId="7A5CAD5D" w14:textId="25BA54B5" w:rsidTr="00BF1AB5">
        <w:tc>
          <w:tcPr>
            <w:tcW w:w="3714" w:type="dxa"/>
          </w:tcPr>
          <w:p w14:paraId="445E89F3" w14:textId="63F7DC31" w:rsidR="00BF1AB5" w:rsidRPr="00FA78C2" w:rsidRDefault="00BF1AB5" w:rsidP="00BF1AB5">
            <w:pPr>
              <w:rPr>
                <w:lang w:val="en-GB"/>
              </w:rPr>
            </w:pPr>
            <w:proofErr w:type="spellStart"/>
            <w:r w:rsidRPr="00FA78C2">
              <w:rPr>
                <w:lang w:val="en-GB"/>
              </w:rPr>
              <w:t>eigenExtraInformatie</w:t>
            </w:r>
            <w:proofErr w:type="spellEnd"/>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2A06FAB3"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E9271C"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E9271C" w:rsidRPr="00FA78C2">
              <w:rPr>
                <w:lang w:val="en-GB"/>
              </w:rPr>
              <w:t>annotation</w:t>
            </w:r>
            <w:r w:rsidR="00852F0B">
              <w:rPr>
                <w:lang w:val="en-GB"/>
              </w:rPr>
              <w:fldChar w:fldCharType="end"/>
            </w:r>
          </w:p>
        </w:tc>
      </w:tr>
      <w:tr w:rsidR="00BF1AB5" w:rsidRPr="00900615"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proofErr w:type="spellStart"/>
            <w:r w:rsidRPr="00FA78C2">
              <w:rPr>
                <w:lang w:val="en-GB"/>
              </w:rPr>
              <w:t>heeftExtraTopografieen</w:t>
            </w:r>
            <w:proofErr w:type="spellEnd"/>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7C079417"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E9271C"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proofErr w:type="spellStart"/>
            <w:r w:rsidRPr="00FA78C2">
              <w:rPr>
                <w:lang w:val="en-GB"/>
              </w:rPr>
              <w:t>heeftBeschermdeGebieden</w:t>
            </w:r>
            <w:proofErr w:type="spellEnd"/>
          </w:p>
        </w:tc>
        <w:tc>
          <w:tcPr>
            <w:tcW w:w="2778" w:type="dxa"/>
          </w:tcPr>
          <w:p w14:paraId="78566FB5" w14:textId="665BEA56" w:rsidR="00BF1AB5" w:rsidRPr="00FA78C2" w:rsidRDefault="00BF1AB5" w:rsidP="00BF1AB5">
            <w:pPr>
              <w:rPr>
                <w:lang w:val="en-GB"/>
              </w:rPr>
            </w:pPr>
            <w:proofErr w:type="spellStart"/>
            <w:r w:rsidRPr="00FA78C2">
              <w:rPr>
                <w:lang w:val="en-GB"/>
              </w:rPr>
              <w:t>protectedArea</w:t>
            </w:r>
            <w:proofErr w:type="spellEnd"/>
          </w:p>
        </w:tc>
        <w:tc>
          <w:tcPr>
            <w:tcW w:w="2568" w:type="dxa"/>
          </w:tcPr>
          <w:p w14:paraId="46813BD4" w14:textId="3E4C5704" w:rsidR="00BF1AB5" w:rsidRPr="00FA78C2" w:rsidRDefault="00852F0B" w:rsidP="00BF1AB5">
            <w:pPr>
              <w:rPr>
                <w:lang w:val="en-GB"/>
              </w:rPr>
            </w:pPr>
            <w:r>
              <w:rPr>
                <w:lang w:val="en-GB"/>
              </w:rPr>
              <w:t>Renamed</w:t>
            </w:r>
          </w:p>
        </w:tc>
      </w:tr>
      <w:tr w:rsidR="00BF1AB5" w:rsidRPr="00900615"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proofErr w:type="spellStart"/>
            <w:r w:rsidRPr="00FA78C2">
              <w:rPr>
                <w:lang w:val="en-GB"/>
              </w:rPr>
              <w:t>standaardDekking</w:t>
            </w:r>
            <w:proofErr w:type="spellEnd"/>
          </w:p>
        </w:tc>
        <w:tc>
          <w:tcPr>
            <w:tcW w:w="2778" w:type="dxa"/>
          </w:tcPr>
          <w:p w14:paraId="2E4E89ED" w14:textId="5DAB21DA" w:rsidR="00BF1AB5" w:rsidRPr="00FA78C2" w:rsidRDefault="00BF1AB5" w:rsidP="00BF1AB5">
            <w:pPr>
              <w:rPr>
                <w:lang w:val="en-GB"/>
              </w:rPr>
            </w:pPr>
            <w:proofErr w:type="spellStart"/>
            <w:r w:rsidRPr="00FA78C2">
              <w:rPr>
                <w:lang w:val="en-GB"/>
              </w:rPr>
              <w:t>standardCoverageDetail</w:t>
            </w:r>
            <w:proofErr w:type="spellEnd"/>
          </w:p>
        </w:tc>
        <w:tc>
          <w:tcPr>
            <w:tcW w:w="2568" w:type="dxa"/>
          </w:tcPr>
          <w:p w14:paraId="0C1399B2" w14:textId="77777777" w:rsidR="00BF1AB5" w:rsidRDefault="00852F0B" w:rsidP="00BF1AB5">
            <w:pPr>
              <w:rPr>
                <w:lang w:val="en-GB"/>
              </w:rPr>
            </w:pPr>
            <w:r>
              <w:rPr>
                <w:lang w:val="en-GB"/>
              </w:rPr>
              <w:t>Renamed</w:t>
            </w:r>
          </w:p>
          <w:p w14:paraId="636A35E4" w14:textId="2BC01047"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proofErr w:type="spellStart"/>
            <w:r w:rsidR="00E9271C" w:rsidRPr="00FA78C2">
              <w:rPr>
                <w:lang w:val="en-GB"/>
              </w:rPr>
              <w:t>standardCoverageDetail</w:t>
            </w:r>
            <w:proofErr w:type="spellEnd"/>
            <w:r>
              <w:rPr>
                <w:lang w:val="en-GB"/>
              </w:rPr>
              <w:fldChar w:fldCharType="end"/>
            </w:r>
          </w:p>
        </w:tc>
      </w:tr>
      <w:tr w:rsidR="00BF1AB5" w:rsidRPr="00900615" w14:paraId="3FAD14BD" w14:textId="7CA26176" w:rsidTr="00BF1AB5">
        <w:tc>
          <w:tcPr>
            <w:tcW w:w="3714" w:type="dxa"/>
          </w:tcPr>
          <w:p w14:paraId="29B4A2B0" w14:textId="590D1359" w:rsidR="00BF1AB5" w:rsidRPr="00FA78C2" w:rsidRDefault="00BF1AB5" w:rsidP="00BF1AB5">
            <w:pPr>
              <w:rPr>
                <w:lang w:val="en-GB"/>
              </w:rPr>
            </w:pPr>
            <w:proofErr w:type="spellStart"/>
            <w:r w:rsidRPr="00FA78C2">
              <w:rPr>
                <w:lang w:val="en-GB"/>
              </w:rPr>
              <w:t>heeftExtraInformatie</w:t>
            </w:r>
            <w:proofErr w:type="spellEnd"/>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744E9B88"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E9271C"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E9271C"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9" w:name="_Toc178340974"/>
      <w:proofErr w:type="spellStart"/>
      <w:r w:rsidRPr="00FA78C2">
        <w:rPr>
          <w:lang w:val="en-GB"/>
        </w:rPr>
        <w:lastRenderedPageBreak/>
        <w:t>authorityRole</w:t>
      </w:r>
      <w:proofErr w:type="spellEnd"/>
      <w:r w:rsidR="00673035" w:rsidRPr="00FA78C2">
        <w:rPr>
          <w:lang w:val="en-GB"/>
        </w:rPr>
        <w:t xml:space="preserve"> (us-net-common)</w:t>
      </w:r>
      <w:bookmarkEnd w:id="39"/>
    </w:p>
    <w:p w14:paraId="683900F3" w14:textId="1A5BB572" w:rsidR="00D7608D" w:rsidRPr="00FA78C2" w:rsidRDefault="00D7608D" w:rsidP="00D7608D">
      <w:pPr>
        <w:rPr>
          <w:lang w:val="en-GB"/>
        </w:rPr>
      </w:pPr>
      <w:r w:rsidRPr="00FA78C2">
        <w:rPr>
          <w:lang w:val="en-GB"/>
        </w:rPr>
        <w:t xml:space="preserve">The element </w:t>
      </w:r>
      <w:proofErr w:type="spellStart"/>
      <w:r w:rsidRPr="00546CFE">
        <w:rPr>
          <w:i/>
          <w:iCs/>
          <w:lang w:val="en-GB"/>
        </w:rPr>
        <w:t>us-net-common:authorityRole</w:t>
      </w:r>
      <w:proofErr w:type="spellEnd"/>
      <w:r w:rsidRPr="00FA78C2">
        <w:rPr>
          <w:lang w:val="en-GB"/>
        </w:rPr>
        <w:t xml:space="preserve"> must be present and must contain an empty </w:t>
      </w:r>
      <w:proofErr w:type="spellStart"/>
      <w:r w:rsidRPr="00546CFE">
        <w:rPr>
          <w:i/>
          <w:iCs/>
          <w:lang w:val="en-GB"/>
        </w:rPr>
        <w:t>RelatedParty</w:t>
      </w:r>
      <w:proofErr w:type="spellEnd"/>
      <w:r w:rsidRPr="00FA78C2">
        <w:rPr>
          <w:lang w:val="en-GB"/>
        </w:rPr>
        <w:t xml:space="preserve"> element. This </w:t>
      </w:r>
      <w:proofErr w:type="spellStart"/>
      <w:r w:rsidRPr="00546CFE">
        <w:rPr>
          <w:i/>
          <w:iCs/>
          <w:lang w:val="en-GB"/>
        </w:rPr>
        <w:t>authorityRole</w:t>
      </w:r>
      <w:proofErr w:type="spellEnd"/>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E809C1" w:rsidRDefault="00D7608D" w:rsidP="00E809C1">
      <w:pPr>
        <w:jc w:val="center"/>
        <w:rPr>
          <w:u w:val="single"/>
          <w:lang w:val="en-GB"/>
        </w:rPr>
      </w:pPr>
      <w:r w:rsidRPr="00E809C1">
        <w:rPr>
          <w:u w:val="single"/>
          <w:lang w:val="en-GB"/>
        </w:rPr>
        <w:t>Example</w:t>
      </w:r>
      <w:r w:rsidR="006C7DF1" w:rsidRPr="00E809C1">
        <w:rPr>
          <w:u w:val="single"/>
          <w:lang w:val="en-GB"/>
        </w:rPr>
        <w:t xml:space="preserve"> IMKL </w:t>
      </w:r>
      <w:r w:rsidR="0067353D">
        <w:rPr>
          <w:u w:val="single"/>
          <w:lang w:val="en-GB"/>
        </w:rPr>
        <w:t xml:space="preserve">2.3 and IMKL </w:t>
      </w:r>
      <w:r w:rsidR="006C7DF1" w:rsidRPr="00E809C1">
        <w:rPr>
          <w:u w:val="single"/>
          <w:lang w:val="en-GB"/>
        </w:rPr>
        <w:t>3</w:t>
      </w:r>
      <w:r w:rsidRPr="00E809C1">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us-net-common:authorityRole</w:t>
            </w:r>
            <w:proofErr w:type="spellEnd"/>
            <w:r w:rsidRPr="00D7608D">
              <w:rPr>
                <w:rFonts w:ascii="Consolas" w:eastAsia="Times New Roman" w:hAnsi="Consolas" w:cs="Times New Roman"/>
                <w:color w:val="800000"/>
                <w:sz w:val="18"/>
                <w:szCs w:val="18"/>
                <w:lang w:val="en-GB"/>
              </w:rPr>
              <w:t>&gt;</w:t>
            </w:r>
          </w:p>
        </w:tc>
      </w:tr>
    </w:tbl>
    <w:p w14:paraId="79F6CBC0" w14:textId="3148381C" w:rsidR="00DB7741" w:rsidRPr="00FA78C2" w:rsidRDefault="00DB7741" w:rsidP="00DB7741">
      <w:pPr>
        <w:pStyle w:val="Heading2"/>
        <w:rPr>
          <w:lang w:val="en-GB"/>
        </w:rPr>
      </w:pPr>
      <w:bookmarkStart w:id="40" w:name="_Toc178340975"/>
      <w:r w:rsidRPr="00FA78C2">
        <w:rPr>
          <w:lang w:val="en-GB"/>
        </w:rPr>
        <w:t>disclaimer</w:t>
      </w:r>
      <w:bookmarkEnd w:id="40"/>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E809C1" w:rsidRDefault="00DB7741" w:rsidP="00E809C1">
      <w:pPr>
        <w:jc w:val="center"/>
        <w:rPr>
          <w:u w:val="single"/>
          <w:lang w:val="en-GB"/>
        </w:rPr>
      </w:pPr>
      <w:r w:rsidRPr="00E809C1">
        <w:rPr>
          <w:u w:val="single"/>
          <w:lang w:val="en-GB"/>
        </w:rPr>
        <w:t>Example</w:t>
      </w:r>
      <w:r w:rsidR="0002584C" w:rsidRPr="00E809C1">
        <w:rPr>
          <w:u w:val="single"/>
          <w:lang w:val="en-GB"/>
        </w:rPr>
        <w:t xml:space="preserve"> IMKL</w:t>
      </w:r>
      <w:r w:rsidR="0067353D">
        <w:rPr>
          <w:u w:val="single"/>
          <w:lang w:val="en-GB"/>
        </w:rPr>
        <w:t xml:space="preserve"> 2.3 and IMKL</w:t>
      </w:r>
      <w:r w:rsidR="0002584C" w:rsidRPr="00E809C1">
        <w:rPr>
          <w:u w:val="single"/>
          <w:lang w:val="en-GB"/>
        </w:rPr>
        <w:t xml:space="preserve"> 3</w:t>
      </w:r>
      <w:r w:rsidRPr="00E809C1">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rsidTr="001254F4">
        <w:tc>
          <w:tcPr>
            <w:tcW w:w="9060" w:type="dxa"/>
          </w:tcPr>
          <w:p w14:paraId="0610EB2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p w14:paraId="521A551E"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574035D7"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55E600E"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en</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7ED0B9BF"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2872BDD0"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54E89DEB"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w:t>
            </w:r>
            <w:proofErr w:type="spellStart"/>
            <w:r w:rsidRPr="00D7608D">
              <w:rPr>
                <w:rFonts w:ascii="Consolas" w:eastAsia="Times New Roman" w:hAnsi="Consolas" w:cs="Times New Roman"/>
                <w:color w:val="0000FF"/>
                <w:sz w:val="18"/>
                <w:szCs w:val="18"/>
                <w:lang w:val="en-GB"/>
              </w:rPr>
              <w:t>nl</w:t>
            </w:r>
            <w:proofErr w:type="spellEnd"/>
            <w:r w:rsidRPr="00D7608D">
              <w:rPr>
                <w:rFonts w:ascii="Consolas" w:eastAsia="Times New Roman" w:hAnsi="Consolas" w:cs="Times New Roman"/>
                <w:color w:val="0000FF"/>
                <w:sz w:val="18"/>
                <w:szCs w:val="18"/>
                <w:lang w:val="en-GB"/>
              </w:rPr>
              <w:t>"</w:t>
            </w:r>
            <w:r w:rsidRPr="00D7608D">
              <w:rPr>
                <w:rFonts w:ascii="Consolas" w:eastAsia="Times New Roman" w:hAnsi="Consolas" w:cs="Times New Roman"/>
                <w:color w:val="800000"/>
                <w:sz w:val="18"/>
                <w:szCs w:val="18"/>
                <w:lang w:val="en-GB"/>
              </w:rPr>
              <w:t>&gt;</w:t>
            </w:r>
            <w:proofErr w:type="spellStart"/>
            <w:r w:rsidRPr="00FA78C2">
              <w:rPr>
                <w:rFonts w:ascii="Consolas" w:eastAsia="Times New Roman" w:hAnsi="Consolas" w:cs="Times New Roman"/>
                <w:color w:val="000000"/>
                <w:sz w:val="18"/>
                <w:szCs w:val="18"/>
                <w:lang w:val="en-GB"/>
              </w:rPr>
              <w:t>Voorbeeld</w:t>
            </w:r>
            <w:proofErr w:type="spellEnd"/>
          </w:p>
          <w:p w14:paraId="7AFF138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gmd:LocalisedCharacterString</w:t>
            </w:r>
            <w:proofErr w:type="spellEnd"/>
            <w:r w:rsidRPr="00D7608D">
              <w:rPr>
                <w:rFonts w:ascii="Consolas" w:eastAsia="Times New Roman" w:hAnsi="Consolas" w:cs="Times New Roman"/>
                <w:color w:val="800000"/>
                <w:sz w:val="18"/>
                <w:szCs w:val="18"/>
                <w:lang w:val="en-GB"/>
              </w:rPr>
              <w:t>&gt;</w:t>
            </w:r>
          </w:p>
          <w:p w14:paraId="269D86CD"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gmd:textGroup</w:t>
            </w:r>
            <w:proofErr w:type="spellEnd"/>
            <w:r w:rsidRPr="00D7608D">
              <w:rPr>
                <w:rFonts w:ascii="Consolas" w:eastAsia="Times New Roman" w:hAnsi="Consolas" w:cs="Times New Roman"/>
                <w:color w:val="800000"/>
                <w:sz w:val="18"/>
                <w:szCs w:val="18"/>
                <w:lang w:val="en-GB"/>
              </w:rPr>
              <w:t>&gt;</w:t>
            </w:r>
          </w:p>
          <w:p w14:paraId="04492F1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gmd:PT_FreeText</w:t>
            </w:r>
            <w:proofErr w:type="spellEnd"/>
            <w:r w:rsidRPr="00D7608D">
              <w:rPr>
                <w:rFonts w:ascii="Consolas" w:eastAsia="Times New Roman" w:hAnsi="Consolas" w:cs="Times New Roman"/>
                <w:color w:val="800000"/>
                <w:sz w:val="18"/>
                <w:szCs w:val="18"/>
                <w:lang w:val="en-GB"/>
              </w:rPr>
              <w: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us-net-common:disclaimer</w:t>
            </w:r>
            <w:proofErr w:type="spellEnd"/>
            <w:r w:rsidRPr="00D7608D">
              <w:rPr>
                <w:rFonts w:ascii="Consolas" w:eastAsia="Times New Roman" w:hAnsi="Consolas" w:cs="Times New Roman"/>
                <w:color w:val="800000"/>
                <w:sz w:val="18"/>
                <w:szCs w:val="18"/>
                <w:lang w:val="en-GB"/>
              </w:rPr>
              <w:t>&gt;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41" w:name="_Ref172274975"/>
      <w:bookmarkStart w:id="42" w:name="_Toc178340976"/>
      <w:proofErr w:type="spellStart"/>
      <w:r w:rsidRPr="00FA78C2">
        <w:rPr>
          <w:lang w:val="en-GB"/>
        </w:rPr>
        <w:t>utilityFacilityReference</w:t>
      </w:r>
      <w:bookmarkEnd w:id="41"/>
      <w:bookmarkEnd w:id="42"/>
      <w:proofErr w:type="spellEnd"/>
    </w:p>
    <w:p w14:paraId="4ACE7BC5" w14:textId="7683AAFE" w:rsidR="00F90164" w:rsidRPr="00FA78C2" w:rsidRDefault="00F90164" w:rsidP="00F90164">
      <w:pPr>
        <w:rPr>
          <w:lang w:val="en-GB"/>
        </w:rPr>
      </w:pPr>
      <w:r w:rsidRPr="00FA78C2">
        <w:rPr>
          <w:lang w:val="en-GB"/>
        </w:rPr>
        <w:t xml:space="preserve">If an </w:t>
      </w:r>
      <w:proofErr w:type="spellStart"/>
      <w:r w:rsidRPr="007F0219">
        <w:rPr>
          <w:i/>
          <w:iCs/>
          <w:lang w:val="en-GB"/>
        </w:rPr>
        <w:t>ActivityComplex</w:t>
      </w:r>
      <w:proofErr w:type="spellEnd"/>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proofErr w:type="spellStart"/>
      <w:r w:rsidRPr="007F0219">
        <w:rPr>
          <w:i/>
          <w:iCs/>
          <w:lang w:val="en-GB"/>
        </w:rPr>
        <w:t>utilityFacilityReference</w:t>
      </w:r>
      <w:proofErr w:type="spellEnd"/>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proofErr w:type="spellStart"/>
      <w:r w:rsidRPr="007F0219">
        <w:rPr>
          <w:i/>
          <w:iCs/>
          <w:lang w:val="en-GB"/>
        </w:rPr>
        <w:t>ActivityComplex</w:t>
      </w:r>
      <w:proofErr w:type="spellEnd"/>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proofErr w:type="spellStart"/>
      <w:r w:rsidRPr="007F0219">
        <w:rPr>
          <w:i/>
          <w:iCs/>
          <w:lang w:val="en-GB"/>
        </w:rPr>
        <w:t>eigenUtilityFacilityReference</w:t>
      </w:r>
      <w:proofErr w:type="spellEnd"/>
      <w:r w:rsidRPr="00FA78C2">
        <w:rPr>
          <w:lang w:val="en-GB"/>
        </w:rPr>
        <w:t xml:space="preserve">. This is no longer needed in IMKL 3: The absence of a relationship </w:t>
      </w:r>
      <w:r w:rsidRPr="00FA78C2">
        <w:rPr>
          <w:lang w:val="en-GB"/>
        </w:rPr>
        <w:lastRenderedPageBreak/>
        <w:t xml:space="preserve">between an </w:t>
      </w:r>
      <w:proofErr w:type="spellStart"/>
      <w:r w:rsidRPr="007F0219">
        <w:rPr>
          <w:i/>
          <w:iCs/>
          <w:lang w:val="en-GB"/>
        </w:rPr>
        <w:t>ActivityComplex</w:t>
      </w:r>
      <w:proofErr w:type="spellEnd"/>
      <w:r w:rsidRPr="00FA78C2">
        <w:rPr>
          <w:lang w:val="en-GB"/>
        </w:rPr>
        <w:t xml:space="preserve"> and an element in the </w:t>
      </w:r>
      <w:r w:rsidRPr="007F0219">
        <w:rPr>
          <w:i/>
          <w:iCs/>
          <w:lang w:val="en-GB"/>
        </w:rPr>
        <w:t>UtilityNetwork</w:t>
      </w:r>
      <w:r w:rsidRPr="00FA78C2">
        <w:rPr>
          <w:lang w:val="en-GB"/>
        </w:rPr>
        <w:t xml:space="preserve"> suffices to indicate that the </w:t>
      </w:r>
      <w:proofErr w:type="spellStart"/>
      <w:r w:rsidRPr="007F0219">
        <w:rPr>
          <w:i/>
          <w:iCs/>
          <w:lang w:val="en-GB"/>
        </w:rPr>
        <w:t>ActivityComplex</w:t>
      </w:r>
      <w:proofErr w:type="spellEnd"/>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proofErr w:type="spellStart"/>
      <w:r w:rsidR="00BF1AB5" w:rsidRPr="007F0219">
        <w:rPr>
          <w:i/>
          <w:iCs/>
          <w:lang w:val="en-GB"/>
        </w:rPr>
        <w:t>eigenUtilityFacilityReference</w:t>
      </w:r>
      <w:proofErr w:type="spellEnd"/>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3" w:name="_Ref172274934"/>
      <w:bookmarkStart w:id="44" w:name="_Toc178340977"/>
      <w:proofErr w:type="spellStart"/>
      <w:r w:rsidRPr="00FA78C2">
        <w:rPr>
          <w:lang w:val="en-GB"/>
        </w:rPr>
        <w:t>authorityRole</w:t>
      </w:r>
      <w:proofErr w:type="spellEnd"/>
      <w:r w:rsidR="00673035" w:rsidRPr="00FA78C2">
        <w:rPr>
          <w:lang w:val="en-GB"/>
        </w:rPr>
        <w:t xml:space="preserve"> (IMKL)</w:t>
      </w:r>
      <w:bookmarkEnd w:id="43"/>
      <w:bookmarkEnd w:id="44"/>
    </w:p>
    <w:p w14:paraId="33923DE8" w14:textId="44F4D932" w:rsidR="00D7608D" w:rsidRPr="00FA78C2" w:rsidRDefault="00D7608D" w:rsidP="00D7608D">
      <w:pPr>
        <w:rPr>
          <w:lang w:val="en-GB"/>
        </w:rPr>
      </w:pPr>
      <w:r w:rsidRPr="00FA78C2">
        <w:rPr>
          <w:lang w:val="en-GB"/>
        </w:rPr>
        <w:t xml:space="preserve">The element </w:t>
      </w:r>
      <w:proofErr w:type="spellStart"/>
      <w:r w:rsidRPr="000F122A">
        <w:rPr>
          <w:i/>
          <w:iCs/>
          <w:lang w:val="en-GB"/>
        </w:rPr>
        <w:t>imkl:authorityRole</w:t>
      </w:r>
      <w:proofErr w:type="spellEnd"/>
      <w:r w:rsidRPr="00FA78C2">
        <w:rPr>
          <w:lang w:val="en-GB"/>
        </w:rPr>
        <w:t xml:space="preserve"> must be present. It replaces the </w:t>
      </w:r>
      <w:proofErr w:type="spellStart"/>
      <w:r w:rsidRPr="00FA78C2">
        <w:rPr>
          <w:i/>
          <w:iCs/>
          <w:lang w:val="en-GB"/>
        </w:rPr>
        <w:t>technischContactpersoon</w:t>
      </w:r>
      <w:proofErr w:type="spellEnd"/>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proofErr w:type="spellStart"/>
      <w:r w:rsidRPr="002B580D">
        <w:rPr>
          <w:i/>
          <w:iCs/>
          <w:lang w:val="en-GB"/>
        </w:rPr>
        <w:t>imkl:authorityRole</w:t>
      </w:r>
      <w:proofErr w:type="spellEnd"/>
      <w:r w:rsidRPr="00FA78C2">
        <w:rPr>
          <w:lang w:val="en-GB"/>
        </w:rPr>
        <w:t xml:space="preserve"> element is of type </w:t>
      </w:r>
      <w:proofErr w:type="spellStart"/>
      <w:r w:rsidRPr="002B580D">
        <w:rPr>
          <w:i/>
          <w:iCs/>
          <w:lang w:val="en-GB"/>
        </w:rPr>
        <w:t>AgentType</w:t>
      </w:r>
      <w:proofErr w:type="spellEnd"/>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6D99F16E"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r w:rsidR="00890E95">
        <w:rPr>
          <w:lang w:val="en-GB"/>
        </w:rPr>
        <w:t>. The phone number should include the country code (e.g. +32 for Belgium)</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E809C1">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imkl:technischContactpersoon</w:t>
            </w:r>
            <w:proofErr w:type="spellEnd"/>
            <w:r w:rsidRPr="00E809C1">
              <w:rPr>
                <w:rFonts w:ascii="Consolas" w:eastAsia="Times New Roman" w:hAnsi="Consolas" w:cs="Times New Roman"/>
                <w:color w:val="800000"/>
                <w:sz w:val="18"/>
                <w:szCs w:val="18"/>
              </w:rPr>
              <w:t>&gt;</w:t>
            </w:r>
          </w:p>
          <w:p w14:paraId="7177E270"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imkl:TechnischContactpersoon</w:t>
            </w:r>
            <w:proofErr w:type="spellEnd"/>
            <w:r w:rsidRPr="00E809C1">
              <w:rPr>
                <w:rFonts w:ascii="Consolas" w:eastAsia="Times New Roman" w:hAnsi="Consolas" w:cs="Times New Roman"/>
                <w:color w:val="800000"/>
                <w:sz w:val="18"/>
                <w:szCs w:val="18"/>
              </w:rPr>
              <w:t>&gt;</w:t>
            </w:r>
          </w:p>
          <w:p w14:paraId="1F36CA51"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imkl:naam</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Athumi</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imkl:naam</w:t>
            </w:r>
            <w:proofErr w:type="spellEnd"/>
            <w:r w:rsidRPr="00E809C1">
              <w:rPr>
                <w:rFonts w:ascii="Consolas" w:eastAsia="Times New Roman" w:hAnsi="Consolas" w:cs="Times New Roman"/>
                <w:color w:val="800000"/>
                <w:sz w:val="18"/>
                <w:szCs w:val="18"/>
              </w:rPr>
              <w:t>&gt;</w:t>
            </w:r>
          </w:p>
          <w:p w14:paraId="13FC57ED"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imkl:telefoon</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0123456789</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imkl:telefoon</w:t>
            </w:r>
            <w:proofErr w:type="spellEnd"/>
            <w:r w:rsidRPr="00E809C1">
              <w:rPr>
                <w:rFonts w:ascii="Consolas" w:eastAsia="Times New Roman" w:hAnsi="Consolas" w:cs="Times New Roman"/>
                <w:color w:val="800000"/>
                <w:sz w:val="18"/>
                <w:szCs w:val="18"/>
              </w:rPr>
              <w:t>&gt;</w:t>
            </w:r>
          </w:p>
          <w:p w14:paraId="52C5D20C"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imkl:email</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example@athumi.eu</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imkl:email</w:t>
            </w:r>
            <w:proofErr w:type="spellEnd"/>
            <w:r w:rsidRPr="00E809C1">
              <w:rPr>
                <w:rFonts w:ascii="Consolas" w:eastAsia="Times New Roman" w:hAnsi="Consolas" w:cs="Times New Roman"/>
                <w:color w:val="800000"/>
                <w:sz w:val="18"/>
                <w:szCs w:val="18"/>
              </w:rPr>
              <w:t>&gt;</w:t>
            </w:r>
          </w:p>
          <w:p w14:paraId="0A1803FC"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imkl:TechnischContactpersoon</w:t>
            </w:r>
            <w:proofErr w:type="spellEnd"/>
            <w:r w:rsidRPr="00E809C1">
              <w:rPr>
                <w:rFonts w:ascii="Consolas" w:eastAsia="Times New Roman" w:hAnsi="Consolas" w:cs="Times New Roman"/>
                <w:color w:val="800000"/>
                <w:sz w:val="18"/>
                <w:szCs w:val="18"/>
              </w:rPr>
              <w:t>&gt;</w:t>
            </w:r>
          </w:p>
          <w:p w14:paraId="77E85712" w14:textId="01411DD2" w:rsidR="00FA0508" w:rsidRPr="00E809C1" w:rsidRDefault="00FA0508"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imkl:technischContactpersoon</w:t>
            </w:r>
            <w:proofErr w:type="spellEnd"/>
            <w:r w:rsidRPr="00E809C1">
              <w:rPr>
                <w:rFonts w:ascii="Consolas" w:eastAsia="Times New Roman" w:hAnsi="Consolas" w:cs="Times New Roman"/>
                <w:color w:val="800000"/>
                <w:sz w:val="18"/>
                <w:szCs w:val="18"/>
              </w:rPr>
              <w:t>&gt;</w:t>
            </w:r>
          </w:p>
        </w:tc>
      </w:tr>
    </w:tbl>
    <w:p w14:paraId="552A74A1" w14:textId="77777777" w:rsidR="00FA0508" w:rsidRDefault="00FA0508" w:rsidP="00D7608D">
      <w:pPr>
        <w:rPr>
          <w:u w:val="single"/>
          <w:lang w:val="en-GB"/>
        </w:rPr>
      </w:pPr>
    </w:p>
    <w:p w14:paraId="2E4624A4" w14:textId="432ADC4C" w:rsidR="00D7608D" w:rsidRPr="00E809C1" w:rsidRDefault="00D7608D" w:rsidP="00E809C1">
      <w:pPr>
        <w:jc w:val="center"/>
        <w:rPr>
          <w:u w:val="single"/>
          <w:lang w:val="en-GB"/>
        </w:rPr>
      </w:pPr>
      <w:r w:rsidRPr="00E809C1">
        <w:rPr>
          <w:u w:val="single"/>
          <w:lang w:val="en-GB"/>
        </w:rPr>
        <w:t>Example</w:t>
      </w:r>
      <w:r w:rsidR="00E00CF4"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imkl:name</w:t>
            </w:r>
            <w:proofErr w:type="spellEnd"/>
            <w:r w:rsidRPr="00D7608D">
              <w:rPr>
                <w:rFonts w:ascii="Consolas" w:eastAsia="Times New Roman" w:hAnsi="Consolas" w:cs="Times New Roman"/>
                <w:color w:val="800000"/>
                <w:sz w:val="18"/>
                <w:szCs w:val="18"/>
                <w:lang w:val="en-GB"/>
              </w:rPr>
              <w:t>&gt;</w:t>
            </w:r>
          </w:p>
          <w:p w14:paraId="6A761BD1" w14:textId="2E126E01"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r w:rsidR="008A0A72">
              <w:rPr>
                <w:rFonts w:ascii="Consolas" w:eastAsia="Times New Roman" w:hAnsi="Consolas" w:cs="Times New Roman"/>
                <w:color w:val="000000"/>
                <w:sz w:val="18"/>
                <w:szCs w:val="18"/>
                <w:lang w:val="en-GB"/>
              </w:rPr>
              <w:t>+32</w:t>
            </w:r>
            <w:r w:rsidR="00890E95">
              <w:rPr>
                <w:rFonts w:ascii="Consolas" w:eastAsia="Times New Roman" w:hAnsi="Consolas" w:cs="Times New Roman"/>
                <w:color w:val="000000"/>
                <w:sz w:val="18"/>
                <w:szCs w:val="18"/>
                <w:lang w:val="en-GB"/>
              </w:rPr>
              <w:t>1</w:t>
            </w:r>
            <w:r w:rsidR="008A0A72" w:rsidRPr="00D7608D">
              <w:rPr>
                <w:rFonts w:ascii="Consolas" w:eastAsia="Times New Roman" w:hAnsi="Consolas" w:cs="Times New Roman"/>
                <w:color w:val="000000"/>
                <w:sz w:val="18"/>
                <w:szCs w:val="18"/>
                <w:lang w:val="en-GB"/>
              </w:rPr>
              <w:t>2345678</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imkl:phone</w:t>
            </w:r>
            <w:proofErr w:type="spellEnd"/>
            <w:r w:rsidRPr="00D7608D">
              <w:rPr>
                <w:rFonts w:ascii="Consolas" w:eastAsia="Times New Roman" w:hAnsi="Consolas" w:cs="Times New Roman"/>
                <w:color w:val="800000"/>
                <w:sz w:val="18"/>
                <w:szCs w:val="18"/>
                <w:lang w:val="en-GB"/>
              </w:rPr>
              <w:t>&gt;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imkl:email</w:t>
            </w:r>
            <w:proofErr w:type="spellEnd"/>
            <w:r w:rsidRPr="00D7608D">
              <w:rPr>
                <w:rFonts w:ascii="Consolas" w:eastAsia="Times New Roman" w:hAnsi="Consolas" w:cs="Times New Roman"/>
                <w:color w:val="800000"/>
                <w:sz w:val="18"/>
                <w:szCs w:val="18"/>
                <w:lang w:val="en-GB"/>
              </w:rPr>
              <w:t>&gt;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w:t>
            </w:r>
            <w:proofErr w:type="spellStart"/>
            <w:r w:rsidRPr="00D7608D">
              <w:rPr>
                <w:rFonts w:ascii="Consolas" w:eastAsia="Times New Roman" w:hAnsi="Consolas" w:cs="Times New Roman"/>
                <w:color w:val="800000"/>
                <w:sz w:val="18"/>
                <w:szCs w:val="18"/>
                <w:lang w:val="en-GB"/>
              </w:rPr>
              <w:t>imkl:authorityRole</w:t>
            </w:r>
            <w:proofErr w:type="spellEnd"/>
            <w:r w:rsidRPr="00D7608D">
              <w:rPr>
                <w:rFonts w:ascii="Consolas" w:eastAsia="Times New Roman" w:hAnsi="Consolas" w:cs="Times New Roman"/>
                <w:color w:val="800000"/>
                <w:sz w:val="18"/>
                <w:szCs w:val="18"/>
                <w:lang w:val="en-GB"/>
              </w:rPr>
              <w:t>&gt;</w:t>
            </w:r>
          </w:p>
        </w:tc>
      </w:tr>
    </w:tbl>
    <w:p w14:paraId="72E3651D" w14:textId="30024DA6" w:rsidR="00DB7741" w:rsidRPr="00FA78C2" w:rsidRDefault="008F0CC7" w:rsidP="00F90164">
      <w:pPr>
        <w:pStyle w:val="Heading2"/>
        <w:rPr>
          <w:lang w:val="en-GB"/>
        </w:rPr>
      </w:pPr>
      <w:bookmarkStart w:id="45" w:name="_Ref172274963"/>
      <w:bookmarkStart w:id="46" w:name="_Ref172274982"/>
      <w:bookmarkStart w:id="47" w:name="_Toc178340978"/>
      <w:r w:rsidRPr="00FA78C2">
        <w:rPr>
          <w:lang w:val="en-GB"/>
        </w:rPr>
        <w:t>documentation</w:t>
      </w:r>
      <w:bookmarkEnd w:id="45"/>
      <w:bookmarkEnd w:id="46"/>
      <w:bookmarkEnd w:id="47"/>
    </w:p>
    <w:p w14:paraId="3103ADEB" w14:textId="1A5C84AC" w:rsidR="008F0CC7" w:rsidRPr="00FA78C2" w:rsidRDefault="008F0CC7" w:rsidP="008F0CC7">
      <w:pPr>
        <w:pStyle w:val="Heading3"/>
        <w:rPr>
          <w:lang w:val="en-GB"/>
        </w:rPr>
      </w:pPr>
      <w:bookmarkStart w:id="48" w:name="_Toc178340979"/>
      <w:proofErr w:type="spellStart"/>
      <w:r w:rsidRPr="00FA78C2">
        <w:rPr>
          <w:lang w:val="en-GB"/>
        </w:rPr>
        <w:t>ExtraPlan</w:t>
      </w:r>
      <w:bookmarkEnd w:id="48"/>
      <w:proofErr w:type="spellEnd"/>
    </w:p>
    <w:p w14:paraId="2E9495DD" w14:textId="33D59916" w:rsidR="008F0CC7" w:rsidRPr="00FA78C2" w:rsidRDefault="008F0CC7" w:rsidP="008F0CC7">
      <w:pPr>
        <w:rPr>
          <w:lang w:val="en-GB"/>
        </w:rPr>
      </w:pPr>
      <w:r w:rsidRPr="00FA78C2">
        <w:rPr>
          <w:lang w:val="en-GB"/>
        </w:rPr>
        <w:t xml:space="preserve">All </w:t>
      </w:r>
      <w:proofErr w:type="spellStart"/>
      <w:r w:rsidRPr="00E51730">
        <w:rPr>
          <w:i/>
          <w:iCs/>
          <w:lang w:val="en-GB"/>
        </w:rPr>
        <w:t>ExtraPlan</w:t>
      </w:r>
      <w:r w:rsidRPr="00FA78C2">
        <w:rPr>
          <w:lang w:val="en-GB"/>
        </w:rPr>
        <w:t>s</w:t>
      </w:r>
      <w:proofErr w:type="spellEnd"/>
      <w:r w:rsidRPr="00FA78C2">
        <w:rPr>
          <w:lang w:val="en-GB"/>
        </w:rPr>
        <w:t xml:space="preserve">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5D66BAC3" w:rsidR="00DC35C9" w:rsidRPr="00FA78C2" w:rsidRDefault="00DC35C9" w:rsidP="008F0CC7">
      <w:pPr>
        <w:rPr>
          <w:lang w:val="en-GB"/>
        </w:rPr>
      </w:pPr>
      <w:r w:rsidRPr="00FA78C2">
        <w:rPr>
          <w:lang w:val="en-GB"/>
        </w:rPr>
        <w:lastRenderedPageBreak/>
        <w:t xml:space="preserve">In IMKL 2.3, when an </w:t>
      </w:r>
      <w:proofErr w:type="spellStart"/>
      <w:r w:rsidRPr="00DF6F8A">
        <w:rPr>
          <w:i/>
          <w:iCs/>
          <w:lang w:val="en-GB"/>
        </w:rPr>
        <w:t>ExtraPlan</w:t>
      </w:r>
      <w:proofErr w:type="spellEnd"/>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proofErr w:type="spellStart"/>
      <w:r w:rsidRPr="00FA78C2">
        <w:rPr>
          <w:i/>
          <w:iCs/>
          <w:lang w:val="en-GB"/>
        </w:rPr>
        <w:t>eigenExtraInformatie</w:t>
      </w:r>
      <w:proofErr w:type="spellEnd"/>
      <w:r w:rsidRPr="00FA78C2">
        <w:rPr>
          <w:lang w:val="en-GB"/>
        </w:rPr>
        <w:t xml:space="preserve">. This is no longer needed in IMKL 3. The absence of a relationship between an </w:t>
      </w:r>
      <w:proofErr w:type="spellStart"/>
      <w:r w:rsidRPr="0072007A">
        <w:rPr>
          <w:i/>
          <w:iCs/>
          <w:lang w:val="en-GB"/>
        </w:rPr>
        <w:t>ExtraPlan</w:t>
      </w:r>
      <w:proofErr w:type="spellEnd"/>
      <w:r w:rsidRPr="00FA78C2">
        <w:rPr>
          <w:lang w:val="en-GB"/>
        </w:rPr>
        <w:t xml:space="preserve"> and an element in the </w:t>
      </w:r>
      <w:r w:rsidRPr="0072007A">
        <w:rPr>
          <w:i/>
          <w:iCs/>
          <w:lang w:val="en-GB"/>
        </w:rPr>
        <w:t>UtilityNetwork</w:t>
      </w:r>
      <w:r w:rsidRPr="00FA78C2">
        <w:rPr>
          <w:lang w:val="en-GB"/>
        </w:rPr>
        <w:t xml:space="preserve"> suffices to indicate that the </w:t>
      </w:r>
      <w:proofErr w:type="spellStart"/>
      <w:r w:rsidRPr="0072007A">
        <w:rPr>
          <w:i/>
          <w:iCs/>
          <w:lang w:val="en-GB"/>
        </w:rPr>
        <w:t>ExtraPlan</w:t>
      </w:r>
      <w:proofErr w:type="spellEnd"/>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proofErr w:type="spellStart"/>
      <w:r w:rsidRPr="00FA78C2">
        <w:rPr>
          <w:i/>
          <w:iCs/>
          <w:lang w:val="en-GB"/>
        </w:rPr>
        <w:t>eigenExtraInformatie</w:t>
      </w:r>
      <w:proofErr w:type="spellEnd"/>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E809C1" w:rsidRDefault="00DC35C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C35C9" w:rsidRPr="00900615" w14:paraId="4AEFE121" w14:textId="77777777" w:rsidTr="00DC35C9">
        <w:tc>
          <w:tcPr>
            <w:tcW w:w="9060" w:type="dxa"/>
          </w:tcPr>
          <w:p w14:paraId="1CD8F9B2" w14:textId="4917B011"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imkl:documentation</w:t>
            </w:r>
            <w:proofErr w:type="spellEnd"/>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w:t>
            </w:r>
            <w:r w:rsidR="005C12AD" w:rsidRPr="005C12AD">
              <w:rPr>
                <w:rFonts w:ascii="Consolas" w:eastAsia="Times New Roman" w:hAnsi="Consolas" w:cs="Times New Roman"/>
                <w:color w:val="0000FF"/>
                <w:sz w:val="18"/>
                <w:szCs w:val="18"/>
                <w:lang w:val="fr-FR"/>
              </w:rPr>
              <w:t>https://vocab.belgif.be/ns/imkl/3.0/</w:t>
            </w:r>
            <w:r w:rsidRPr="004F6155">
              <w:rPr>
                <w:rFonts w:ascii="Consolas" w:eastAsia="Times New Roman" w:hAnsi="Consolas" w:cs="Times New Roman"/>
                <w:color w:val="0000FF"/>
                <w:sz w:val="18"/>
                <w:szCs w:val="18"/>
                <w:lang w:val="fr-FR"/>
              </w:rPr>
              <w:t>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9" w:name="_Toc178340980"/>
      <w:r w:rsidRPr="00FA78C2">
        <w:rPr>
          <w:lang w:val="en-GB"/>
        </w:rPr>
        <w:t>Precautions</w:t>
      </w:r>
      <w:bookmarkEnd w:id="49"/>
    </w:p>
    <w:p w14:paraId="367B11B0" w14:textId="4C0DA8F8" w:rsidR="004010E0" w:rsidRPr="00FA78C2" w:rsidRDefault="00930317" w:rsidP="004010E0">
      <w:pPr>
        <w:rPr>
          <w:lang w:val="en-GB"/>
        </w:rPr>
      </w:pPr>
      <w:r w:rsidRPr="00FA78C2">
        <w:rPr>
          <w:lang w:val="en-GB"/>
        </w:rPr>
        <w:t xml:space="preserve">In IMKL 2.3 the </w:t>
      </w:r>
      <w:proofErr w:type="spellStart"/>
      <w:r w:rsidRPr="00FA78C2">
        <w:rPr>
          <w:i/>
          <w:iCs/>
          <w:lang w:val="en-GB"/>
        </w:rPr>
        <w:t>voorzorgsmaatregel</w:t>
      </w:r>
      <w:proofErr w:type="spellEnd"/>
      <w:r w:rsidRPr="00FA78C2">
        <w:rPr>
          <w:i/>
          <w:iCs/>
          <w:lang w:val="en-GB"/>
        </w:rPr>
        <w:t xml:space="preserve">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proofErr w:type="spellStart"/>
      <w:r w:rsidRPr="00A53F3C">
        <w:rPr>
          <w:i/>
          <w:iCs/>
          <w:lang w:val="en-GB"/>
        </w:rPr>
        <w:t>ExtraPlan</w:t>
      </w:r>
      <w:proofErr w:type="spellEnd"/>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E9271C">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E9271C">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E9271C">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50" w:name="_Ref172274989"/>
      <w:bookmarkStart w:id="51" w:name="_Toc178340981"/>
      <w:r w:rsidRPr="00FA78C2">
        <w:rPr>
          <w:lang w:val="en-GB"/>
        </w:rPr>
        <w:t>a</w:t>
      </w:r>
      <w:r w:rsidR="00DC35C9" w:rsidRPr="00FA78C2">
        <w:rPr>
          <w:lang w:val="en-GB"/>
        </w:rPr>
        <w:t>nnotation</w:t>
      </w:r>
      <w:bookmarkEnd w:id="50"/>
      <w:bookmarkEnd w:id="51"/>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proofErr w:type="spellStart"/>
      <w:r w:rsidRPr="00FA78C2">
        <w:rPr>
          <w:i/>
          <w:iCs/>
          <w:lang w:val="en-GB"/>
        </w:rPr>
        <w:t>eigenExtraInformatie</w:t>
      </w:r>
      <w:proofErr w:type="spellEnd"/>
      <w:r w:rsidRPr="00FA78C2">
        <w:rPr>
          <w:lang w:val="en-GB"/>
        </w:rPr>
        <w:t xml:space="preserve"> as described for </w:t>
      </w:r>
      <w:proofErr w:type="spellStart"/>
      <w:r w:rsidRPr="00A553B4">
        <w:rPr>
          <w:i/>
          <w:iCs/>
          <w:lang w:val="en-GB"/>
        </w:rPr>
        <w:t>ExtraPlan</w:t>
      </w:r>
      <w:proofErr w:type="spellEnd"/>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E809C1">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E809C1">
        <w:rPr>
          <w:lang w:val="en-GB"/>
        </w:rPr>
        <w:t>.</w:t>
      </w:r>
    </w:p>
    <w:p w14:paraId="001A02AA" w14:textId="77777777" w:rsidR="00DC35C9" w:rsidRPr="00FA78C2" w:rsidRDefault="00DC35C9" w:rsidP="00DC35C9">
      <w:pPr>
        <w:rPr>
          <w:lang w:val="en-GB"/>
        </w:rPr>
      </w:pPr>
    </w:p>
    <w:p w14:paraId="6A8D2330" w14:textId="14BEA76E" w:rsidR="00DC35C9" w:rsidRPr="00E809C1" w:rsidRDefault="00DC35C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C35C9" w:rsidRPr="00900615" w14:paraId="006FAE3C" w14:textId="77777777" w:rsidTr="00DC35C9">
        <w:tc>
          <w:tcPr>
            <w:tcW w:w="9060" w:type="dxa"/>
          </w:tcPr>
          <w:p w14:paraId="47A3B710" w14:textId="7F124AC6"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7BCB8058"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w:t>
            </w:r>
            <w:proofErr w:type="spellStart"/>
            <w:r w:rsidRPr="00DC35C9">
              <w:rPr>
                <w:rFonts w:ascii="Consolas" w:eastAsia="Times New Roman" w:hAnsi="Consolas" w:cs="Times New Roman"/>
                <w:color w:val="800000"/>
                <w:sz w:val="18"/>
                <w:szCs w:val="18"/>
                <w:lang w:val="en-GB"/>
              </w:rPr>
              <w:t>imkl:annotation</w:t>
            </w:r>
            <w:proofErr w:type="spellEnd"/>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52" w:name="_Ref172274942"/>
      <w:bookmarkStart w:id="53" w:name="_Toc178340982"/>
      <w:proofErr w:type="spellStart"/>
      <w:r w:rsidRPr="00FA78C2">
        <w:rPr>
          <w:lang w:val="en-GB"/>
        </w:rPr>
        <w:t>verticalPositionDetail</w:t>
      </w:r>
      <w:bookmarkEnd w:id="52"/>
      <w:bookmarkEnd w:id="53"/>
      <w:proofErr w:type="spellEnd"/>
    </w:p>
    <w:p w14:paraId="329C07B3" w14:textId="5F110B91" w:rsidR="00930317" w:rsidRPr="00FA78C2" w:rsidRDefault="00930317" w:rsidP="00930317">
      <w:pPr>
        <w:rPr>
          <w:lang w:val="en-GB"/>
        </w:rPr>
      </w:pPr>
      <w:r w:rsidRPr="00FA78C2">
        <w:rPr>
          <w:lang w:val="en-GB"/>
        </w:rPr>
        <w:t xml:space="preserve">The element </w:t>
      </w:r>
      <w:proofErr w:type="spellStart"/>
      <w:r w:rsidRPr="00FA78C2">
        <w:rPr>
          <w:i/>
          <w:iCs/>
          <w:lang w:val="en-GB"/>
        </w:rPr>
        <w:t>heeftDieptes</w:t>
      </w:r>
      <w:proofErr w:type="spellEnd"/>
      <w:r w:rsidRPr="00FA78C2">
        <w:rPr>
          <w:lang w:val="en-GB"/>
        </w:rPr>
        <w:t xml:space="preserve"> of IMKL 2.3 needs to be replaced with the </w:t>
      </w:r>
      <w:proofErr w:type="spellStart"/>
      <w:r w:rsidRPr="00FA78C2">
        <w:rPr>
          <w:i/>
          <w:iCs/>
          <w:lang w:val="en-GB"/>
        </w:rPr>
        <w:t>verticalPositionDetail</w:t>
      </w:r>
      <w:proofErr w:type="spellEnd"/>
      <w:r w:rsidRPr="00FA78C2">
        <w:rPr>
          <w:lang w:val="en-GB"/>
        </w:rPr>
        <w:t xml:space="preserve"> element in IMKL 3. All </w:t>
      </w:r>
      <w:proofErr w:type="spellStart"/>
      <w:r w:rsidRPr="003D4474">
        <w:rPr>
          <w:i/>
          <w:iCs/>
          <w:lang w:val="en-GB"/>
        </w:rPr>
        <w:t>CoverageDetail</w:t>
      </w:r>
      <w:proofErr w:type="spellEnd"/>
      <w:r w:rsidRPr="00FA78C2">
        <w:rPr>
          <w:lang w:val="en-GB"/>
        </w:rPr>
        <w:t xml:space="preserve"> and </w:t>
      </w:r>
      <w:proofErr w:type="spellStart"/>
      <w:r w:rsidRPr="003D4474">
        <w:rPr>
          <w:i/>
          <w:iCs/>
          <w:lang w:val="en-GB"/>
        </w:rPr>
        <w:t>DepthDetail</w:t>
      </w:r>
      <w:proofErr w:type="spellEnd"/>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proofErr w:type="spellStart"/>
      <w:r w:rsidRPr="00FA78C2">
        <w:rPr>
          <w:i/>
          <w:iCs/>
          <w:lang w:val="en-GB"/>
        </w:rPr>
        <w:t>verticalPosition</w:t>
      </w:r>
      <w:proofErr w:type="spellEnd"/>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E809C1" w:rsidRDefault="00930317"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542D1A3C"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lastRenderedPageBreak/>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61544643"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791869B4"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w:t>
            </w:r>
            <w:proofErr w:type="spellStart"/>
            <w:r w:rsidRPr="00930317">
              <w:rPr>
                <w:rFonts w:ascii="Consolas" w:eastAsia="Times New Roman" w:hAnsi="Consolas" w:cs="Times New Roman"/>
                <w:color w:val="800000"/>
                <w:sz w:val="18"/>
                <w:szCs w:val="18"/>
                <w:lang w:val="en-GB"/>
              </w:rPr>
              <w:t>imkl:verticalPositionDetail</w:t>
            </w:r>
            <w:proofErr w:type="spellEnd"/>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2634A5" w:rsidRPr="002634A5">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4" w:name="_Ref172275017"/>
      <w:bookmarkStart w:id="55" w:name="_Toc178340983"/>
      <w:proofErr w:type="spellStart"/>
      <w:r w:rsidRPr="00FA78C2">
        <w:rPr>
          <w:lang w:val="en-GB"/>
        </w:rPr>
        <w:t>standardCoverageDetail</w:t>
      </w:r>
      <w:bookmarkEnd w:id="54"/>
      <w:bookmarkEnd w:id="55"/>
      <w:proofErr w:type="spellEnd"/>
    </w:p>
    <w:p w14:paraId="1479F70C" w14:textId="66A86D56" w:rsidR="00CA04D4" w:rsidRPr="00FA78C2" w:rsidRDefault="00CA04D4" w:rsidP="00CA04D4">
      <w:pPr>
        <w:rPr>
          <w:lang w:val="en-GB"/>
        </w:rPr>
      </w:pPr>
      <w:r w:rsidRPr="00FA78C2">
        <w:rPr>
          <w:lang w:val="en-GB"/>
        </w:rPr>
        <w:t xml:space="preserve">The element </w:t>
      </w:r>
      <w:proofErr w:type="spellStart"/>
      <w:r w:rsidRPr="00FA78C2">
        <w:rPr>
          <w:i/>
          <w:iCs/>
          <w:lang w:val="en-GB"/>
        </w:rPr>
        <w:t>standaardDekking</w:t>
      </w:r>
      <w:proofErr w:type="spellEnd"/>
      <w:r w:rsidRPr="00FA78C2">
        <w:rPr>
          <w:lang w:val="en-GB"/>
        </w:rPr>
        <w:t xml:space="preserve"> of IMKL 2.3 needs to be replaced with the </w:t>
      </w:r>
      <w:proofErr w:type="spellStart"/>
      <w:r w:rsidRPr="00FA78C2">
        <w:rPr>
          <w:i/>
          <w:iCs/>
          <w:lang w:val="en-GB"/>
        </w:rPr>
        <w:t>standardCoverageDetail</w:t>
      </w:r>
      <w:proofErr w:type="spellEnd"/>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w:t>
      </w:r>
      <w:proofErr w:type="spellStart"/>
      <w:r w:rsidRPr="00FA78C2">
        <w:rPr>
          <w:lang w:val="en-GB"/>
        </w:rPr>
        <w:t>dekking</w:t>
      </w:r>
      <w:proofErr w:type="spellEnd"/>
      <w:r w:rsidRPr="00FA78C2">
        <w:rPr>
          <w:lang w:val="en-GB"/>
        </w:rPr>
        <w:t xml:space="preserve">).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w:t>
      </w:r>
      <w:r w:rsidR="00C33A62">
        <w:rPr>
          <w:lang w:val="en-GB"/>
        </w:rPr>
        <w:t>sub</w:t>
      </w:r>
      <w:r w:rsidRPr="00FA78C2">
        <w:rPr>
          <w:lang w:val="en-GB"/>
        </w:rPr>
        <w:t>theme.</w:t>
      </w:r>
    </w:p>
    <w:p w14:paraId="15AA1AED" w14:textId="3B26DB20" w:rsidR="0026488B" w:rsidRPr="00FA78C2" w:rsidRDefault="0026488B" w:rsidP="00CA04D4">
      <w:pPr>
        <w:rPr>
          <w:lang w:val="en-GB"/>
        </w:rPr>
      </w:pPr>
      <w:r w:rsidRPr="00FA78C2">
        <w:rPr>
          <w:lang w:val="en-GB"/>
        </w:rPr>
        <w:t>A UtilityNetwork can have:</w:t>
      </w:r>
    </w:p>
    <w:p w14:paraId="145654FE" w14:textId="4E9D1AA3" w:rsidR="0026488B" w:rsidRPr="00FA78C2" w:rsidRDefault="0026488B" w:rsidP="0026488B">
      <w:pPr>
        <w:pStyle w:val="ListParagraph"/>
        <w:numPr>
          <w:ilvl w:val="0"/>
          <w:numId w:val="18"/>
        </w:numPr>
        <w:rPr>
          <w:lang w:val="en-GB"/>
        </w:rPr>
      </w:pPr>
      <w:r w:rsidRPr="00FA78C2">
        <w:rPr>
          <w:lang w:val="en-GB"/>
        </w:rPr>
        <w:t xml:space="preserve">at most 1 standard coverage per </w:t>
      </w:r>
      <w:r w:rsidR="00C33A62">
        <w:rPr>
          <w:lang w:val="en-GB"/>
        </w:rPr>
        <w:t>sub</w:t>
      </w:r>
      <w:r w:rsidRPr="00FA78C2">
        <w:rPr>
          <w:lang w:val="en-GB"/>
        </w:rPr>
        <w:t>theme</w:t>
      </w:r>
      <w:r w:rsidR="00D153A1">
        <w:rPr>
          <w:lang w:val="en-GB"/>
        </w:rPr>
        <w:t>.</w:t>
      </w:r>
    </w:p>
    <w:p w14:paraId="076090C6" w14:textId="41B84FCA" w:rsidR="0026488B" w:rsidRPr="00FA78C2" w:rsidRDefault="0026488B" w:rsidP="0026488B">
      <w:pPr>
        <w:pStyle w:val="ListParagraph"/>
        <w:numPr>
          <w:ilvl w:val="0"/>
          <w:numId w:val="18"/>
        </w:numPr>
        <w:rPr>
          <w:lang w:val="en-GB"/>
        </w:rPr>
      </w:pPr>
      <w:r w:rsidRPr="00FA78C2">
        <w:rPr>
          <w:lang w:val="en-GB"/>
        </w:rPr>
        <w:t xml:space="preserve">at most 1 standard coverage without </w:t>
      </w:r>
      <w:r w:rsidR="00C33A62">
        <w:rPr>
          <w:lang w:val="en-GB"/>
        </w:rPr>
        <w:t>sub</w:t>
      </w:r>
      <w:r w:rsidRPr="00FA78C2">
        <w:rPr>
          <w:lang w:val="en-GB"/>
        </w:rPr>
        <w:t>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w:t>
      </w:r>
      <w:proofErr w:type="spellStart"/>
      <w:r w:rsidR="00F84FAA" w:rsidRPr="00F84FAA">
        <w:rPr>
          <w:lang w:val="en-GB"/>
        </w:rPr>
        <w:t>coverageDetail</w:t>
      </w:r>
      <w:proofErr w:type="spellEnd"/>
      <w:r w:rsidR="00F84FAA" w:rsidRPr="00F84FAA">
        <w:rPr>
          <w:lang w:val="en-GB"/>
        </w:rPr>
        <w:t xml:space="preserve"> on the element itself or by a </w:t>
      </w:r>
      <w:proofErr w:type="spellStart"/>
      <w:r w:rsidR="00F84FAA" w:rsidRPr="00F84FAA">
        <w:rPr>
          <w:lang w:val="en-GB"/>
        </w:rPr>
        <w:t>standardCoverageDetail</w:t>
      </w:r>
      <w:proofErr w:type="spellEnd"/>
      <w:r w:rsidR="00F84FAA" w:rsidRPr="00F84FAA">
        <w:rPr>
          <w:lang w:val="en-GB"/>
        </w:rPr>
        <w:t xml:space="preserve"> with the same </w:t>
      </w:r>
      <w:r w:rsidR="00C33A62">
        <w:rPr>
          <w:lang w:val="en-GB"/>
        </w:rPr>
        <w:t>sub</w:t>
      </w:r>
      <w:r w:rsidR="00F84FAA" w:rsidRPr="00F84FAA">
        <w:rPr>
          <w:lang w:val="en-GB"/>
        </w:rPr>
        <w:t>theme.</w:t>
      </w:r>
    </w:p>
    <w:p w14:paraId="2E18CAF4" w14:textId="77777777" w:rsidR="0026488B" w:rsidRPr="00FA78C2" w:rsidRDefault="0026488B" w:rsidP="0026488B">
      <w:pPr>
        <w:rPr>
          <w:lang w:val="en-GB"/>
        </w:rPr>
      </w:pPr>
    </w:p>
    <w:p w14:paraId="1A81A517" w14:textId="4AADD4FD" w:rsidR="0026488B" w:rsidRPr="00E809C1" w:rsidRDefault="0026488B"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389C17C6"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w:t>
            </w:r>
            <w:proofErr w:type="spellStart"/>
            <w:r w:rsidRPr="0026488B">
              <w:rPr>
                <w:rFonts w:ascii="Consolas" w:eastAsia="Times New Roman" w:hAnsi="Consolas" w:cs="Times New Roman"/>
                <w:color w:val="800000"/>
                <w:sz w:val="18"/>
                <w:szCs w:val="18"/>
                <w:lang w:val="en-GB"/>
              </w:rPr>
              <w:t>imkl:standardCoverageDetail</w:t>
            </w:r>
            <w:proofErr w:type="spellEnd"/>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w:t>
            </w:r>
            <w:r w:rsidR="00775A89" w:rsidRPr="00775A89">
              <w:rPr>
                <w:rFonts w:ascii="Consolas" w:eastAsia="Times New Roman" w:hAnsi="Consolas" w:cs="Times New Roman"/>
                <w:color w:val="0000FF"/>
                <w:sz w:val="18"/>
                <w:szCs w:val="18"/>
                <w:lang w:val="en-GB"/>
              </w:rPr>
              <w:t>https://vocab.belgif.be/ns/imkl/3.0/</w:t>
            </w:r>
            <w:r w:rsidRPr="0026488B">
              <w:rPr>
                <w:rFonts w:ascii="Consolas" w:eastAsia="Times New Roman" w:hAnsi="Consolas" w:cs="Times New Roman"/>
                <w:color w:val="0000FF"/>
                <w:sz w:val="18"/>
                <w:szCs w:val="18"/>
                <w:lang w:val="en-GB"/>
              </w:rPr>
              <w:t>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6" w:name="_Ref173140402"/>
      <w:bookmarkStart w:id="57" w:name="_Toc178340984"/>
      <w:r w:rsidRPr="00FA78C2">
        <w:rPr>
          <w:lang w:val="en-GB"/>
        </w:rPr>
        <w:t>Topographical elements</w:t>
      </w:r>
      <w:bookmarkEnd w:id="56"/>
      <w:bookmarkEnd w:id="57"/>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 xml:space="preserve">Extra </w:t>
      </w:r>
      <w:proofErr w:type="spellStart"/>
      <w:r w:rsidRPr="00336B35">
        <w:rPr>
          <w:i/>
          <w:iCs/>
          <w:lang w:val="en-GB"/>
        </w:rPr>
        <w:t>Topografie</w:t>
      </w:r>
      <w:proofErr w:type="spellEnd"/>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TopographicalElement is removed in IMKL 3. </w:t>
      </w:r>
      <w:r w:rsidR="00AB5F80">
        <w:rPr>
          <w:lang w:val="en-GB"/>
        </w:rPr>
        <w:t>Therefore</w:t>
      </w:r>
      <w:r w:rsidRPr="00FA78C2">
        <w:rPr>
          <w:lang w:val="en-GB"/>
        </w:rPr>
        <w:t xml:space="preserve">, the element </w:t>
      </w:r>
      <w:proofErr w:type="spellStart"/>
      <w:r w:rsidRPr="00FA78C2">
        <w:rPr>
          <w:i/>
          <w:iCs/>
          <w:lang w:val="en-GB"/>
        </w:rPr>
        <w:t>heeftExtraTopografieen</w:t>
      </w:r>
      <w:proofErr w:type="spellEnd"/>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8" w:name="_Ref172274259"/>
      <w:bookmarkStart w:id="59" w:name="_Ref172278431"/>
      <w:bookmarkStart w:id="60" w:name="_Toc178340985"/>
      <w:proofErr w:type="spellStart"/>
      <w:r w:rsidRPr="00FA78C2">
        <w:rPr>
          <w:lang w:val="en-GB"/>
        </w:rPr>
        <w:lastRenderedPageBreak/>
        <w:t>DepthDetail</w:t>
      </w:r>
      <w:proofErr w:type="spellEnd"/>
      <w:r w:rsidRPr="00FA78C2">
        <w:rPr>
          <w:lang w:val="en-GB"/>
        </w:rPr>
        <w:t xml:space="preserve"> and </w:t>
      </w:r>
      <w:proofErr w:type="spellStart"/>
      <w:r w:rsidRPr="00FA78C2">
        <w:rPr>
          <w:lang w:val="en-GB"/>
        </w:rPr>
        <w:t>CoverageDetail</w:t>
      </w:r>
      <w:bookmarkEnd w:id="58"/>
      <w:bookmarkEnd w:id="59"/>
      <w:bookmarkEnd w:id="60"/>
      <w:proofErr w:type="spellEnd"/>
    </w:p>
    <w:p w14:paraId="2484D02A" w14:textId="7D443BF5" w:rsidR="008858E9" w:rsidRPr="00FA78C2" w:rsidRDefault="00B65EC7" w:rsidP="008858E9">
      <w:pPr>
        <w:pStyle w:val="Heading2"/>
        <w:rPr>
          <w:lang w:val="en-GB"/>
        </w:rPr>
      </w:pPr>
      <w:bookmarkStart w:id="61" w:name="_Toc178340986"/>
      <w:proofErr w:type="spellStart"/>
      <w:r w:rsidRPr="00FA78C2">
        <w:rPr>
          <w:lang w:val="en-GB"/>
        </w:rPr>
        <w:t>DepthDetail</w:t>
      </w:r>
      <w:proofErr w:type="spellEnd"/>
      <w:r w:rsidRPr="00FA78C2">
        <w:rPr>
          <w:lang w:val="en-GB"/>
        </w:rPr>
        <w:t xml:space="preserve"> vs </w:t>
      </w:r>
      <w:proofErr w:type="spellStart"/>
      <w:r w:rsidRPr="00FA78C2">
        <w:rPr>
          <w:lang w:val="en-GB"/>
        </w:rPr>
        <w:t>CoverageDetail</w:t>
      </w:r>
      <w:bookmarkEnd w:id="61"/>
      <w:proofErr w:type="spellEnd"/>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proofErr w:type="spellStart"/>
      <w:r w:rsidR="00B65EC7" w:rsidRPr="00FA78C2">
        <w:rPr>
          <w:i/>
          <w:iCs/>
          <w:lang w:val="en-GB"/>
        </w:rPr>
        <w:t>RelatieveDiepte</w:t>
      </w:r>
      <w:proofErr w:type="spellEnd"/>
      <w:r w:rsidR="00B65EC7" w:rsidRPr="00FA78C2">
        <w:rPr>
          <w:lang w:val="en-GB"/>
        </w:rPr>
        <w:t xml:space="preserve"> and </w:t>
      </w:r>
      <w:proofErr w:type="spellStart"/>
      <w:r w:rsidR="00B65EC7" w:rsidRPr="00FA78C2">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proofErr w:type="spellStart"/>
      <w:r w:rsidR="00B65EC7" w:rsidRPr="00FA78C2">
        <w:rPr>
          <w:i/>
          <w:iCs/>
          <w:lang w:val="en-GB"/>
        </w:rPr>
        <w:t>DepthDetail</w:t>
      </w:r>
      <w:proofErr w:type="spellEnd"/>
      <w:r w:rsidR="00B65EC7" w:rsidRPr="00FA78C2">
        <w:rPr>
          <w:lang w:val="en-GB"/>
        </w:rPr>
        <w:t xml:space="preserve"> and </w:t>
      </w:r>
      <w:proofErr w:type="spellStart"/>
      <w:r w:rsidR="00B65EC7" w:rsidRPr="00FA78C2">
        <w:rPr>
          <w:i/>
          <w:iCs/>
          <w:lang w:val="en-GB"/>
        </w:rPr>
        <w:t>CoverageDetail</w:t>
      </w:r>
      <w:proofErr w:type="spellEnd"/>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proofErr w:type="spellStart"/>
      <w:r w:rsidR="00B65EC7" w:rsidRPr="00A82012">
        <w:rPr>
          <w:i/>
          <w:iCs/>
          <w:lang w:val="en-GB"/>
        </w:rPr>
        <w:t>DepthDetail</w:t>
      </w:r>
      <w:proofErr w:type="spellEnd"/>
      <w:r w:rsidR="00B65EC7" w:rsidRPr="00FA78C2">
        <w:rPr>
          <w:lang w:val="en-GB"/>
        </w:rPr>
        <w:t xml:space="preserve"> and </w:t>
      </w:r>
      <w:proofErr w:type="spellStart"/>
      <w:r w:rsidR="00B65EC7" w:rsidRPr="00A82012">
        <w:rPr>
          <w:i/>
          <w:iCs/>
          <w:lang w:val="en-GB"/>
        </w:rPr>
        <w:t>CoverageDetail</w:t>
      </w:r>
      <w:proofErr w:type="spellEnd"/>
      <w:r w:rsidR="00B65EC7" w:rsidRPr="00FA78C2">
        <w:rPr>
          <w:lang w:val="en-GB"/>
        </w:rPr>
        <w:t xml:space="preserve"> can replace either of the </w:t>
      </w:r>
      <w:proofErr w:type="spellStart"/>
      <w:r w:rsidR="00B65EC7" w:rsidRPr="00204C48">
        <w:rPr>
          <w:i/>
          <w:iCs/>
          <w:lang w:val="en-GB"/>
        </w:rPr>
        <w:t>RelatieveDiepte</w:t>
      </w:r>
      <w:proofErr w:type="spellEnd"/>
      <w:r w:rsidR="00B65EC7" w:rsidRPr="00FA78C2">
        <w:rPr>
          <w:lang w:val="en-GB"/>
        </w:rPr>
        <w:t xml:space="preserve"> and </w:t>
      </w:r>
      <w:proofErr w:type="spellStart"/>
      <w:r w:rsidR="00B65EC7" w:rsidRPr="00204C48">
        <w:rPr>
          <w:i/>
          <w:iCs/>
          <w:lang w:val="en-GB"/>
        </w:rPr>
        <w:t>TAWDiepte</w:t>
      </w:r>
      <w:proofErr w:type="spellEnd"/>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proofErr w:type="spellStart"/>
      <w:r w:rsidRPr="00BA3EED">
        <w:rPr>
          <w:i/>
          <w:iCs/>
          <w:lang w:val="en-GB"/>
        </w:rPr>
        <w:t>RelatieveDiepte</w:t>
      </w:r>
      <w:proofErr w:type="spellEnd"/>
      <w:r w:rsidRPr="00FA78C2">
        <w:rPr>
          <w:lang w:val="en-GB"/>
        </w:rPr>
        <w:t xml:space="preserve"> </w:t>
      </w:r>
      <w:r w:rsidR="00E706A8">
        <w:rPr>
          <w:lang w:val="en-GB"/>
        </w:rPr>
        <w:t>entity</w:t>
      </w:r>
      <w:r w:rsidRPr="00FA78C2">
        <w:rPr>
          <w:lang w:val="en-GB"/>
        </w:rPr>
        <w:t xml:space="preserve"> was used to represent a relative depth compared to the surface. </w:t>
      </w:r>
      <w:proofErr w:type="spellStart"/>
      <w:r w:rsidRPr="00BA3EED">
        <w:rPr>
          <w:i/>
          <w:iCs/>
          <w:lang w:val="en-GB"/>
        </w:rPr>
        <w:t>TAWDiepte</w:t>
      </w:r>
      <w:proofErr w:type="spellEnd"/>
      <w:r w:rsidRPr="00FA78C2">
        <w:rPr>
          <w:lang w:val="en-GB"/>
        </w:rPr>
        <w:t xml:space="preserve"> was used to represent an absolute TAW/DNG level (Tweede </w:t>
      </w:r>
      <w:proofErr w:type="spellStart"/>
      <w:r w:rsidRPr="00FA78C2">
        <w:rPr>
          <w:lang w:val="en-GB"/>
        </w:rPr>
        <w:t>Algemene</w:t>
      </w:r>
      <w:proofErr w:type="spellEnd"/>
      <w:r w:rsidRPr="00FA78C2">
        <w:rPr>
          <w:lang w:val="en-GB"/>
        </w:rPr>
        <w:t xml:space="preserve"> </w:t>
      </w:r>
      <w:proofErr w:type="spellStart"/>
      <w:r w:rsidRPr="00FA78C2">
        <w:rPr>
          <w:lang w:val="en-GB"/>
        </w:rPr>
        <w:t>Waterpassing</w:t>
      </w:r>
      <w:proofErr w:type="spellEnd"/>
      <w:r w:rsidRPr="00FA78C2">
        <w:rPr>
          <w:lang w:val="en-GB"/>
        </w:rPr>
        <w:t xml:space="preserve"> / Deuxième </w:t>
      </w:r>
      <w:proofErr w:type="spellStart"/>
      <w:r w:rsidRPr="00FA78C2">
        <w:rPr>
          <w:lang w:val="en-GB"/>
        </w:rPr>
        <w:t>Nivellement</w:t>
      </w:r>
      <w:proofErr w:type="spellEnd"/>
      <w:r w:rsidRPr="00FA78C2">
        <w:rPr>
          <w:lang w:val="en-GB"/>
        </w:rPr>
        <w:t xml:space="preserve"> </w:t>
      </w:r>
      <w:proofErr w:type="spellStart"/>
      <w:r w:rsidRPr="00FA78C2">
        <w:rPr>
          <w:lang w:val="en-GB"/>
        </w:rPr>
        <w:t>G</w:t>
      </w:r>
      <w:r w:rsidR="00BA3EED">
        <w:rPr>
          <w:lang w:val="en-GB"/>
        </w:rPr>
        <w:t>é</w:t>
      </w:r>
      <w:r w:rsidRPr="00FA78C2">
        <w:rPr>
          <w:lang w:val="en-GB"/>
        </w:rPr>
        <w:t>n</w:t>
      </w:r>
      <w:r w:rsidR="00BA3EED">
        <w:rPr>
          <w:lang w:val="en-GB"/>
        </w:rPr>
        <w:t>é</w:t>
      </w:r>
      <w:r w:rsidRPr="00FA78C2">
        <w:rPr>
          <w:lang w:val="en-GB"/>
        </w:rPr>
        <w:t>ral</w:t>
      </w:r>
      <w:proofErr w:type="spellEnd"/>
      <w:r w:rsidRPr="00FA78C2">
        <w:rPr>
          <w:lang w:val="en-GB"/>
        </w:rPr>
        <w:t>).</w:t>
      </w:r>
    </w:p>
    <w:p w14:paraId="1876A007" w14:textId="5748EAA8" w:rsidR="00B65EC7" w:rsidRPr="00FA78C2" w:rsidRDefault="00B65EC7" w:rsidP="00B65EC7">
      <w:pPr>
        <w:rPr>
          <w:lang w:val="en-GB"/>
        </w:rPr>
      </w:pPr>
      <w:r w:rsidRPr="00FA78C2">
        <w:rPr>
          <w:lang w:val="en-GB"/>
        </w:rPr>
        <w:t>In IMK</w:t>
      </w:r>
      <w:r w:rsidR="003D2FC2">
        <w:rPr>
          <w:lang w:val="en-GB"/>
        </w:rPr>
        <w:t>L</w:t>
      </w:r>
      <w:r w:rsidRPr="00FA78C2">
        <w:rPr>
          <w:lang w:val="en-GB"/>
        </w:rPr>
        <w:t xml:space="preserve"> 3 the </w:t>
      </w:r>
      <w:proofErr w:type="spellStart"/>
      <w:r w:rsidRPr="00D71A33">
        <w:rPr>
          <w:i/>
          <w:iCs/>
          <w:lang w:val="en-GB"/>
        </w:rPr>
        <w:t>DepthDetail</w:t>
      </w:r>
      <w:proofErr w:type="spellEnd"/>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proofErr w:type="spellStart"/>
      <w:r w:rsidRPr="00DB3E85">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proofErr w:type="spellStart"/>
      <w:r w:rsidR="006E3059" w:rsidRPr="006E3059">
        <w:rPr>
          <w:i/>
          <w:iCs/>
          <w:lang w:val="en-GB"/>
        </w:rPr>
        <w:t>UtilityLink</w:t>
      </w:r>
      <w:r w:rsidR="00891B72">
        <w:rPr>
          <w:i/>
          <w:iCs/>
          <w:lang w:val="en-GB"/>
        </w:rPr>
        <w:t>s</w:t>
      </w:r>
      <w:proofErr w:type="spellEnd"/>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282393DE" w:rsidR="001453FD" w:rsidRPr="00FA78C2" w:rsidRDefault="001453FD" w:rsidP="001453FD">
      <w:pPr>
        <w:rPr>
          <w:lang w:val="en-GB"/>
        </w:rPr>
      </w:pPr>
      <w:r w:rsidRPr="00FA78C2">
        <w:rPr>
          <w:lang w:val="en-GB"/>
        </w:rPr>
        <w:t xml:space="preserve">Since </w:t>
      </w:r>
      <w:proofErr w:type="spellStart"/>
      <w:r w:rsidRPr="006E3059">
        <w:rPr>
          <w:i/>
          <w:iCs/>
          <w:lang w:val="en-GB"/>
        </w:rPr>
        <w:t>DepthDetail</w:t>
      </w:r>
      <w:proofErr w:type="spellEnd"/>
      <w:r w:rsidRPr="00FA78C2">
        <w:rPr>
          <w:lang w:val="en-GB"/>
        </w:rPr>
        <w:t xml:space="preserve"> is applicable only for </w:t>
      </w:r>
      <w:r w:rsidR="00E706A8">
        <w:rPr>
          <w:lang w:val="en-GB"/>
        </w:rPr>
        <w:t>entities</w:t>
      </w:r>
      <w:r w:rsidRPr="00FA78C2">
        <w:rPr>
          <w:lang w:val="en-GB"/>
        </w:rPr>
        <w:t xml:space="preserve"> with a point geometry, it is not possible to provide a </w:t>
      </w:r>
      <w:r w:rsidRPr="00E809C1">
        <w:rPr>
          <w:i/>
          <w:iCs/>
          <w:lang w:val="en-GB"/>
        </w:rPr>
        <w:t>location</w:t>
      </w:r>
      <w:r w:rsidR="00ED7F36">
        <w:rPr>
          <w:lang w:val="en-GB"/>
        </w:rPr>
        <w:t xml:space="preserve"> or </w:t>
      </w:r>
      <w:proofErr w:type="spellStart"/>
      <w:r w:rsidR="00ED7F36" w:rsidRPr="00E809C1">
        <w:rPr>
          <w:i/>
          <w:iCs/>
          <w:lang w:val="en-GB"/>
        </w:rPr>
        <w:t>locationSurvey</w:t>
      </w:r>
      <w:proofErr w:type="spellEnd"/>
      <w:r w:rsidRPr="00FA78C2">
        <w:rPr>
          <w:lang w:val="en-GB"/>
        </w:rPr>
        <w:t xml:space="preserve"> together with the </w:t>
      </w:r>
      <w:proofErr w:type="spellStart"/>
      <w:r w:rsidRPr="00D4795C">
        <w:rPr>
          <w:i/>
          <w:iCs/>
          <w:lang w:val="en-GB"/>
        </w:rPr>
        <w:t>DepthDetail</w:t>
      </w:r>
      <w:proofErr w:type="spellEnd"/>
      <w:r w:rsidRPr="00FA78C2">
        <w:rPr>
          <w:lang w:val="en-GB"/>
        </w:rPr>
        <w:t xml:space="preserve">. </w:t>
      </w:r>
      <w:r w:rsidR="00D4795C">
        <w:rPr>
          <w:lang w:val="en-GB"/>
        </w:rPr>
        <w:t xml:space="preserve">On the other hand, </w:t>
      </w:r>
      <w:r w:rsidRPr="00FA78C2">
        <w:rPr>
          <w:lang w:val="en-GB"/>
        </w:rPr>
        <w:t xml:space="preserve">it is required to provide a </w:t>
      </w:r>
      <w:r w:rsidRPr="00E809C1">
        <w:rPr>
          <w:i/>
          <w:iCs/>
          <w:lang w:val="en-GB"/>
        </w:rPr>
        <w:t>location</w:t>
      </w:r>
      <w:r w:rsidR="00D4795C">
        <w:rPr>
          <w:lang w:val="en-GB"/>
        </w:rPr>
        <w:t xml:space="preserve"> </w:t>
      </w:r>
      <w:r w:rsidR="008004F6">
        <w:rPr>
          <w:lang w:val="en-GB"/>
        </w:rPr>
        <w:t xml:space="preserve">and </w:t>
      </w:r>
      <w:proofErr w:type="spellStart"/>
      <w:r w:rsidR="008004F6" w:rsidRPr="00E809C1">
        <w:rPr>
          <w:i/>
          <w:iCs/>
          <w:lang w:val="en-GB"/>
        </w:rPr>
        <w:t>locationSurvey</w:t>
      </w:r>
      <w:proofErr w:type="spellEnd"/>
      <w:r w:rsidR="008004F6">
        <w:rPr>
          <w:lang w:val="en-GB"/>
        </w:rPr>
        <w:t xml:space="preserve"> </w:t>
      </w:r>
      <w:r w:rsidR="00D4795C">
        <w:rPr>
          <w:lang w:val="en-GB"/>
        </w:rPr>
        <w:t>i</w:t>
      </w:r>
      <w:r w:rsidR="00D4795C" w:rsidRPr="00FA78C2">
        <w:rPr>
          <w:lang w:val="en-GB"/>
        </w:rPr>
        <w:t xml:space="preserve">n the </w:t>
      </w:r>
      <w:proofErr w:type="spellStart"/>
      <w:r w:rsidR="00D4795C" w:rsidRPr="00D4795C">
        <w:rPr>
          <w:i/>
          <w:iCs/>
          <w:lang w:val="en-GB"/>
        </w:rPr>
        <w:t>CoverageDetail</w:t>
      </w:r>
      <w:proofErr w:type="spellEnd"/>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proofErr w:type="spellStart"/>
      <w:r w:rsidRPr="000404E1">
        <w:rPr>
          <w:i/>
          <w:iCs/>
          <w:lang w:val="en-GB"/>
        </w:rPr>
        <w:t>ligging</w:t>
      </w:r>
      <w:proofErr w:type="spellEnd"/>
      <w:r w:rsidRPr="00FA78C2">
        <w:rPr>
          <w:lang w:val="en-GB"/>
        </w:rPr>
        <w:t xml:space="preserve"> element of </w:t>
      </w:r>
      <w:proofErr w:type="spellStart"/>
      <w:r w:rsidRPr="000404E1">
        <w:rPr>
          <w:i/>
          <w:iCs/>
          <w:lang w:val="en-GB"/>
        </w:rPr>
        <w:t>RelatieveDiepte</w:t>
      </w:r>
      <w:proofErr w:type="spellEnd"/>
      <w:r w:rsidRPr="00FA78C2">
        <w:rPr>
          <w:lang w:val="en-GB"/>
        </w:rPr>
        <w:t xml:space="preserve"> and </w:t>
      </w:r>
      <w:proofErr w:type="spellStart"/>
      <w:r w:rsidRPr="000404E1">
        <w:rPr>
          <w:i/>
          <w:iCs/>
          <w:lang w:val="en-GB"/>
        </w:rPr>
        <w:t>TAWDiepte</w:t>
      </w:r>
      <w:proofErr w:type="spellEnd"/>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rsidP="008F7925">
      <w:pPr>
        <w:pStyle w:val="Heading2"/>
        <w:rPr>
          <w:lang w:val="en-GB"/>
        </w:rPr>
      </w:pPr>
      <w:bookmarkStart w:id="62" w:name="_Toc178340987"/>
      <w:r w:rsidRPr="00FA78C2">
        <w:rPr>
          <w:lang w:val="en-GB"/>
        </w:rPr>
        <w:lastRenderedPageBreak/>
        <w:t>Overview</w:t>
      </w:r>
      <w:bookmarkEnd w:id="62"/>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00B65EC7" w:rsidRPr="00FA78C2">
        <w:rPr>
          <w:i/>
          <w:iCs/>
          <w:lang w:val="en-GB"/>
        </w:rPr>
        <w:t>DepthDetail</w:t>
      </w:r>
      <w:proofErr w:type="spellEnd"/>
      <w:r w:rsidR="00B65EC7" w:rsidRPr="00FA78C2">
        <w:rPr>
          <w:i/>
          <w:iCs/>
          <w:lang w:val="en-GB"/>
        </w:rPr>
        <w:t xml:space="preserve"> and </w:t>
      </w:r>
      <w:proofErr w:type="spellStart"/>
      <w:r w:rsidR="00B65EC7" w:rsidRPr="00FA78C2">
        <w:rPr>
          <w:i/>
          <w:iCs/>
          <w:lang w:val="en-GB"/>
        </w:rPr>
        <w:t>CoverageDetail</w:t>
      </w:r>
      <w:proofErr w:type="spellEnd"/>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proofErr w:type="spellStart"/>
      <w:r w:rsidR="00B65EC7" w:rsidRPr="00296117">
        <w:rPr>
          <w:i/>
          <w:iCs/>
          <w:lang w:val="en-GB"/>
        </w:rPr>
        <w:t>RelatieveDiepte</w:t>
      </w:r>
      <w:proofErr w:type="spellEnd"/>
      <w:r w:rsidR="00B65EC7" w:rsidRPr="00FA78C2">
        <w:rPr>
          <w:lang w:val="en-GB"/>
        </w:rPr>
        <w:t xml:space="preserve"> and </w:t>
      </w:r>
      <w:proofErr w:type="spellStart"/>
      <w:r w:rsidR="00B65EC7" w:rsidRPr="00296117">
        <w:rPr>
          <w:i/>
          <w:iCs/>
          <w:lang w:val="en-GB"/>
        </w:rPr>
        <w:t>TAWDiepte</w:t>
      </w:r>
      <w:proofErr w:type="spellEnd"/>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rsidP="00593347">
            <w:pPr>
              <w:rPr>
                <w:b/>
                <w:bCs/>
                <w:lang w:val="en-GB"/>
              </w:rPr>
            </w:pPr>
            <w:r w:rsidRPr="00FA78C2">
              <w:rPr>
                <w:b/>
                <w:bCs/>
                <w:lang w:val="en-GB"/>
              </w:rPr>
              <w:t>IMKL 2.3</w:t>
            </w:r>
          </w:p>
        </w:tc>
        <w:tc>
          <w:tcPr>
            <w:tcW w:w="2778" w:type="dxa"/>
          </w:tcPr>
          <w:p w14:paraId="4E7E8233" w14:textId="77777777" w:rsidR="008858E9" w:rsidRPr="00FA78C2" w:rsidRDefault="008858E9" w:rsidP="00593347">
            <w:pPr>
              <w:rPr>
                <w:b/>
                <w:bCs/>
                <w:lang w:val="en-GB"/>
              </w:rPr>
            </w:pPr>
            <w:r w:rsidRPr="00FA78C2">
              <w:rPr>
                <w:b/>
                <w:bCs/>
                <w:lang w:val="en-GB"/>
              </w:rPr>
              <w:t>IMKL 3</w:t>
            </w:r>
          </w:p>
        </w:tc>
        <w:tc>
          <w:tcPr>
            <w:tcW w:w="2568" w:type="dxa"/>
          </w:tcPr>
          <w:p w14:paraId="6655C913" w14:textId="77777777" w:rsidR="008858E9" w:rsidRPr="00FA78C2" w:rsidRDefault="008858E9" w:rsidP="00593347">
            <w:pPr>
              <w:rPr>
                <w:b/>
                <w:bCs/>
                <w:lang w:val="en-GB"/>
              </w:rPr>
            </w:pPr>
            <w:r w:rsidRPr="00FA78C2">
              <w:rPr>
                <w:b/>
                <w:bCs/>
                <w:lang w:val="en-GB"/>
              </w:rPr>
              <w:t>Description</w:t>
            </w:r>
          </w:p>
        </w:tc>
      </w:tr>
      <w:tr w:rsidR="008858E9" w:rsidRPr="00900615" w14:paraId="4D17D409" w14:textId="77777777" w:rsidTr="00593347">
        <w:tc>
          <w:tcPr>
            <w:tcW w:w="3714" w:type="dxa"/>
          </w:tcPr>
          <w:p w14:paraId="6BB7F24B" w14:textId="7D4A15DC" w:rsidR="008858E9" w:rsidRPr="00FA78C2" w:rsidRDefault="001453FD" w:rsidP="00593347">
            <w:pPr>
              <w:rPr>
                <w:lang w:val="en-GB"/>
              </w:rPr>
            </w:pPr>
            <w:proofErr w:type="spellStart"/>
            <w:r w:rsidRPr="00FA78C2">
              <w:rPr>
                <w:lang w:val="en-GB"/>
              </w:rPr>
              <w:t>diepteNauwkeurigheid</w:t>
            </w:r>
            <w:proofErr w:type="spellEnd"/>
          </w:p>
        </w:tc>
        <w:tc>
          <w:tcPr>
            <w:tcW w:w="2778" w:type="dxa"/>
          </w:tcPr>
          <w:p w14:paraId="0AD722A8" w14:textId="6D03DA17" w:rsidR="008858E9" w:rsidRPr="00FA78C2" w:rsidRDefault="001453FD" w:rsidP="00593347">
            <w:pPr>
              <w:rPr>
                <w:lang w:val="en-GB"/>
              </w:rPr>
            </w:pPr>
            <w:proofErr w:type="spellStart"/>
            <w:r w:rsidRPr="00FA78C2">
              <w:rPr>
                <w:lang w:val="en-GB"/>
              </w:rPr>
              <w:t>verticalPositionSurvey</w:t>
            </w:r>
            <w:proofErr w:type="spellEnd"/>
          </w:p>
        </w:tc>
        <w:tc>
          <w:tcPr>
            <w:tcW w:w="2568" w:type="dxa"/>
          </w:tcPr>
          <w:p w14:paraId="7A5940CC" w14:textId="42244BA3" w:rsidR="008858E9"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E9271C" w:rsidRPr="00FA78C2">
              <w:rPr>
                <w:lang w:val="en-GB"/>
              </w:rPr>
              <w:t>verticalPositionSurvey</w:t>
            </w:r>
            <w:proofErr w:type="spellEnd"/>
            <w:r>
              <w:rPr>
                <w:lang w:val="en-GB"/>
              </w:rPr>
              <w:fldChar w:fldCharType="end"/>
            </w:r>
          </w:p>
        </w:tc>
      </w:tr>
      <w:tr w:rsidR="001453FD" w:rsidRPr="00900615" w14:paraId="1032F4B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rsidP="00593347">
            <w:pPr>
              <w:rPr>
                <w:lang w:val="en-GB"/>
              </w:rPr>
            </w:pPr>
            <w:proofErr w:type="spellStart"/>
            <w:r w:rsidRPr="00FA78C2">
              <w:rPr>
                <w:lang w:val="en-GB"/>
              </w:rPr>
              <w:t>dieptePeil</w:t>
            </w:r>
            <w:proofErr w:type="spellEnd"/>
          </w:p>
        </w:tc>
        <w:tc>
          <w:tcPr>
            <w:tcW w:w="2778" w:type="dxa"/>
          </w:tcPr>
          <w:p w14:paraId="070C64DD" w14:textId="13AC5D18" w:rsidR="001453FD" w:rsidRPr="00FA78C2" w:rsidRDefault="001453FD" w:rsidP="00593347">
            <w:pPr>
              <w:rPr>
                <w:lang w:val="en-GB"/>
              </w:rPr>
            </w:pPr>
            <w:r w:rsidRPr="00FA78C2">
              <w:rPr>
                <w:lang w:val="en-GB"/>
              </w:rPr>
              <w:t xml:space="preserve">depth, height or </w:t>
            </w:r>
            <w:proofErr w:type="spellStart"/>
            <w:r w:rsidRPr="00FA78C2">
              <w:rPr>
                <w:lang w:val="en-GB"/>
              </w:rPr>
              <w:t>verticalPosition</w:t>
            </w:r>
            <w:proofErr w:type="spellEnd"/>
          </w:p>
        </w:tc>
        <w:tc>
          <w:tcPr>
            <w:tcW w:w="2568" w:type="dxa"/>
          </w:tcPr>
          <w:p w14:paraId="01861727" w14:textId="67D41D52"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E9271C" w:rsidRPr="00FA78C2">
              <w:rPr>
                <w:lang w:val="en-GB"/>
              </w:rPr>
              <w:t xml:space="preserve">depth, height and </w:t>
            </w:r>
            <w:proofErr w:type="spellStart"/>
            <w:r w:rsidR="00E9271C" w:rsidRPr="00FA78C2">
              <w:rPr>
                <w:lang w:val="en-GB"/>
              </w:rPr>
              <w:t>verticalPosition</w:t>
            </w:r>
            <w:proofErr w:type="spellEnd"/>
            <w:r>
              <w:rPr>
                <w:lang w:val="en-GB"/>
              </w:rPr>
              <w:fldChar w:fldCharType="end"/>
            </w:r>
          </w:p>
        </w:tc>
      </w:tr>
      <w:tr w:rsidR="001453FD" w:rsidRPr="00900615" w14:paraId="6B619977" w14:textId="77777777" w:rsidTr="00593347">
        <w:tc>
          <w:tcPr>
            <w:tcW w:w="3714" w:type="dxa"/>
          </w:tcPr>
          <w:p w14:paraId="0A956987" w14:textId="21F440A4" w:rsidR="001453FD" w:rsidRPr="00FA78C2" w:rsidRDefault="001453FD" w:rsidP="00593347">
            <w:pPr>
              <w:rPr>
                <w:lang w:val="en-GB"/>
              </w:rPr>
            </w:pPr>
            <w:proofErr w:type="spellStart"/>
            <w:r w:rsidRPr="00FA78C2">
              <w:rPr>
                <w:lang w:val="en-GB"/>
              </w:rPr>
              <w:t>datumOpmetingDieptePeil</w:t>
            </w:r>
            <w:proofErr w:type="spellEnd"/>
          </w:p>
        </w:tc>
        <w:tc>
          <w:tcPr>
            <w:tcW w:w="2778" w:type="dxa"/>
          </w:tcPr>
          <w:p w14:paraId="20FE0C8D" w14:textId="7FF078E4" w:rsidR="001453FD" w:rsidRPr="00FA78C2" w:rsidRDefault="001453FD" w:rsidP="00593347">
            <w:pPr>
              <w:rPr>
                <w:lang w:val="en-GB"/>
              </w:rPr>
            </w:pPr>
            <w:proofErr w:type="spellStart"/>
            <w:r w:rsidRPr="00FA78C2">
              <w:rPr>
                <w:lang w:val="en-GB"/>
              </w:rPr>
              <w:t>verticalPositionSurvey</w:t>
            </w:r>
            <w:proofErr w:type="spellEnd"/>
          </w:p>
        </w:tc>
        <w:tc>
          <w:tcPr>
            <w:tcW w:w="2568" w:type="dxa"/>
          </w:tcPr>
          <w:p w14:paraId="4D345304" w14:textId="2111FA66"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proofErr w:type="spellStart"/>
            <w:r w:rsidR="00E9271C" w:rsidRPr="00FA78C2">
              <w:rPr>
                <w:lang w:val="en-GB"/>
              </w:rPr>
              <w:t>verticalPositionSurvey</w:t>
            </w:r>
            <w:proofErr w:type="spellEnd"/>
            <w:r>
              <w:rPr>
                <w:lang w:val="en-GB"/>
              </w:rPr>
              <w:fldChar w:fldCharType="end"/>
            </w:r>
          </w:p>
        </w:tc>
      </w:tr>
      <w:tr w:rsidR="001453FD" w:rsidRPr="00900615" w14:paraId="39FD56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rsidP="00593347">
            <w:pPr>
              <w:rPr>
                <w:lang w:val="en-GB"/>
              </w:rPr>
            </w:pPr>
            <w:proofErr w:type="spellStart"/>
            <w:r w:rsidRPr="00FA78C2">
              <w:rPr>
                <w:lang w:val="en-GB"/>
              </w:rPr>
              <w:t>ligging</w:t>
            </w:r>
            <w:proofErr w:type="spellEnd"/>
          </w:p>
        </w:tc>
        <w:tc>
          <w:tcPr>
            <w:tcW w:w="2778" w:type="dxa"/>
          </w:tcPr>
          <w:p w14:paraId="61F25254" w14:textId="46DC1476" w:rsidR="001453FD" w:rsidRPr="00FA78C2" w:rsidRDefault="001453FD" w:rsidP="00593347">
            <w:pPr>
              <w:rPr>
                <w:lang w:val="en-GB"/>
              </w:rPr>
            </w:pPr>
            <w:r w:rsidRPr="00FA78C2">
              <w:rPr>
                <w:lang w:val="en-GB"/>
              </w:rPr>
              <w:t>location</w:t>
            </w:r>
          </w:p>
        </w:tc>
        <w:tc>
          <w:tcPr>
            <w:tcW w:w="2568" w:type="dxa"/>
          </w:tcPr>
          <w:p w14:paraId="55F1F012" w14:textId="77777777" w:rsidR="001453FD" w:rsidRDefault="00877183" w:rsidP="00593347">
            <w:pPr>
              <w:rPr>
                <w:lang w:val="en-GB"/>
              </w:rPr>
            </w:pPr>
            <w:r>
              <w:rPr>
                <w:lang w:val="en-GB"/>
              </w:rPr>
              <w:t>Renamed</w:t>
            </w:r>
          </w:p>
          <w:p w14:paraId="284D5688" w14:textId="16B449F0" w:rsidR="009959E0" w:rsidRPr="00FA78C2" w:rsidRDefault="009959E0" w:rsidP="00593347">
            <w:pPr>
              <w:rPr>
                <w:lang w:val="en-GB"/>
              </w:rPr>
            </w:pPr>
            <w:r>
              <w:rPr>
                <w:lang w:val="en-GB"/>
              </w:rPr>
              <w:t xml:space="preserve">Only applicable for </w:t>
            </w:r>
            <w:proofErr w:type="spellStart"/>
            <w:r>
              <w:rPr>
                <w:lang w:val="en-GB"/>
              </w:rPr>
              <w:t>CoverageDetail</w:t>
            </w:r>
            <w:proofErr w:type="spellEnd"/>
          </w:p>
        </w:tc>
      </w:tr>
      <w:tr w:rsidR="00F71285" w:rsidRPr="00900615" w14:paraId="2B3A0953" w14:textId="77777777" w:rsidTr="00593347">
        <w:tc>
          <w:tcPr>
            <w:tcW w:w="3714" w:type="dxa"/>
          </w:tcPr>
          <w:p w14:paraId="5A5BBF36" w14:textId="71A60A49" w:rsidR="00F71285" w:rsidRPr="00FA78C2" w:rsidRDefault="00F71285" w:rsidP="00593347">
            <w:pPr>
              <w:rPr>
                <w:lang w:val="en-GB"/>
              </w:rPr>
            </w:pPr>
            <w:r>
              <w:rPr>
                <w:lang w:val="en-GB"/>
              </w:rPr>
              <w:t>/</w:t>
            </w:r>
          </w:p>
        </w:tc>
        <w:tc>
          <w:tcPr>
            <w:tcW w:w="2778" w:type="dxa"/>
          </w:tcPr>
          <w:p w14:paraId="0CC363D2" w14:textId="32FF13D0" w:rsidR="00F71285" w:rsidRPr="00FA78C2" w:rsidRDefault="00F71285" w:rsidP="00593347">
            <w:pPr>
              <w:rPr>
                <w:lang w:val="en-GB"/>
              </w:rPr>
            </w:pPr>
            <w:proofErr w:type="spellStart"/>
            <w:r>
              <w:rPr>
                <w:lang w:val="en-GB"/>
              </w:rPr>
              <w:t>locationSurvey</w:t>
            </w:r>
            <w:proofErr w:type="spellEnd"/>
          </w:p>
        </w:tc>
        <w:tc>
          <w:tcPr>
            <w:tcW w:w="2568" w:type="dxa"/>
          </w:tcPr>
          <w:p w14:paraId="3CB1758D" w14:textId="77777777" w:rsidR="00F71285" w:rsidRDefault="00F71285" w:rsidP="00593347">
            <w:pPr>
              <w:rPr>
                <w:lang w:val="en-GB"/>
              </w:rPr>
            </w:pPr>
            <w:r>
              <w:rPr>
                <w:lang w:val="en-GB"/>
              </w:rPr>
              <w:t>New</w:t>
            </w:r>
          </w:p>
          <w:p w14:paraId="3ED923AA" w14:textId="77FBB2E7" w:rsidR="00F71285" w:rsidRDefault="00F71285" w:rsidP="00593347">
            <w:pPr>
              <w:rPr>
                <w:lang w:val="en-GB"/>
              </w:rPr>
            </w:pPr>
            <w:r>
              <w:rPr>
                <w:lang w:val="en-GB"/>
              </w:rPr>
              <w:t xml:space="preserve">Only applicable for </w:t>
            </w:r>
            <w:proofErr w:type="spellStart"/>
            <w:r>
              <w:rPr>
                <w:lang w:val="en-GB"/>
              </w:rPr>
              <w:t>CoverageDetail</w:t>
            </w:r>
            <w:proofErr w:type="spellEnd"/>
          </w:p>
        </w:tc>
      </w:tr>
      <w:tr w:rsidR="001453FD" w:rsidRPr="00900615" w14:paraId="004AF89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135C6FE" w14:textId="58E2DF8C" w:rsidR="001453FD" w:rsidRPr="00FA78C2" w:rsidRDefault="001453FD" w:rsidP="00593347">
            <w:pPr>
              <w:rPr>
                <w:lang w:val="en-GB"/>
              </w:rPr>
            </w:pPr>
            <w:proofErr w:type="spellStart"/>
            <w:r w:rsidRPr="00FA78C2">
              <w:rPr>
                <w:lang w:val="en-GB"/>
              </w:rPr>
              <w:t>heeftKabelOfLeiding</w:t>
            </w:r>
            <w:proofErr w:type="spellEnd"/>
          </w:p>
        </w:tc>
        <w:tc>
          <w:tcPr>
            <w:tcW w:w="2778" w:type="dxa"/>
          </w:tcPr>
          <w:p w14:paraId="571FAF0D" w14:textId="22E6B6CA" w:rsidR="001453FD" w:rsidRPr="00FA78C2" w:rsidRDefault="001453FD" w:rsidP="00593347">
            <w:pPr>
              <w:rPr>
                <w:lang w:val="en-GB"/>
              </w:rPr>
            </w:pPr>
            <w:r w:rsidRPr="00FA78C2">
              <w:rPr>
                <w:lang w:val="en-GB"/>
              </w:rPr>
              <w:t>on</w:t>
            </w:r>
          </w:p>
        </w:tc>
        <w:tc>
          <w:tcPr>
            <w:tcW w:w="2568" w:type="dxa"/>
          </w:tcPr>
          <w:p w14:paraId="16693675" w14:textId="77777777" w:rsidR="001453FD" w:rsidRDefault="00877183" w:rsidP="00593347">
            <w:pPr>
              <w:rPr>
                <w:lang w:val="en-GB"/>
              </w:rPr>
            </w:pPr>
            <w:r>
              <w:rPr>
                <w:lang w:val="en-GB"/>
              </w:rPr>
              <w:t>Renamed</w:t>
            </w:r>
          </w:p>
          <w:p w14:paraId="758B6913" w14:textId="322F02B6"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E9271C" w:rsidRPr="00FA78C2">
              <w:rPr>
                <w:lang w:val="en-GB"/>
              </w:rPr>
              <w:t>Associations</w:t>
            </w:r>
            <w:r>
              <w:rPr>
                <w:lang w:val="en-GB"/>
              </w:rPr>
              <w:fldChar w:fldCharType="end"/>
            </w:r>
          </w:p>
        </w:tc>
      </w:tr>
      <w:tr w:rsidR="001453FD" w:rsidRPr="00900615" w14:paraId="0FDB7E3A" w14:textId="77777777" w:rsidTr="00593347">
        <w:tc>
          <w:tcPr>
            <w:tcW w:w="3714" w:type="dxa"/>
          </w:tcPr>
          <w:p w14:paraId="5836FC4F" w14:textId="17E58343" w:rsidR="001453FD" w:rsidRPr="00FA78C2" w:rsidRDefault="001453FD" w:rsidP="00593347">
            <w:pPr>
              <w:rPr>
                <w:lang w:val="en-GB"/>
              </w:rPr>
            </w:pPr>
            <w:proofErr w:type="spellStart"/>
            <w:r w:rsidRPr="00FA78C2">
              <w:rPr>
                <w:lang w:val="en-GB"/>
              </w:rPr>
              <w:t>heeftLeidingElement</w:t>
            </w:r>
            <w:proofErr w:type="spellEnd"/>
          </w:p>
        </w:tc>
        <w:tc>
          <w:tcPr>
            <w:tcW w:w="2778" w:type="dxa"/>
          </w:tcPr>
          <w:p w14:paraId="507A37BE" w14:textId="36AFBE43" w:rsidR="001453FD" w:rsidRPr="00FA78C2" w:rsidRDefault="001453FD" w:rsidP="00593347">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724422E1"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E9271C" w:rsidRPr="00FA78C2">
              <w:rPr>
                <w:lang w:val="en-GB"/>
              </w:rPr>
              <w:t>Associations</w:t>
            </w:r>
            <w:r>
              <w:rPr>
                <w:lang w:val="en-GB"/>
              </w:rPr>
              <w:fldChar w:fldCharType="end"/>
            </w:r>
          </w:p>
        </w:tc>
      </w:tr>
      <w:tr w:rsidR="001453FD" w:rsidRPr="00900615" w14:paraId="48442C6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E9FB18" w14:textId="4D0DC42E" w:rsidR="001453FD" w:rsidRPr="00FA78C2" w:rsidRDefault="001453FD" w:rsidP="00593347">
            <w:pPr>
              <w:rPr>
                <w:lang w:val="en-GB"/>
              </w:rPr>
            </w:pPr>
            <w:proofErr w:type="spellStart"/>
            <w:r w:rsidRPr="00FA78C2">
              <w:rPr>
                <w:lang w:val="en-GB"/>
              </w:rPr>
              <w:t>heeftContainerLeidingElement</w:t>
            </w:r>
            <w:proofErr w:type="spellEnd"/>
          </w:p>
        </w:tc>
        <w:tc>
          <w:tcPr>
            <w:tcW w:w="2778" w:type="dxa"/>
          </w:tcPr>
          <w:p w14:paraId="4C52945F" w14:textId="4ABDCA07" w:rsidR="001453FD" w:rsidRPr="00FA78C2" w:rsidRDefault="001453FD" w:rsidP="00593347">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52D90311"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E9271C" w:rsidRPr="00FA78C2">
              <w:rPr>
                <w:lang w:val="en-GB"/>
              </w:rPr>
              <w:t>Associations</w:t>
            </w:r>
            <w:r>
              <w:rPr>
                <w:lang w:val="en-GB"/>
              </w:rPr>
              <w:fldChar w:fldCharType="end"/>
            </w:r>
          </w:p>
        </w:tc>
      </w:tr>
      <w:tr w:rsidR="001453FD" w:rsidRPr="00900615" w14:paraId="256330BF" w14:textId="77777777" w:rsidTr="00593347">
        <w:tc>
          <w:tcPr>
            <w:tcW w:w="3714" w:type="dxa"/>
          </w:tcPr>
          <w:p w14:paraId="7B537223" w14:textId="1770979E" w:rsidR="001453FD" w:rsidRPr="00FA78C2" w:rsidRDefault="001453FD" w:rsidP="00593347">
            <w:pPr>
              <w:rPr>
                <w:lang w:val="en-GB"/>
              </w:rPr>
            </w:pPr>
            <w:proofErr w:type="spellStart"/>
            <w:r w:rsidRPr="00FA78C2">
              <w:rPr>
                <w:lang w:val="en-GB"/>
              </w:rPr>
              <w:t>heeftKabelEnLeidingContainer</w:t>
            </w:r>
            <w:proofErr w:type="spellEnd"/>
          </w:p>
        </w:tc>
        <w:tc>
          <w:tcPr>
            <w:tcW w:w="2778" w:type="dxa"/>
          </w:tcPr>
          <w:p w14:paraId="4B4EB4D5" w14:textId="64229663" w:rsidR="001453FD" w:rsidRPr="00FA78C2" w:rsidRDefault="001453FD" w:rsidP="00593347">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3313CF2B"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E9271C" w:rsidRPr="00FA78C2">
              <w:rPr>
                <w:lang w:val="en-GB"/>
              </w:rPr>
              <w:t>Associations</w:t>
            </w:r>
            <w:r>
              <w:rPr>
                <w:lang w:val="en-GB"/>
              </w:rPr>
              <w:fldChar w:fldCharType="end"/>
            </w:r>
          </w:p>
        </w:tc>
      </w:tr>
      <w:tr w:rsidR="001453FD" w:rsidRPr="00900615" w14:paraId="6FD8D75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5883F5" w14:textId="254244A7" w:rsidR="001453FD" w:rsidRPr="00FA78C2" w:rsidRDefault="001453FD" w:rsidP="00593347">
            <w:pPr>
              <w:rPr>
                <w:lang w:val="en-GB"/>
              </w:rPr>
            </w:pPr>
            <w:proofErr w:type="spellStart"/>
            <w:r w:rsidRPr="00FA78C2">
              <w:rPr>
                <w:lang w:val="en-GB"/>
              </w:rPr>
              <w:t>heeftUtilityNetwork</w:t>
            </w:r>
            <w:proofErr w:type="spellEnd"/>
          </w:p>
        </w:tc>
        <w:tc>
          <w:tcPr>
            <w:tcW w:w="2778" w:type="dxa"/>
          </w:tcPr>
          <w:p w14:paraId="6ACB46F2" w14:textId="07FF30DD" w:rsidR="001453FD" w:rsidRPr="00FA78C2" w:rsidRDefault="001453FD" w:rsidP="00593347">
            <w:pPr>
              <w:rPr>
                <w:lang w:val="en-GB"/>
              </w:rPr>
            </w:pPr>
            <w:r w:rsidRPr="00FA78C2">
              <w:rPr>
                <w:lang w:val="en-GB"/>
              </w:rPr>
              <w:t>/</w:t>
            </w:r>
          </w:p>
        </w:tc>
        <w:tc>
          <w:tcPr>
            <w:tcW w:w="2568" w:type="dxa"/>
          </w:tcPr>
          <w:p w14:paraId="09A39750" w14:textId="77777777" w:rsidR="001453FD" w:rsidRDefault="001453FD" w:rsidP="00593347">
            <w:pPr>
              <w:rPr>
                <w:lang w:val="en-GB"/>
              </w:rPr>
            </w:pPr>
            <w:r w:rsidRPr="00FA78C2">
              <w:rPr>
                <w:lang w:val="en-GB"/>
              </w:rPr>
              <w:t>Removed</w:t>
            </w:r>
          </w:p>
          <w:p w14:paraId="136DA17C" w14:textId="3AF0DCBD"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E9271C" w:rsidRPr="00FA78C2">
              <w:rPr>
                <w:lang w:val="en-GB"/>
              </w:rPr>
              <w:t>Associations</w:t>
            </w:r>
            <w:r>
              <w:rPr>
                <w:lang w:val="en-GB"/>
              </w:rPr>
              <w:fldChar w:fldCharType="end"/>
            </w:r>
          </w:p>
        </w:tc>
      </w:tr>
      <w:tr w:rsidR="00407BE6" w:rsidRPr="00900615" w14:paraId="3E8BF12A" w14:textId="77777777" w:rsidTr="00593347">
        <w:tc>
          <w:tcPr>
            <w:tcW w:w="3714" w:type="dxa"/>
          </w:tcPr>
          <w:p w14:paraId="504B2A6A" w14:textId="00190F80" w:rsidR="00407BE6" w:rsidRPr="00FA78C2" w:rsidRDefault="00407BE6" w:rsidP="00593347">
            <w:pPr>
              <w:rPr>
                <w:lang w:val="en-GB"/>
              </w:rPr>
            </w:pPr>
            <w:proofErr w:type="spellStart"/>
            <w:r w:rsidRPr="00FA78C2">
              <w:rPr>
                <w:lang w:val="en-GB"/>
              </w:rPr>
              <w:t>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6EA71785" w14:textId="7A046DBF"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w:t>
            </w:r>
            <w:proofErr w:type="spellEnd"/>
          </w:p>
        </w:tc>
        <w:tc>
          <w:tcPr>
            <w:tcW w:w="2568" w:type="dxa"/>
          </w:tcPr>
          <w:p w14:paraId="1B3E428E" w14:textId="4D6F47DE"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E9271C" w:rsidRPr="00FA78C2">
              <w:rPr>
                <w:lang w:val="en-GB"/>
              </w:rPr>
              <w:t>referenceSurface</w:t>
            </w:r>
            <w:proofErr w:type="spellEnd"/>
            <w:r>
              <w:rPr>
                <w:lang w:val="en-GB"/>
              </w:rPr>
              <w:fldChar w:fldCharType="end"/>
            </w:r>
          </w:p>
        </w:tc>
      </w:tr>
      <w:tr w:rsidR="00407BE6" w:rsidRPr="00900615" w14:paraId="0E5848B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781734" w14:textId="76C564E8" w:rsidR="00407BE6" w:rsidRPr="00FA78C2" w:rsidRDefault="00407BE6" w:rsidP="00593347">
            <w:pPr>
              <w:rPr>
                <w:lang w:val="en-GB"/>
              </w:rPr>
            </w:pPr>
            <w:proofErr w:type="spellStart"/>
            <w:r w:rsidRPr="00FA78C2">
              <w:rPr>
                <w:lang w:val="en-GB"/>
              </w:rPr>
              <w:lastRenderedPageBreak/>
              <w:t>datumOpmetingMaaiveldPeil</w:t>
            </w:r>
            <w:proofErr w:type="spellEnd"/>
            <w:r w:rsidRPr="00FA78C2">
              <w:rPr>
                <w:lang w:val="en-GB"/>
              </w:rPr>
              <w:t xml:space="preserve"> (</w:t>
            </w:r>
            <w:proofErr w:type="spellStart"/>
            <w:r w:rsidRPr="00FA78C2">
              <w:rPr>
                <w:lang w:val="en-GB"/>
              </w:rPr>
              <w:t>TAWDiepte</w:t>
            </w:r>
            <w:proofErr w:type="spellEnd"/>
            <w:r w:rsidRPr="00FA78C2">
              <w:rPr>
                <w:lang w:val="en-GB"/>
              </w:rPr>
              <w:t>)</w:t>
            </w:r>
          </w:p>
        </w:tc>
        <w:tc>
          <w:tcPr>
            <w:tcW w:w="2778" w:type="dxa"/>
          </w:tcPr>
          <w:p w14:paraId="3B1EE3A2" w14:textId="34217548" w:rsidR="00407BE6" w:rsidRPr="00FA78C2" w:rsidRDefault="00407BE6" w:rsidP="00593347">
            <w:pPr>
              <w:rPr>
                <w:lang w:val="en-GB"/>
              </w:rPr>
            </w:pPr>
            <w:proofErr w:type="spellStart"/>
            <w:r w:rsidRPr="00FA78C2">
              <w:rPr>
                <w:lang w:val="en-GB"/>
              </w:rPr>
              <w:t>referenceSurface</w:t>
            </w:r>
            <w:proofErr w:type="spellEnd"/>
            <w:r w:rsidRPr="00FA78C2">
              <w:rPr>
                <w:lang w:val="en-GB"/>
              </w:rPr>
              <w:t xml:space="preserve"> &gt; </w:t>
            </w:r>
            <w:proofErr w:type="spellStart"/>
            <w:r w:rsidRPr="00FA78C2">
              <w:rPr>
                <w:lang w:val="en-GB"/>
              </w:rPr>
              <w:t>verticalPositionSurvey</w:t>
            </w:r>
            <w:proofErr w:type="spellEnd"/>
          </w:p>
        </w:tc>
        <w:tc>
          <w:tcPr>
            <w:tcW w:w="2568" w:type="dxa"/>
          </w:tcPr>
          <w:p w14:paraId="2B0F8B1B" w14:textId="7630AD6F"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proofErr w:type="spellStart"/>
            <w:r w:rsidR="00E9271C" w:rsidRPr="00FA78C2">
              <w:rPr>
                <w:lang w:val="en-GB"/>
              </w:rPr>
              <w:t>referenceSurface</w:t>
            </w:r>
            <w:proofErr w:type="spellEnd"/>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3" w:name="_Ref172276396"/>
      <w:bookmarkStart w:id="64" w:name="_Toc178340988"/>
      <w:r w:rsidRPr="00FA78C2">
        <w:rPr>
          <w:lang w:val="en-GB"/>
        </w:rPr>
        <w:t xml:space="preserve">depth, height and </w:t>
      </w:r>
      <w:proofErr w:type="spellStart"/>
      <w:r w:rsidRPr="00FA78C2">
        <w:rPr>
          <w:lang w:val="en-GB"/>
        </w:rPr>
        <w:t>verticalPosition</w:t>
      </w:r>
      <w:bookmarkEnd w:id="63"/>
      <w:bookmarkEnd w:id="64"/>
      <w:proofErr w:type="spellEnd"/>
    </w:p>
    <w:p w14:paraId="40273986" w14:textId="1D59EACB" w:rsidR="001453FD" w:rsidRPr="00FA78C2" w:rsidRDefault="00772331" w:rsidP="001453FD">
      <w:pPr>
        <w:rPr>
          <w:lang w:val="en-GB"/>
        </w:rPr>
      </w:pPr>
      <w:r w:rsidRPr="00FA78C2">
        <w:rPr>
          <w:lang w:val="en-GB"/>
        </w:rPr>
        <w:t xml:space="preserve">Every </w:t>
      </w:r>
      <w:proofErr w:type="spellStart"/>
      <w:r w:rsidRPr="00A97411">
        <w:rPr>
          <w:i/>
          <w:iCs/>
          <w:lang w:val="en-GB"/>
        </w:rPr>
        <w:t>DepthDetail</w:t>
      </w:r>
      <w:proofErr w:type="spellEnd"/>
      <w:r w:rsidRPr="00FA78C2">
        <w:rPr>
          <w:lang w:val="en-GB"/>
        </w:rPr>
        <w:t xml:space="preserve"> or </w:t>
      </w:r>
      <w:proofErr w:type="spellStart"/>
      <w:r w:rsidRPr="00A97411">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2B6B688A"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proofErr w:type="spellStart"/>
      <w:r w:rsidRPr="00D02B79">
        <w:rPr>
          <w:i/>
          <w:iCs/>
          <w:lang w:val="en-GB"/>
        </w:rPr>
        <w:t>dieptePeil</w:t>
      </w:r>
      <w:proofErr w:type="spellEnd"/>
      <w:r w:rsidRPr="00FA78C2">
        <w:rPr>
          <w:lang w:val="en-GB"/>
        </w:rPr>
        <w:t xml:space="preserve"> element of the </w:t>
      </w:r>
      <w:proofErr w:type="spellStart"/>
      <w:r w:rsidRPr="00D02B79">
        <w:rPr>
          <w:i/>
          <w:iCs/>
          <w:lang w:val="en-GB"/>
        </w:rPr>
        <w:t>RelatieveDiepte</w:t>
      </w:r>
      <w:proofErr w:type="spellEnd"/>
      <w:r w:rsidRPr="00FA78C2">
        <w:rPr>
          <w:lang w:val="en-GB"/>
        </w:rPr>
        <w:t xml:space="preserve"> </w:t>
      </w:r>
      <w:r w:rsidR="00E706A8">
        <w:rPr>
          <w:lang w:val="en-GB"/>
        </w:rPr>
        <w:t>entity</w:t>
      </w:r>
      <w:r w:rsidRPr="00FA78C2">
        <w:rPr>
          <w:lang w:val="en-GB"/>
        </w:rPr>
        <w:t>. It represent</w:t>
      </w:r>
      <w:r w:rsidR="00D5661B">
        <w:rPr>
          <w:lang w:val="en-GB"/>
        </w:rPr>
        <w:t>s</w:t>
      </w:r>
      <w:r w:rsidRPr="00FA78C2">
        <w:rPr>
          <w:lang w:val="en-GB"/>
        </w:rPr>
        <w:t xml:space="preserve">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proofErr w:type="spellStart"/>
      <w:r w:rsidRPr="00D02B79">
        <w:rPr>
          <w:b/>
          <w:bCs/>
          <w:lang w:val="en-GB"/>
        </w:rPr>
        <w:t>verticalPosition</w:t>
      </w:r>
      <w:proofErr w:type="spellEnd"/>
      <w:r w:rsidRPr="00D02B79">
        <w:rPr>
          <w:b/>
          <w:bCs/>
          <w:lang w:val="en-GB"/>
        </w:rPr>
        <w:t>:</w:t>
      </w:r>
      <w:r w:rsidRPr="00FA78C2">
        <w:rPr>
          <w:lang w:val="en-GB"/>
        </w:rPr>
        <w:t xml:space="preserve"> The </w:t>
      </w:r>
      <w:proofErr w:type="spellStart"/>
      <w:r w:rsidRPr="00D02B79">
        <w:rPr>
          <w:i/>
          <w:iCs/>
          <w:lang w:val="en-GB"/>
        </w:rPr>
        <w:t>verticalPosition</w:t>
      </w:r>
      <w:proofErr w:type="spellEnd"/>
      <w:r w:rsidRPr="00FA78C2">
        <w:rPr>
          <w:lang w:val="en-GB"/>
        </w:rPr>
        <w:t xml:space="preserve"> element should be used to provide a TAW/DNG level. A</w:t>
      </w:r>
      <w:r w:rsidR="00D26871">
        <w:rPr>
          <w:lang w:val="en-GB"/>
        </w:rPr>
        <w:t>s</w:t>
      </w:r>
      <w:r w:rsidRPr="00FA78C2">
        <w:rPr>
          <w:lang w:val="en-GB"/>
        </w:rPr>
        <w:t xml:space="preserve"> such, a </w:t>
      </w:r>
      <w:proofErr w:type="spellStart"/>
      <w:r w:rsidRPr="00D02B79">
        <w:rPr>
          <w:i/>
          <w:iCs/>
          <w:lang w:val="en-GB"/>
        </w:rPr>
        <w:t>DepthDetail</w:t>
      </w:r>
      <w:proofErr w:type="spellEnd"/>
      <w:r w:rsidRPr="00FA78C2">
        <w:rPr>
          <w:lang w:val="en-GB"/>
        </w:rPr>
        <w:t xml:space="preserve"> or </w:t>
      </w:r>
      <w:proofErr w:type="spellStart"/>
      <w:r w:rsidRPr="00D02B79">
        <w:rPr>
          <w:i/>
          <w:iCs/>
          <w:lang w:val="en-GB"/>
        </w:rPr>
        <w:t>CoverageDetail</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D02B79">
        <w:rPr>
          <w:i/>
          <w:iCs/>
          <w:lang w:val="en-GB"/>
        </w:rPr>
        <w:t>TAWDiepte</w:t>
      </w:r>
      <w:proofErr w:type="spellEnd"/>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proofErr w:type="spellStart"/>
      <w:r w:rsidRPr="001536E2">
        <w:rPr>
          <w:i/>
          <w:iCs/>
          <w:lang w:val="en-GB"/>
        </w:rPr>
        <w:t>srsName</w:t>
      </w:r>
      <w:proofErr w:type="spellEnd"/>
      <w:r w:rsidRPr="00FA78C2">
        <w:rPr>
          <w:lang w:val="en-GB"/>
        </w:rPr>
        <w:t xml:space="preserve"> and </w:t>
      </w:r>
      <w:proofErr w:type="spellStart"/>
      <w:r w:rsidRPr="001536E2">
        <w:rPr>
          <w:i/>
          <w:iCs/>
          <w:lang w:val="en-GB"/>
        </w:rPr>
        <w:t>srsDimension</w:t>
      </w:r>
      <w:proofErr w:type="spellEnd"/>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E809C1" w:rsidRDefault="00772331" w:rsidP="00E809C1">
      <w:pPr>
        <w:jc w:val="center"/>
        <w:rPr>
          <w:u w:val="single"/>
          <w:lang w:val="en-GB"/>
        </w:rPr>
      </w:pPr>
      <w:r w:rsidRPr="00E809C1">
        <w:rPr>
          <w:u w:val="single"/>
          <w:lang w:val="en-GB"/>
        </w:rPr>
        <w:t>Example of depth</w:t>
      </w:r>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900615"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imkl:depth</w:t>
            </w:r>
            <w:proofErr w:type="spellEnd"/>
            <w:r w:rsidRPr="00772331">
              <w:rPr>
                <w:rFonts w:ascii="Consolas" w:eastAsia="Times New Roman" w:hAnsi="Consolas" w:cs="Times New Roman"/>
                <w:color w:val="800000"/>
                <w:sz w:val="18"/>
                <w:szCs w:val="18"/>
                <w:lang w:val="en-GB"/>
              </w:rPr>
              <w:t>&gt;</w:t>
            </w:r>
          </w:p>
        </w:tc>
      </w:tr>
    </w:tbl>
    <w:p w14:paraId="4AF94B93" w14:textId="77777777" w:rsidR="00772331" w:rsidRPr="00FA78C2" w:rsidRDefault="00772331" w:rsidP="00772331">
      <w:pPr>
        <w:rPr>
          <w:lang w:val="en-GB"/>
        </w:rPr>
      </w:pPr>
    </w:p>
    <w:p w14:paraId="0342BC33" w14:textId="2250A81E" w:rsidR="00772331" w:rsidRPr="00E809C1" w:rsidRDefault="00772331" w:rsidP="00E809C1">
      <w:pPr>
        <w:jc w:val="center"/>
        <w:rPr>
          <w:u w:val="single"/>
          <w:lang w:val="en-GB"/>
        </w:rPr>
      </w:pPr>
      <w:r w:rsidRPr="00E809C1">
        <w:rPr>
          <w:u w:val="single"/>
          <w:lang w:val="en-GB"/>
        </w:rPr>
        <w:t>Example of height</w:t>
      </w:r>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900615"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uom</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w:t>
            </w:r>
            <w:proofErr w:type="spellStart"/>
            <w:r w:rsidRPr="00772331">
              <w:rPr>
                <w:rFonts w:ascii="Consolas" w:eastAsia="Times New Roman" w:hAnsi="Consolas" w:cs="Times New Roman"/>
                <w:color w:val="0000FF"/>
                <w:sz w:val="18"/>
                <w:szCs w:val="18"/>
                <w:lang w:val="en-GB"/>
              </w:rPr>
              <w:t>urn:ogc:def:uom:OGC</w:t>
            </w:r>
            <w:proofErr w:type="spellEnd"/>
            <w:r w:rsidRPr="00772331">
              <w:rPr>
                <w:rFonts w:ascii="Consolas" w:eastAsia="Times New Roman" w:hAnsi="Consolas" w:cs="Times New Roman"/>
                <w:color w:val="0000FF"/>
                <w:sz w:val="18"/>
                <w:szCs w:val="18"/>
                <w:lang w:val="en-GB"/>
              </w:rPr>
              <w:t>::cm"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w:t>
            </w:r>
            <w:r w:rsidRPr="00FA78C2">
              <w:rPr>
                <w:rFonts w:ascii="Consolas" w:eastAsia="Times New Roman" w:hAnsi="Consolas" w:cs="Times New Roman"/>
                <w:color w:val="800000"/>
                <w:sz w:val="18"/>
                <w:szCs w:val="18"/>
                <w:lang w:val="en-GB"/>
              </w:rPr>
              <w:t>height</w:t>
            </w:r>
            <w:proofErr w:type="spellEnd"/>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E809C1" w:rsidRDefault="00772331" w:rsidP="00E809C1">
      <w:pPr>
        <w:jc w:val="center"/>
        <w:rPr>
          <w:u w:val="single"/>
          <w:lang w:val="en-GB"/>
        </w:rPr>
      </w:pPr>
      <w:r w:rsidRPr="00E809C1">
        <w:rPr>
          <w:u w:val="single"/>
          <w:lang w:val="en-GB"/>
        </w:rPr>
        <w:t xml:space="preserve">Example of </w:t>
      </w:r>
      <w:proofErr w:type="spellStart"/>
      <w:r w:rsidRPr="00E809C1">
        <w:rPr>
          <w:u w:val="single"/>
          <w:lang w:val="en-GB"/>
        </w:rPr>
        <w:t>verticalPosition</w:t>
      </w:r>
      <w:proofErr w:type="spellEnd"/>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srsName</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w:t>
            </w:r>
            <w:proofErr w:type="spellStart"/>
            <w:r w:rsidRPr="00772331">
              <w:rPr>
                <w:rFonts w:ascii="Consolas" w:eastAsia="Times New Roman" w:hAnsi="Consolas" w:cs="Times New Roman"/>
                <w:color w:val="0000FF"/>
                <w:sz w:val="18"/>
                <w:szCs w:val="18"/>
                <w:lang w:val="en-GB"/>
              </w:rPr>
              <w:t>epsg</w:t>
            </w:r>
            <w:proofErr w:type="spellEnd"/>
            <w:r w:rsidRPr="00772331">
              <w:rPr>
                <w:rFonts w:ascii="Consolas" w:eastAsia="Times New Roman" w:hAnsi="Consolas" w:cs="Times New Roman"/>
                <w:color w:val="0000FF"/>
                <w:sz w:val="18"/>
                <w:szCs w:val="18"/>
                <w:lang w:val="en-GB"/>
              </w:rPr>
              <w:t>/5710/"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proofErr w:type="spellStart"/>
            <w:r w:rsidRPr="00772331">
              <w:rPr>
                <w:rFonts w:ascii="Consolas" w:eastAsia="Times New Roman" w:hAnsi="Consolas" w:cs="Times New Roman"/>
                <w:color w:val="E50000"/>
                <w:sz w:val="18"/>
                <w:szCs w:val="18"/>
                <w:lang w:val="en-GB"/>
              </w:rPr>
              <w:t>srsDimension</w:t>
            </w:r>
            <w:proofErr w:type="spellEnd"/>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w:t>
            </w:r>
            <w:proofErr w:type="spellStart"/>
            <w:r w:rsidRPr="00772331">
              <w:rPr>
                <w:rFonts w:ascii="Consolas" w:eastAsia="Times New Roman" w:hAnsi="Consolas" w:cs="Times New Roman"/>
                <w:color w:val="800000"/>
                <w:sz w:val="18"/>
                <w:szCs w:val="18"/>
                <w:lang w:val="en-GB"/>
              </w:rPr>
              <w:t>imkl:verticalPosition</w:t>
            </w:r>
            <w:proofErr w:type="spellEnd"/>
            <w:r w:rsidRPr="00772331">
              <w:rPr>
                <w:rFonts w:ascii="Consolas" w:eastAsia="Times New Roman" w:hAnsi="Consolas" w:cs="Times New Roman"/>
                <w:color w:val="800000"/>
                <w:sz w:val="18"/>
                <w:szCs w:val="18"/>
                <w:lang w:val="en-GB"/>
              </w:rPr>
              <w:t>&gt;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5" w:name="_Ref172276377"/>
      <w:bookmarkStart w:id="66" w:name="_Ref172276380"/>
      <w:bookmarkStart w:id="67" w:name="_Toc178340989"/>
      <w:proofErr w:type="spellStart"/>
      <w:r w:rsidRPr="00FA78C2">
        <w:rPr>
          <w:lang w:val="en-GB"/>
        </w:rPr>
        <w:t>verticalPositionSurvey</w:t>
      </w:r>
      <w:bookmarkEnd w:id="65"/>
      <w:bookmarkEnd w:id="66"/>
      <w:bookmarkEnd w:id="67"/>
      <w:proofErr w:type="spellEnd"/>
    </w:p>
    <w:p w14:paraId="77B4CBC6" w14:textId="0785C7DD" w:rsidR="00D96998" w:rsidRPr="00FA78C2" w:rsidRDefault="00D96998" w:rsidP="00D96998">
      <w:pPr>
        <w:rPr>
          <w:lang w:val="en-GB"/>
        </w:rPr>
      </w:pPr>
      <w:r w:rsidRPr="00FA78C2">
        <w:rPr>
          <w:lang w:val="en-GB"/>
        </w:rPr>
        <w:t xml:space="preserve">Every </w:t>
      </w:r>
      <w:proofErr w:type="spellStart"/>
      <w:r w:rsidRPr="00DC015D">
        <w:rPr>
          <w:i/>
          <w:iCs/>
          <w:lang w:val="en-GB"/>
        </w:rPr>
        <w:t>DepthDetail</w:t>
      </w:r>
      <w:proofErr w:type="spellEnd"/>
      <w:r w:rsidRPr="00FA78C2">
        <w:rPr>
          <w:lang w:val="en-GB"/>
        </w:rPr>
        <w:t xml:space="preserve"> </w:t>
      </w:r>
      <w:r w:rsidR="002D6102" w:rsidRPr="00FA78C2">
        <w:rPr>
          <w:lang w:val="en-GB"/>
        </w:rPr>
        <w:t>and</w:t>
      </w:r>
      <w:r w:rsidRPr="00FA78C2">
        <w:rPr>
          <w:lang w:val="en-GB"/>
        </w:rPr>
        <w:t xml:space="preserve"> </w:t>
      </w:r>
      <w:proofErr w:type="spellStart"/>
      <w:r w:rsidRPr="00DC015D">
        <w:rPr>
          <w:i/>
          <w:iCs/>
          <w:lang w:val="en-GB"/>
        </w:rPr>
        <w:t>CoverageDetail</w:t>
      </w:r>
      <w:proofErr w:type="spellEnd"/>
      <w:r w:rsidRPr="00FA78C2">
        <w:rPr>
          <w:lang w:val="en-GB"/>
        </w:rPr>
        <w:t xml:space="preserve"> </w:t>
      </w:r>
      <w:r w:rsidR="00E706A8">
        <w:rPr>
          <w:lang w:val="en-GB"/>
        </w:rPr>
        <w:t>entity</w:t>
      </w:r>
      <w:r w:rsidRPr="00FA78C2">
        <w:rPr>
          <w:lang w:val="en-GB"/>
        </w:rPr>
        <w:t xml:space="preserve"> should have a </w:t>
      </w:r>
      <w:proofErr w:type="spellStart"/>
      <w:r w:rsidRPr="001F36F1">
        <w:rPr>
          <w:i/>
          <w:iCs/>
          <w:lang w:val="en-GB"/>
        </w:rPr>
        <w:t>verticalPositionSurvey</w:t>
      </w:r>
      <w:proofErr w:type="spellEnd"/>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w:t>
      </w:r>
      <w:proofErr w:type="spellStart"/>
      <w:r w:rsidRPr="00FA78C2">
        <w:rPr>
          <w:lang w:val="en-GB"/>
        </w:rPr>
        <w:t>verticalPosition</w:t>
      </w:r>
      <w:proofErr w:type="spellEnd"/>
      <w:r w:rsidRPr="00FA78C2">
        <w:rPr>
          <w:lang w:val="en-GB"/>
        </w:rPr>
        <w:t xml:space="preserve">. It replaces the </w:t>
      </w:r>
      <w:proofErr w:type="spellStart"/>
      <w:r w:rsidRPr="00FA78C2">
        <w:rPr>
          <w:i/>
          <w:iCs/>
          <w:lang w:val="en-GB"/>
        </w:rPr>
        <w:t>diepteNauwkeurigheid</w:t>
      </w:r>
      <w:proofErr w:type="spellEnd"/>
      <w:r w:rsidRPr="00FA78C2">
        <w:rPr>
          <w:lang w:val="en-GB"/>
        </w:rPr>
        <w:t xml:space="preserve"> and </w:t>
      </w:r>
      <w:proofErr w:type="spellStart"/>
      <w:r w:rsidRPr="00FA78C2">
        <w:rPr>
          <w:i/>
          <w:iCs/>
          <w:lang w:val="en-GB"/>
        </w:rPr>
        <w:t>datumOpmetingDieptePeil</w:t>
      </w:r>
      <w:proofErr w:type="spellEnd"/>
      <w:r w:rsidRPr="00FA78C2">
        <w:rPr>
          <w:i/>
          <w:iCs/>
          <w:lang w:val="en-GB"/>
        </w:rPr>
        <w:t xml:space="preserve"> </w:t>
      </w:r>
      <w:r w:rsidRPr="00FA78C2">
        <w:rPr>
          <w:lang w:val="en-GB"/>
        </w:rPr>
        <w:t xml:space="preserve">elements of </w:t>
      </w:r>
      <w:proofErr w:type="spellStart"/>
      <w:r w:rsidRPr="009D778A">
        <w:rPr>
          <w:i/>
          <w:iCs/>
          <w:lang w:val="en-GB"/>
        </w:rPr>
        <w:t>RelatieveDiepte</w:t>
      </w:r>
      <w:proofErr w:type="spellEnd"/>
      <w:r w:rsidRPr="00FA78C2">
        <w:rPr>
          <w:lang w:val="en-GB"/>
        </w:rPr>
        <w:t xml:space="preserve"> and </w:t>
      </w:r>
      <w:proofErr w:type="spellStart"/>
      <w:r w:rsidRPr="009D778A">
        <w:rPr>
          <w:i/>
          <w:iCs/>
          <w:lang w:val="en-GB"/>
        </w:rPr>
        <w:t>TAWDiepte</w:t>
      </w:r>
      <w:proofErr w:type="spellEnd"/>
      <w:r w:rsidRPr="00FA78C2">
        <w:rPr>
          <w:lang w:val="en-GB"/>
        </w:rPr>
        <w:t>.</w:t>
      </w:r>
    </w:p>
    <w:p w14:paraId="42CBEAE7" w14:textId="77777777" w:rsidR="00D96998" w:rsidRPr="00FA78C2" w:rsidRDefault="00D96998" w:rsidP="00D96998">
      <w:pPr>
        <w:rPr>
          <w:lang w:val="en-GB"/>
        </w:rPr>
      </w:pPr>
    </w:p>
    <w:p w14:paraId="221F52FB" w14:textId="3CB3A147" w:rsidR="005939B5" w:rsidRPr="00E809C1" w:rsidRDefault="005939B5"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imkl:method</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nilReason</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xsi:nil</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lastRenderedPageBreak/>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000000"/>
                <w:sz w:val="18"/>
                <w:szCs w:val="18"/>
                <w:lang w:val="en-GB"/>
              </w:rPr>
              <w:t xml:space="preserve"> </w:t>
            </w:r>
            <w:proofErr w:type="spellStart"/>
            <w:r w:rsidRPr="005939B5">
              <w:rPr>
                <w:rFonts w:ascii="Consolas" w:eastAsia="Times New Roman" w:hAnsi="Consolas" w:cs="Times New Roman"/>
                <w:color w:val="E50000"/>
                <w:sz w:val="18"/>
                <w:szCs w:val="18"/>
                <w:lang w:val="en-GB"/>
              </w:rPr>
              <w:t>uom</w:t>
            </w:r>
            <w:proofErr w:type="spellEnd"/>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w:t>
            </w:r>
            <w:proofErr w:type="spellStart"/>
            <w:r w:rsidRPr="005939B5">
              <w:rPr>
                <w:rFonts w:ascii="Consolas" w:eastAsia="Times New Roman" w:hAnsi="Consolas" w:cs="Times New Roman"/>
                <w:color w:val="0000FF"/>
                <w:sz w:val="18"/>
                <w:szCs w:val="18"/>
                <w:lang w:val="en-GB"/>
              </w:rPr>
              <w:t>urn:ogc:def:uom:OGC</w:t>
            </w:r>
            <w:proofErr w:type="spellEnd"/>
            <w:r w:rsidRPr="005939B5">
              <w:rPr>
                <w:rFonts w:ascii="Consolas" w:eastAsia="Times New Roman" w:hAnsi="Consolas" w:cs="Times New Roman"/>
                <w:color w:val="0000FF"/>
                <w:sz w:val="18"/>
                <w:szCs w:val="18"/>
                <w:lang w:val="en-GB"/>
              </w:rPr>
              <w:t>::cm"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imkl:accuracy</w:t>
            </w:r>
            <w:proofErr w:type="spellEnd"/>
            <w:r w:rsidRPr="005939B5">
              <w:rPr>
                <w:rFonts w:ascii="Consolas" w:eastAsia="Times New Roman" w:hAnsi="Consolas" w:cs="Times New Roman"/>
                <w:color w:val="800000"/>
                <w:sz w:val="18"/>
                <w:szCs w:val="18"/>
                <w:lang w:val="en-GB"/>
              </w:rPr>
              <w:t>&gt;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w:t>
            </w:r>
            <w:proofErr w:type="spellStart"/>
            <w:r w:rsidRPr="005939B5">
              <w:rPr>
                <w:rFonts w:ascii="Consolas" w:eastAsia="Times New Roman" w:hAnsi="Consolas" w:cs="Times New Roman"/>
                <w:color w:val="800000"/>
                <w:sz w:val="18"/>
                <w:szCs w:val="18"/>
                <w:lang w:val="en-GB"/>
              </w:rPr>
              <w:t>imkl:verticalPositionSurvey</w:t>
            </w:r>
            <w:proofErr w:type="spellEnd"/>
            <w:r w:rsidRPr="005939B5">
              <w:rPr>
                <w:rFonts w:ascii="Consolas" w:eastAsia="Times New Roman" w:hAnsi="Consolas" w:cs="Times New Roman"/>
                <w:color w:val="800000"/>
                <w:sz w:val="18"/>
                <w:szCs w:val="18"/>
                <w:lang w:val="en-GB"/>
              </w:rPr>
              <w:t>&gt;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8" w:name="_Ref172276450"/>
      <w:bookmarkStart w:id="69" w:name="_Toc178340990"/>
      <w:proofErr w:type="spellStart"/>
      <w:r w:rsidRPr="00FA78C2">
        <w:rPr>
          <w:lang w:val="en-GB"/>
        </w:rPr>
        <w:t>referenceSurface</w:t>
      </w:r>
      <w:bookmarkEnd w:id="68"/>
      <w:bookmarkEnd w:id="69"/>
      <w:proofErr w:type="spellEnd"/>
    </w:p>
    <w:p w14:paraId="05520FA1" w14:textId="2682370D" w:rsidR="00D96998" w:rsidRPr="00FA78C2" w:rsidRDefault="002D6102" w:rsidP="00D96998">
      <w:pPr>
        <w:rPr>
          <w:lang w:val="en-GB"/>
        </w:rPr>
      </w:pPr>
      <w:r w:rsidRPr="00FA78C2">
        <w:rPr>
          <w:lang w:val="en-GB"/>
        </w:rPr>
        <w:t xml:space="preserve">Every </w:t>
      </w:r>
      <w:proofErr w:type="spellStart"/>
      <w:r w:rsidRPr="008E22DE">
        <w:rPr>
          <w:i/>
          <w:iCs/>
          <w:lang w:val="en-GB"/>
        </w:rPr>
        <w:t>DepthDetail</w:t>
      </w:r>
      <w:proofErr w:type="spellEnd"/>
      <w:r w:rsidRPr="00FA78C2">
        <w:rPr>
          <w:lang w:val="en-GB"/>
        </w:rPr>
        <w:t xml:space="preserve"> and </w:t>
      </w:r>
      <w:proofErr w:type="spellStart"/>
      <w:r w:rsidRPr="008E22DE">
        <w:rPr>
          <w:i/>
          <w:iCs/>
          <w:lang w:val="en-GB"/>
        </w:rPr>
        <w:t>CoverageDetail</w:t>
      </w:r>
      <w:proofErr w:type="spellEnd"/>
      <w:r w:rsidRPr="00FA78C2">
        <w:rPr>
          <w:lang w:val="en-GB"/>
        </w:rPr>
        <w:t xml:space="preserve"> </w:t>
      </w:r>
      <w:r w:rsidR="00E706A8">
        <w:rPr>
          <w:lang w:val="en-GB"/>
        </w:rPr>
        <w:t>entity</w:t>
      </w:r>
      <w:r w:rsidRPr="00FA78C2">
        <w:rPr>
          <w:lang w:val="en-GB"/>
        </w:rPr>
        <w:t xml:space="preserve"> has an extra element (compared to </w:t>
      </w:r>
      <w:proofErr w:type="spellStart"/>
      <w:r w:rsidRPr="008E22DE">
        <w:rPr>
          <w:i/>
          <w:iCs/>
          <w:lang w:val="en-GB"/>
        </w:rPr>
        <w:t>RelatieveDiepte</w:t>
      </w:r>
      <w:proofErr w:type="spellEnd"/>
      <w:r w:rsidRPr="00FA78C2">
        <w:rPr>
          <w:lang w:val="en-GB"/>
        </w:rPr>
        <w:t xml:space="preserve"> and </w:t>
      </w:r>
      <w:proofErr w:type="spellStart"/>
      <w:r w:rsidRPr="008E22DE">
        <w:rPr>
          <w:i/>
          <w:iCs/>
          <w:lang w:val="en-GB"/>
        </w:rPr>
        <w:t>TAWDiepte</w:t>
      </w:r>
      <w:proofErr w:type="spellEnd"/>
      <w:r w:rsidRPr="00FA78C2">
        <w:rPr>
          <w:lang w:val="en-GB"/>
        </w:rPr>
        <w:t xml:space="preserve"> of IMKL 2.3) called </w:t>
      </w:r>
      <w:proofErr w:type="spellStart"/>
      <w:r w:rsidRPr="00FA78C2">
        <w:rPr>
          <w:i/>
          <w:iCs/>
          <w:lang w:val="en-GB"/>
        </w:rPr>
        <w:t>referenceSurface</w:t>
      </w:r>
      <w:proofErr w:type="spellEnd"/>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proofErr w:type="spellStart"/>
      <w:r w:rsidRPr="00FA78C2">
        <w:rPr>
          <w:i/>
          <w:iCs/>
          <w:lang w:val="en-GB"/>
        </w:rPr>
        <w:t>surfaceLevel</w:t>
      </w:r>
      <w:proofErr w:type="spellEnd"/>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proofErr w:type="spellStart"/>
      <w:r w:rsidRPr="00ED7342">
        <w:rPr>
          <w:i/>
          <w:iCs/>
          <w:lang w:val="en-GB"/>
        </w:rPr>
        <w:t>referenceSurface</w:t>
      </w:r>
      <w:proofErr w:type="spellEnd"/>
      <w:r w:rsidRPr="00FA78C2">
        <w:rPr>
          <w:lang w:val="en-GB"/>
        </w:rPr>
        <w:t xml:space="preserve"> can have the following optional child elements:</w:t>
      </w:r>
    </w:p>
    <w:p w14:paraId="5D931867" w14:textId="4F1B7C3D" w:rsidR="002D6102" w:rsidRPr="00FA78C2" w:rsidRDefault="002D6102" w:rsidP="00407BE6">
      <w:pPr>
        <w:pStyle w:val="ListParagraph"/>
        <w:numPr>
          <w:ilvl w:val="0"/>
          <w:numId w:val="23"/>
        </w:numPr>
        <w:spacing w:before="0" w:after="160" w:line="259" w:lineRule="auto"/>
        <w:contextualSpacing/>
        <w:rPr>
          <w:lang w:val="en-GB"/>
        </w:rPr>
      </w:pPr>
      <w:proofErr w:type="spellStart"/>
      <w:r w:rsidRPr="00ED7342">
        <w:rPr>
          <w:b/>
          <w:bCs/>
          <w:lang w:val="en-GB"/>
        </w:rPr>
        <w:t>verticalPosition</w:t>
      </w:r>
      <w:proofErr w:type="spellEnd"/>
      <w:r w:rsidRPr="00ED7342">
        <w:rPr>
          <w:b/>
          <w:bCs/>
          <w:lang w:val="en-GB"/>
        </w:rPr>
        <w:t>:</w:t>
      </w:r>
      <w:r w:rsidR="008A4592" w:rsidRPr="00FA78C2">
        <w:rPr>
          <w:lang w:val="en-GB"/>
        </w:rPr>
        <w:t xml:space="preserve"> The </w:t>
      </w:r>
      <w:proofErr w:type="spellStart"/>
      <w:r w:rsidR="008A4592" w:rsidRPr="00FA78C2">
        <w:rPr>
          <w:i/>
          <w:iCs/>
          <w:lang w:val="en-GB"/>
        </w:rPr>
        <w:t>verticalPosition</w:t>
      </w:r>
      <w:proofErr w:type="spellEnd"/>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r w:rsidR="008A4592" w:rsidRPr="00294128">
        <w:rPr>
          <w:i/>
          <w:iCs/>
          <w:lang w:val="en-GB"/>
        </w:rPr>
        <w:t>UtilityNetwork</w:t>
      </w:r>
      <w:r w:rsidR="00F1396E">
        <w:rPr>
          <w:i/>
          <w:iCs/>
          <w:lang w:val="en-GB"/>
        </w:rPr>
        <w:t>Element</w:t>
      </w:r>
      <w:r w:rsidR="008A4592" w:rsidRPr="00FA78C2">
        <w:rPr>
          <w:lang w:val="en-GB"/>
        </w:rPr>
        <w:t xml:space="preserve"> or </w:t>
      </w:r>
      <w:proofErr w:type="spellStart"/>
      <w:r w:rsidR="008A4592" w:rsidRPr="00294128">
        <w:rPr>
          <w:i/>
          <w:iCs/>
          <w:lang w:val="en-GB"/>
        </w:rPr>
        <w:t>CoverageDetail</w:t>
      </w:r>
      <w:proofErr w:type="spellEnd"/>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proofErr w:type="spellStart"/>
      <w:r w:rsidR="00407BE6" w:rsidRPr="00FA78C2">
        <w:rPr>
          <w:i/>
          <w:iCs/>
          <w:lang w:val="en-GB"/>
        </w:rPr>
        <w:t>maaiveldPeil</w:t>
      </w:r>
      <w:proofErr w:type="spellEnd"/>
      <w:r w:rsidR="00407BE6" w:rsidRPr="00FA78C2">
        <w:rPr>
          <w:lang w:val="en-GB"/>
        </w:rPr>
        <w:t xml:space="preserve"> of the </w:t>
      </w:r>
      <w:proofErr w:type="spellStart"/>
      <w:r w:rsidR="00407BE6" w:rsidRPr="00C22305">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proofErr w:type="spellStart"/>
      <w:r w:rsidRPr="00ED7342">
        <w:rPr>
          <w:b/>
          <w:bCs/>
          <w:lang w:val="en-GB"/>
        </w:rPr>
        <w:t>verticalPositionSurvey:</w:t>
      </w:r>
      <w:r w:rsidR="00407BE6" w:rsidRPr="00FA78C2">
        <w:rPr>
          <w:lang w:val="en-GB"/>
        </w:rPr>
        <w:t>The</w:t>
      </w:r>
      <w:proofErr w:type="spellEnd"/>
      <w:r w:rsidR="00407BE6" w:rsidRPr="00FA78C2">
        <w:rPr>
          <w:i/>
          <w:iCs/>
          <w:lang w:val="en-GB"/>
        </w:rPr>
        <w:t xml:space="preserve"> </w:t>
      </w:r>
      <w:proofErr w:type="spellStart"/>
      <w:r w:rsidR="00407BE6" w:rsidRPr="00FA78C2">
        <w:rPr>
          <w:i/>
          <w:iCs/>
          <w:lang w:val="en-GB"/>
        </w:rPr>
        <w:t>verticalPositionSurvey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proofErr w:type="spellStart"/>
      <w:r w:rsidR="00407BE6" w:rsidRPr="00C37102">
        <w:rPr>
          <w:i/>
          <w:iCs/>
          <w:lang w:val="en-GB"/>
        </w:rPr>
        <w:t>verticalPosition</w:t>
      </w:r>
      <w:proofErr w:type="spellEnd"/>
      <w:r w:rsidR="00407BE6" w:rsidRPr="00FA78C2">
        <w:rPr>
          <w:lang w:val="en-GB"/>
        </w:rPr>
        <w:t xml:space="preserve"> was determined. It can be used to provide for example the date the vertical position of the reference surface was determined and thus it replaces the </w:t>
      </w:r>
      <w:proofErr w:type="spellStart"/>
      <w:r w:rsidR="00407BE6" w:rsidRPr="00FA78C2">
        <w:rPr>
          <w:i/>
          <w:iCs/>
          <w:lang w:val="en-GB"/>
        </w:rPr>
        <w:t>datumOpmetingMaaiveldPeil</w:t>
      </w:r>
      <w:proofErr w:type="spellEnd"/>
      <w:r w:rsidR="00407BE6" w:rsidRPr="00FA78C2">
        <w:rPr>
          <w:lang w:val="en-GB"/>
        </w:rPr>
        <w:t xml:space="preserve"> element of the </w:t>
      </w:r>
      <w:proofErr w:type="spellStart"/>
      <w:r w:rsidR="00407BE6" w:rsidRPr="00C37102">
        <w:rPr>
          <w:i/>
          <w:iCs/>
          <w:lang w:val="en-GB"/>
        </w:rPr>
        <w:t>TAWDiepte</w:t>
      </w:r>
      <w:proofErr w:type="spellEnd"/>
      <w:r w:rsidR="00407BE6" w:rsidRPr="00FA78C2">
        <w:rPr>
          <w:lang w:val="en-GB"/>
        </w:rPr>
        <w:t xml:space="preserve"> </w:t>
      </w:r>
      <w:r w:rsidR="00E706A8">
        <w:rPr>
          <w:lang w:val="en-GB"/>
        </w:rPr>
        <w:t>entity</w:t>
      </w:r>
      <w:r w:rsidR="00407BE6" w:rsidRPr="00FA78C2">
        <w:rPr>
          <w:lang w:val="en-GB"/>
        </w:rPr>
        <w:t xml:space="preserve"> of IMKL 2.3.</w:t>
      </w:r>
    </w:p>
    <w:p w14:paraId="474CAFC0" w14:textId="314266E7"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r w:rsidR="00407BE6" w:rsidRPr="00A31AA1">
        <w:rPr>
          <w:i/>
          <w:iCs/>
          <w:lang w:val="en-GB"/>
        </w:rPr>
        <w:t>UtilityNetwork</w:t>
      </w:r>
      <w:r w:rsidR="00364749">
        <w:rPr>
          <w:i/>
          <w:iCs/>
          <w:lang w:val="en-GB"/>
        </w:rPr>
        <w:t>Element</w:t>
      </w:r>
      <w:r w:rsidR="00407BE6" w:rsidRPr="00FA78C2">
        <w:rPr>
          <w:lang w:val="en-GB"/>
        </w:rPr>
        <w:t xml:space="preserve"> or </w:t>
      </w:r>
      <w:proofErr w:type="spellStart"/>
      <w:r w:rsidR="00407BE6" w:rsidRPr="00A31AA1">
        <w:rPr>
          <w:i/>
          <w:iCs/>
          <w:lang w:val="en-GB"/>
        </w:rPr>
        <w:t>CoverageDetail</w:t>
      </w:r>
      <w:proofErr w:type="spellEnd"/>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proofErr w:type="spellStart"/>
      <w:r w:rsidRPr="00ED7342">
        <w:rPr>
          <w:b/>
          <w:bCs/>
          <w:lang w:val="en-GB"/>
        </w:rPr>
        <w:t>locationSurvey</w:t>
      </w:r>
      <w:proofErr w:type="spellEnd"/>
      <w:r w:rsidRPr="00ED7342">
        <w:rPr>
          <w:b/>
          <w:bCs/>
          <w:lang w:val="en-GB"/>
        </w:rPr>
        <w:t>:</w:t>
      </w:r>
      <w:r w:rsidR="00407BE6" w:rsidRPr="00FA78C2">
        <w:rPr>
          <w:lang w:val="en-GB"/>
        </w:rPr>
        <w:t xml:space="preserve"> The</w:t>
      </w:r>
      <w:r w:rsidR="00407BE6" w:rsidRPr="00FA78C2">
        <w:rPr>
          <w:i/>
          <w:iCs/>
          <w:lang w:val="en-GB"/>
        </w:rPr>
        <w:t xml:space="preserve"> </w:t>
      </w:r>
      <w:proofErr w:type="spellStart"/>
      <w:r w:rsidR="00407BE6" w:rsidRPr="00FA78C2">
        <w:rPr>
          <w:i/>
          <w:iCs/>
          <w:lang w:val="en-GB"/>
        </w:rPr>
        <w:t>locationSurvey</w:t>
      </w:r>
      <w:proofErr w:type="spellEnd"/>
      <w:r w:rsidR="00407BE6" w:rsidRPr="00FA78C2">
        <w:rPr>
          <w:i/>
          <w:iCs/>
          <w:lang w:val="en-GB"/>
        </w:rPr>
        <w:t xml:space="preserve">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location of the </w:t>
      </w:r>
      <w:proofErr w:type="spellStart"/>
      <w:r w:rsidR="00407BE6" w:rsidRPr="00FA78C2">
        <w:rPr>
          <w:lang w:val="en-GB"/>
        </w:rPr>
        <w:t>referenceSurface</w:t>
      </w:r>
      <w:proofErr w:type="spellEnd"/>
      <w:r w:rsidR="00407BE6" w:rsidRPr="00FA78C2">
        <w:rPr>
          <w:lang w:val="en-GB"/>
        </w:rPr>
        <w:t xml:space="preserve"> was determined.</w:t>
      </w:r>
    </w:p>
    <w:p w14:paraId="6F231184" w14:textId="77777777" w:rsidR="00407BE6" w:rsidRPr="00FA78C2" w:rsidRDefault="00407BE6" w:rsidP="00407BE6">
      <w:pPr>
        <w:rPr>
          <w:lang w:val="en-GB"/>
        </w:rPr>
      </w:pPr>
    </w:p>
    <w:p w14:paraId="129082E2" w14:textId="41B2EEC4" w:rsidR="00407BE6" w:rsidRPr="00E809C1" w:rsidRDefault="00407BE6"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p w14:paraId="4B1728E6" w14:textId="13521F3E"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imkl:type</w:t>
            </w:r>
            <w:proofErr w:type="spellEnd"/>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r w:rsidR="005334E1" w:rsidRPr="005334E1">
              <w:rPr>
                <w:rFonts w:ascii="Consolas" w:eastAsia="Times New Roman" w:hAnsi="Consolas" w:cs="Times New Roman"/>
                <w:color w:val="0000FF"/>
                <w:sz w:val="18"/>
                <w:szCs w:val="18"/>
                <w:lang w:val="en-GB"/>
              </w:rPr>
              <w:t>https://vocab.belgif.be/auth/IMKL-ReferenceSurfaceTypeValue/surfaceLevel</w:t>
            </w:r>
            <w:r w:rsidRPr="00407BE6">
              <w:rPr>
                <w:rFonts w:ascii="Consolas" w:eastAsia="Times New Roman" w:hAnsi="Consolas" w:cs="Times New Roman"/>
                <w:color w:val="0000FF"/>
                <w:sz w:val="18"/>
                <w:szCs w:val="18"/>
                <w:lang w:val="en-GB"/>
              </w:rPr>
              <w:t>"</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srsName</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w:t>
            </w:r>
            <w:proofErr w:type="spellStart"/>
            <w:r w:rsidRPr="00407BE6">
              <w:rPr>
                <w:rFonts w:ascii="Consolas" w:eastAsia="Times New Roman" w:hAnsi="Consolas" w:cs="Times New Roman"/>
                <w:color w:val="0000FF"/>
                <w:sz w:val="18"/>
                <w:szCs w:val="18"/>
                <w:lang w:val="en-GB"/>
              </w:rPr>
              <w:t>epsg</w:t>
            </w:r>
            <w:proofErr w:type="spellEnd"/>
            <w:r w:rsidRPr="00407BE6">
              <w:rPr>
                <w:rFonts w:ascii="Consolas" w:eastAsia="Times New Roman" w:hAnsi="Consolas" w:cs="Times New Roman"/>
                <w:color w:val="0000FF"/>
                <w:sz w:val="18"/>
                <w:szCs w:val="18"/>
                <w:lang w:val="en-GB"/>
              </w:rPr>
              <w:t>/5710/"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srsDimension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w:t>
            </w:r>
            <w:proofErr w:type="spellEnd"/>
            <w:r w:rsidRPr="00407BE6">
              <w:rPr>
                <w:rFonts w:ascii="Consolas" w:eastAsia="Times New Roman" w:hAnsi="Consolas" w:cs="Times New Roman"/>
                <w:color w:val="800000"/>
                <w:sz w:val="18"/>
                <w:szCs w:val="18"/>
                <w:lang w:val="en-GB"/>
              </w:rPr>
              <w:t>&gt;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imkl:method</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uom</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proofErr w:type="spellStart"/>
            <w:r w:rsidRPr="00407BE6">
              <w:rPr>
                <w:rFonts w:ascii="Consolas" w:eastAsia="Times New Roman" w:hAnsi="Consolas" w:cs="Times New Roman"/>
                <w:color w:val="0000FF"/>
                <w:sz w:val="18"/>
                <w:szCs w:val="18"/>
                <w:lang w:val="en-GB"/>
              </w:rPr>
              <w:t>urn:ogc:def:uom:OGC</w:t>
            </w:r>
            <w:proofErr w:type="spellEnd"/>
            <w:r w:rsidRPr="00407BE6">
              <w:rPr>
                <w:rFonts w:ascii="Consolas" w:eastAsia="Times New Roman" w:hAnsi="Consolas" w:cs="Times New Roman"/>
                <w:color w:val="0000FF"/>
                <w:sz w:val="18"/>
                <w:szCs w:val="18"/>
                <w:lang w:val="en-GB"/>
              </w:rPr>
              <w:t>::cm"</w:t>
            </w:r>
            <w:r w:rsidRPr="00407BE6">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nilReason</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proofErr w:type="spellStart"/>
            <w:r w:rsidRPr="00407BE6">
              <w:rPr>
                <w:rFonts w:ascii="Consolas" w:eastAsia="Times New Roman" w:hAnsi="Consolas" w:cs="Times New Roman"/>
                <w:color w:val="E50000"/>
                <w:sz w:val="18"/>
                <w:szCs w:val="18"/>
                <w:lang w:val="en-GB"/>
              </w:rPr>
              <w:t>xsi:nil</w:t>
            </w:r>
            <w:proofErr w:type="spellEnd"/>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w:t>
            </w:r>
            <w:proofErr w:type="spellStart"/>
            <w:r w:rsidRPr="00407BE6">
              <w:rPr>
                <w:rFonts w:ascii="Consolas" w:eastAsia="Times New Roman" w:hAnsi="Consolas" w:cs="Times New Roman"/>
                <w:color w:val="800000"/>
                <w:sz w:val="18"/>
                <w:szCs w:val="18"/>
                <w:lang w:val="en-GB"/>
              </w:rPr>
              <w:t>imkl:accuracy</w:t>
            </w:r>
            <w:proofErr w:type="spellEnd"/>
            <w:r w:rsidRPr="00407BE6">
              <w:rPr>
                <w:rFonts w:ascii="Consolas" w:eastAsia="Times New Roman" w:hAnsi="Consolas" w:cs="Times New Roman"/>
                <w:color w:val="800000"/>
                <w:sz w:val="18"/>
                <w:szCs w:val="18"/>
                <w:lang w:val="en-GB"/>
              </w:rPr>
              <w:t>&gt;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imkl:verticalPositionSurvey</w:t>
            </w:r>
            <w:proofErr w:type="spellEnd"/>
            <w:r w:rsidRPr="00407BE6">
              <w:rPr>
                <w:rFonts w:ascii="Consolas" w:eastAsia="Times New Roman" w:hAnsi="Consolas" w:cs="Times New Roman"/>
                <w:color w:val="800000"/>
                <w:sz w:val="18"/>
                <w:szCs w:val="18"/>
                <w:lang w:val="en-GB"/>
              </w:rPr>
              <w:t>&gt;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w:t>
            </w:r>
            <w:proofErr w:type="spellStart"/>
            <w:r w:rsidRPr="00407BE6">
              <w:rPr>
                <w:rFonts w:ascii="Consolas" w:eastAsia="Times New Roman" w:hAnsi="Consolas" w:cs="Times New Roman"/>
                <w:color w:val="800000"/>
                <w:sz w:val="18"/>
                <w:szCs w:val="18"/>
                <w:lang w:val="en-GB"/>
              </w:rPr>
              <w:t>imkl:referenceSurface</w:t>
            </w:r>
            <w:proofErr w:type="spellEnd"/>
            <w:r w:rsidRPr="00407BE6">
              <w:rPr>
                <w:rFonts w:ascii="Consolas" w:eastAsia="Times New Roman" w:hAnsi="Consolas" w:cs="Times New Roman"/>
                <w:color w:val="800000"/>
                <w:sz w:val="18"/>
                <w:szCs w:val="18"/>
                <w:lang w:val="en-GB"/>
              </w:rPr>
              <w:t>&gt;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70" w:name="_Ref172276418"/>
      <w:bookmarkStart w:id="71" w:name="_Toc178340991"/>
      <w:r w:rsidRPr="00FA78C2">
        <w:rPr>
          <w:lang w:val="en-GB"/>
        </w:rPr>
        <w:lastRenderedPageBreak/>
        <w:t>Associations</w:t>
      </w:r>
      <w:bookmarkEnd w:id="70"/>
      <w:bookmarkEnd w:id="71"/>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proofErr w:type="spellStart"/>
      <w:r w:rsidRPr="004A384F">
        <w:rPr>
          <w:i/>
          <w:iCs/>
          <w:lang w:val="en-GB"/>
        </w:rPr>
        <w:t>RelatieveDiepte</w:t>
      </w:r>
      <w:proofErr w:type="spellEnd"/>
      <w:r w:rsidRPr="00FA78C2">
        <w:rPr>
          <w:lang w:val="en-GB"/>
        </w:rPr>
        <w:t xml:space="preserve"> or </w:t>
      </w:r>
      <w:proofErr w:type="spellStart"/>
      <w:r w:rsidRPr="004A384F">
        <w:rPr>
          <w:i/>
          <w:iCs/>
          <w:lang w:val="en-GB"/>
        </w:rPr>
        <w:t>TAWDiepte</w:t>
      </w:r>
      <w:proofErr w:type="spellEnd"/>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proofErr w:type="spellStart"/>
      <w:r w:rsidRPr="009E561B">
        <w:rPr>
          <w:i/>
          <w:iCs/>
          <w:lang w:val="en-GB"/>
        </w:rPr>
        <w:t>heeftKabelOfLeiding</w:t>
      </w:r>
      <w:proofErr w:type="spellEnd"/>
      <w:r w:rsidRPr="00FA78C2">
        <w:rPr>
          <w:lang w:val="en-GB"/>
        </w:rPr>
        <w:t xml:space="preserve">, </w:t>
      </w:r>
      <w:proofErr w:type="spellStart"/>
      <w:r w:rsidRPr="009E561B">
        <w:rPr>
          <w:i/>
          <w:iCs/>
          <w:lang w:val="en-GB"/>
        </w:rPr>
        <w:t>heeftLeidingElement</w:t>
      </w:r>
      <w:proofErr w:type="spellEnd"/>
      <w:r w:rsidRPr="00FA78C2">
        <w:rPr>
          <w:lang w:val="en-GB"/>
        </w:rPr>
        <w:t xml:space="preserve">, </w:t>
      </w:r>
      <w:proofErr w:type="spellStart"/>
      <w:r w:rsidRPr="009E561B">
        <w:rPr>
          <w:i/>
          <w:iCs/>
          <w:lang w:val="en-GB"/>
        </w:rPr>
        <w:t>heeftContainerLeidingElement</w:t>
      </w:r>
      <w:proofErr w:type="spellEnd"/>
      <w:r w:rsidRPr="00FA78C2">
        <w:rPr>
          <w:lang w:val="en-GB"/>
        </w:rPr>
        <w:t xml:space="preserve"> or </w:t>
      </w:r>
      <w:proofErr w:type="spellStart"/>
      <w:r w:rsidRPr="009E561B">
        <w:rPr>
          <w:i/>
          <w:iCs/>
          <w:lang w:val="en-GB"/>
        </w:rPr>
        <w:t>heeftKabelEnLeidingContainer</w:t>
      </w:r>
      <w:proofErr w:type="spellEnd"/>
      <w:r w:rsidRPr="00FA78C2">
        <w:rPr>
          <w:lang w:val="en-GB"/>
        </w:rPr>
        <w:t xml:space="preserve">. </w:t>
      </w:r>
      <w:r w:rsidR="00A80FBC">
        <w:rPr>
          <w:lang w:val="en-GB"/>
        </w:rPr>
        <w:t>T</w:t>
      </w:r>
      <w:r w:rsidRPr="00FA78C2">
        <w:rPr>
          <w:lang w:val="en-GB"/>
        </w:rPr>
        <w:t xml:space="preserve">hese 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proofErr w:type="spellStart"/>
      <w:r w:rsidR="00F74B0D" w:rsidRPr="00F74B0D">
        <w:rPr>
          <w:i/>
          <w:iCs/>
          <w:lang w:val="en-GB"/>
        </w:rPr>
        <w:t>DepthDetail</w:t>
      </w:r>
      <w:proofErr w:type="spellEnd"/>
      <w:r w:rsidR="00F74B0D">
        <w:rPr>
          <w:lang w:val="en-GB"/>
        </w:rPr>
        <w:t xml:space="preserve"> or </w:t>
      </w:r>
      <w:proofErr w:type="spellStart"/>
      <w:r w:rsidR="00F74B0D" w:rsidRPr="00F74B0D">
        <w:rPr>
          <w:i/>
          <w:iCs/>
          <w:lang w:val="en-GB"/>
        </w:rPr>
        <w:t>CoverageDetail</w:t>
      </w:r>
      <w:proofErr w:type="spellEnd"/>
      <w:r w:rsidR="00F74B0D">
        <w:rPr>
          <w:lang w:val="en-GB"/>
        </w:rPr>
        <w:t xml:space="preserve"> entity is linked can be determined directly from the </w:t>
      </w:r>
      <w:proofErr w:type="spellStart"/>
      <w:r w:rsidR="00F74B0D" w:rsidRPr="00A80FBC">
        <w:rPr>
          <w:i/>
          <w:iCs/>
          <w:lang w:val="en-GB"/>
        </w:rPr>
        <w:t>href</w:t>
      </w:r>
      <w:proofErr w:type="spellEnd"/>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219D1FE0" w:rsidR="00407BE6" w:rsidRDefault="00407BE6" w:rsidP="00407BE6">
      <w:pPr>
        <w:rPr>
          <w:lang w:val="en-GB"/>
        </w:rPr>
      </w:pPr>
      <w:r w:rsidRPr="00FA78C2">
        <w:rPr>
          <w:lang w:val="en-GB"/>
        </w:rPr>
        <w:t xml:space="preserve">A single </w:t>
      </w:r>
      <w:proofErr w:type="spellStart"/>
      <w:r w:rsidRPr="005B3B61">
        <w:rPr>
          <w:i/>
          <w:iCs/>
          <w:lang w:val="en-GB"/>
        </w:rPr>
        <w:t>DepthDetail</w:t>
      </w:r>
      <w:proofErr w:type="spellEnd"/>
      <w:r w:rsidRPr="00FA78C2">
        <w:rPr>
          <w:lang w:val="en-GB"/>
        </w:rPr>
        <w:t xml:space="preserve"> or </w:t>
      </w:r>
      <w:proofErr w:type="spellStart"/>
      <w:r w:rsidRPr="005B3B61">
        <w:rPr>
          <w:i/>
          <w:iCs/>
          <w:lang w:val="en-GB"/>
        </w:rPr>
        <w:t>CoverageDetail</w:t>
      </w:r>
      <w:proofErr w:type="spellEnd"/>
      <w:r w:rsidRPr="00FA78C2">
        <w:rPr>
          <w:lang w:val="en-GB"/>
        </w:rPr>
        <w:t xml:space="preserve"> can also be linked to multiple </w:t>
      </w:r>
      <w:r w:rsidR="006F4AFA">
        <w:rPr>
          <w:lang w:val="en-GB"/>
        </w:rPr>
        <w:t>entities</w:t>
      </w:r>
      <w:r w:rsidR="006F4AFA" w:rsidRPr="00FA78C2">
        <w:rPr>
          <w:lang w:val="en-GB"/>
        </w:rPr>
        <w:t xml:space="preserve"> </w:t>
      </w:r>
      <w:r w:rsidRPr="00FA78C2">
        <w:rPr>
          <w:lang w:val="en-GB"/>
        </w:rPr>
        <w:t xml:space="preserve">in IMKL 3. If multiple </w:t>
      </w:r>
      <w:r w:rsidR="006F4AFA">
        <w:rPr>
          <w:lang w:val="en-GB"/>
        </w:rPr>
        <w:t>entities</w:t>
      </w:r>
      <w:r w:rsidR="006F4AFA" w:rsidRPr="00FA78C2">
        <w:rPr>
          <w:lang w:val="en-GB"/>
        </w:rPr>
        <w:t xml:space="preserve"> </w:t>
      </w:r>
      <w:r w:rsidRPr="00FA78C2">
        <w:rPr>
          <w:lang w:val="en-GB"/>
        </w:rPr>
        <w:t>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proofErr w:type="spellStart"/>
      <w:r w:rsidRPr="001F0F9C">
        <w:rPr>
          <w:i/>
          <w:iCs/>
          <w:lang w:val="en-GB"/>
        </w:rPr>
        <w:t>DepthDetail</w:t>
      </w:r>
      <w:proofErr w:type="spellEnd"/>
      <w:r w:rsidRPr="00FA78C2">
        <w:rPr>
          <w:lang w:val="en-GB"/>
        </w:rPr>
        <w:t xml:space="preserve"> or </w:t>
      </w:r>
      <w:proofErr w:type="spellStart"/>
      <w:r w:rsidRPr="001F0F9C">
        <w:rPr>
          <w:i/>
          <w:iCs/>
          <w:lang w:val="en-GB"/>
        </w:rPr>
        <w:t>CoverageDetail</w:t>
      </w:r>
      <w:proofErr w:type="spellEnd"/>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proofErr w:type="spellStart"/>
      <w:r w:rsidRPr="001F0F9C">
        <w:rPr>
          <w:i/>
          <w:iCs/>
          <w:lang w:val="en-GB"/>
        </w:rPr>
        <w:t>StandardCoverageDetail</w:t>
      </w:r>
      <w:proofErr w:type="spellEnd"/>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72" w:name="_Toc178340992"/>
      <w:proofErr w:type="spellStart"/>
      <w:r w:rsidRPr="00FA78C2">
        <w:rPr>
          <w:lang w:val="en-GB"/>
        </w:rPr>
        <w:lastRenderedPageBreak/>
        <w:t>StandardCoverageDetail</w:t>
      </w:r>
      <w:bookmarkEnd w:id="72"/>
      <w:proofErr w:type="spellEnd"/>
    </w:p>
    <w:p w14:paraId="30846177" w14:textId="23546919" w:rsidR="00B35BBF" w:rsidRPr="00FA78C2" w:rsidRDefault="00B35BBF" w:rsidP="00B35BBF">
      <w:pPr>
        <w:rPr>
          <w:lang w:val="en-GB"/>
        </w:rPr>
      </w:pPr>
      <w:r w:rsidRPr="00FA78C2">
        <w:rPr>
          <w:lang w:val="en-GB"/>
        </w:rPr>
        <w:t xml:space="preserve">The </w:t>
      </w:r>
      <w:proofErr w:type="spellStart"/>
      <w:r w:rsidRPr="00FA78C2">
        <w:rPr>
          <w:i/>
          <w:iCs/>
          <w:lang w:val="en-GB"/>
        </w:rPr>
        <w:t>StandardCoverageDetail</w:t>
      </w:r>
      <w:proofErr w:type="spellEnd"/>
      <w:r w:rsidRPr="00FA78C2">
        <w:rPr>
          <w:i/>
          <w:iCs/>
          <w:lang w:val="en-GB"/>
        </w:rPr>
        <w:t xml:space="preserve">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proofErr w:type="spellStart"/>
      <w:r w:rsidRPr="00FA78C2">
        <w:rPr>
          <w:i/>
          <w:iCs/>
          <w:lang w:val="en-GB"/>
        </w:rPr>
        <w:t>StandardCoverageDetail</w:t>
      </w:r>
      <w:proofErr w:type="spellEnd"/>
      <w:r w:rsidRPr="00FA78C2">
        <w:rPr>
          <w:lang w:val="en-GB"/>
        </w:rPr>
        <w:t xml:space="preserve"> is similar to the </w:t>
      </w:r>
      <w:proofErr w:type="spellStart"/>
      <w:r w:rsidRPr="00FA78C2">
        <w:rPr>
          <w:i/>
          <w:iCs/>
          <w:lang w:val="en-GB"/>
        </w:rPr>
        <w:t>CoverageDetail</w:t>
      </w:r>
      <w:proofErr w:type="spellEnd"/>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proofErr w:type="spellStart"/>
      <w:r w:rsidRPr="00FA78C2">
        <w:rPr>
          <w:i/>
          <w:iCs/>
          <w:lang w:val="en-GB"/>
        </w:rPr>
        <w:t>locationSurvey</w:t>
      </w:r>
      <w:proofErr w:type="spellEnd"/>
      <w:r w:rsidRPr="00FA78C2">
        <w:rPr>
          <w:i/>
          <w:iCs/>
          <w:lang w:val="en-GB"/>
        </w:rPr>
        <w:t xml:space="preserve">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proofErr w:type="spellStart"/>
      <w:r w:rsidRPr="00FA78C2">
        <w:rPr>
          <w:i/>
          <w:iCs/>
          <w:lang w:val="en-GB"/>
        </w:rPr>
        <w:t>heeftUtilityNetwork</w:t>
      </w:r>
      <w:proofErr w:type="spellEnd"/>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rsidP="001900A7">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proofErr w:type="spellStart"/>
      <w:r w:rsidRPr="00FA78C2">
        <w:rPr>
          <w:i/>
          <w:iCs/>
          <w:lang w:val="en-GB"/>
        </w:rPr>
        <w:t>StandardCoverageDetail</w:t>
      </w:r>
      <w:proofErr w:type="spellEnd"/>
      <w:r w:rsidRPr="00FA78C2">
        <w:rPr>
          <w:i/>
          <w:iCs/>
          <w:lang w:val="en-GB"/>
        </w:rPr>
        <w:t xml:space="preserve">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E809C1" w:rsidRDefault="000A4883"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gml:id</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base:localId</w:t>
            </w:r>
            <w:proofErr w:type="spellEnd"/>
            <w:r w:rsidRPr="000A4883">
              <w:rPr>
                <w:rFonts w:ascii="Consolas" w:eastAsia="Times New Roman" w:hAnsi="Consolas" w:cs="Times New Roman"/>
                <w:color w:val="800000"/>
                <w:sz w:val="18"/>
                <w:szCs w:val="18"/>
                <w:lang w:val="en-GB"/>
              </w:rPr>
              <w:t>&gt;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roofErr w:type="spellStart"/>
            <w:r w:rsidRPr="000A4883">
              <w:rPr>
                <w:rFonts w:ascii="Consolas" w:eastAsia="Times New Roman" w:hAnsi="Consolas" w:cs="Times New Roman"/>
                <w:color w:val="000000"/>
                <w:sz w:val="18"/>
                <w:szCs w:val="18"/>
                <w:lang w:val="en-GB"/>
              </w:rPr>
              <w:t>sewercom</w:t>
            </w:r>
            <w:proofErr w:type="spellEnd"/>
            <w:r w:rsidRPr="000A4883">
              <w:rPr>
                <w:rFonts w:ascii="Consolas" w:eastAsia="Times New Roman" w:hAnsi="Consolas" w:cs="Times New Roman"/>
                <w:color w:val="000000"/>
                <w:sz w:val="18"/>
                <w:szCs w:val="18"/>
                <w:lang w:val="en-GB"/>
              </w:rPr>
              <w:t>-be</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base:namespace</w:t>
            </w:r>
            <w:proofErr w:type="spellEnd"/>
            <w:r w:rsidRPr="000A4883">
              <w:rPr>
                <w:rFonts w:ascii="Consolas" w:eastAsia="Times New Roman" w:hAnsi="Consolas" w:cs="Times New Roman"/>
                <w:color w:val="800000"/>
                <w:sz w:val="18"/>
                <w:szCs w:val="18"/>
                <w:lang w:val="en-GB"/>
              </w:rPr>
              <w:t>&gt;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base:Identifier</w:t>
            </w:r>
            <w:proofErr w:type="spellEnd"/>
            <w:r w:rsidRPr="000A4883">
              <w:rPr>
                <w:rFonts w:ascii="Consolas" w:eastAsia="Times New Roman" w:hAnsi="Consolas" w:cs="Times New Roman"/>
                <w:color w:val="800000"/>
                <w:sz w:val="18"/>
                <w:szCs w:val="18"/>
                <w:lang w:val="en-GB"/>
              </w:rPr>
              <w:t>&gt;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imkl:imklId</w:t>
            </w:r>
            <w:proofErr w:type="spellEnd"/>
            <w:r w:rsidRPr="000A4883">
              <w:rPr>
                <w:rFonts w:ascii="Consolas" w:eastAsia="Times New Roman" w:hAnsi="Consolas" w:cs="Times New Roman"/>
                <w:color w:val="800000"/>
                <w:sz w:val="18"/>
                <w:szCs w:val="18"/>
                <w:lang w:val="en-GB"/>
              </w:rPr>
              <w:t>&gt;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FFDA9EA" w14:textId="23DC926B" w:rsidR="000A4883" w:rsidRPr="00E809C1"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imkl:type</w:t>
            </w:r>
            <w:proofErr w:type="spellEnd"/>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FC6908" w:rsidRPr="00FC6908">
              <w:rPr>
                <w:rFonts w:ascii="Consolas" w:eastAsia="Times New Roman" w:hAnsi="Consolas" w:cs="Times New Roman"/>
                <w:color w:val="0000FF"/>
                <w:sz w:val="18"/>
                <w:szCs w:val="18"/>
                <w:lang w:val="en-GB"/>
              </w:rPr>
              <w:t>https://vocab.belgif.be/auth/IMKL-ReferenceSurfaceTypeValue/surfaceLevel</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imkl:referenceSurface</w:t>
            </w:r>
            <w:proofErr w:type="spellEnd"/>
            <w:r w:rsidRPr="000A4883">
              <w:rPr>
                <w:rFonts w:ascii="Consolas" w:eastAsia="Times New Roman" w:hAnsi="Consolas" w:cs="Times New Roman"/>
                <w:color w:val="800000"/>
                <w:sz w:val="18"/>
                <w:szCs w:val="18"/>
                <w:lang w:val="en-GB"/>
              </w:rPr>
              <w:t>&gt;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imkl:depth</w:t>
            </w:r>
            <w:proofErr w:type="spellEnd"/>
            <w:r w:rsidRPr="000A4883">
              <w:rPr>
                <w:rFonts w:ascii="Consolas" w:eastAsia="Times New Roman" w:hAnsi="Consolas" w:cs="Times New Roman"/>
                <w:color w:val="800000"/>
                <w:sz w:val="18"/>
                <w:szCs w:val="18"/>
                <w:lang w:val="en-GB"/>
              </w:rPr>
              <w:t>&gt;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imkl:method</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nilReason</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xsi:nil</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w:t>
            </w:r>
            <w:proofErr w:type="spellStart"/>
            <w:r w:rsidRPr="004F6155">
              <w:rPr>
                <w:rFonts w:ascii="Consolas" w:eastAsia="Times New Roman" w:hAnsi="Consolas" w:cs="Times New Roman"/>
                <w:color w:val="800000"/>
                <w:sz w:val="18"/>
                <w:szCs w:val="18"/>
                <w:lang w:val="fr-FR"/>
              </w:rPr>
              <w:t>imkl:date</w:t>
            </w:r>
            <w:proofErr w:type="spellEnd"/>
            <w:r w:rsidRPr="004F6155">
              <w:rPr>
                <w:rFonts w:ascii="Consolas" w:eastAsia="Times New Roman" w:hAnsi="Consolas" w:cs="Times New Roman"/>
                <w:color w:val="800000"/>
                <w:sz w:val="18"/>
                <w:szCs w:val="18"/>
                <w:lang w:val="fr-FR"/>
              </w:rPr>
              <w:t>&gt;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000000"/>
                <w:sz w:val="18"/>
                <w:szCs w:val="18"/>
                <w:lang w:val="en-GB"/>
              </w:rPr>
              <w:t xml:space="preserve"> </w:t>
            </w:r>
            <w:proofErr w:type="spellStart"/>
            <w:r w:rsidRPr="000A4883">
              <w:rPr>
                <w:rFonts w:ascii="Consolas" w:eastAsia="Times New Roman" w:hAnsi="Consolas" w:cs="Times New Roman"/>
                <w:color w:val="E50000"/>
                <w:sz w:val="18"/>
                <w:szCs w:val="18"/>
                <w:lang w:val="en-GB"/>
              </w:rPr>
              <w:t>uom</w:t>
            </w:r>
            <w:proofErr w:type="spellEnd"/>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proofErr w:type="spellStart"/>
            <w:r w:rsidRPr="000A4883">
              <w:rPr>
                <w:rFonts w:ascii="Consolas" w:eastAsia="Times New Roman" w:hAnsi="Consolas" w:cs="Times New Roman"/>
                <w:color w:val="0000FF"/>
                <w:sz w:val="18"/>
                <w:szCs w:val="18"/>
                <w:lang w:val="en-GB"/>
              </w:rPr>
              <w:t>urn:ogc:def:uom:OGC</w:t>
            </w:r>
            <w:proofErr w:type="spellEnd"/>
            <w:r w:rsidRPr="000A4883">
              <w:rPr>
                <w:rFonts w:ascii="Consolas" w:eastAsia="Times New Roman" w:hAnsi="Consolas" w:cs="Times New Roman"/>
                <w:color w:val="0000FF"/>
                <w:sz w:val="18"/>
                <w:szCs w:val="18"/>
                <w:lang w:val="en-GB"/>
              </w:rPr>
              <w:t>::cm"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imkl:accuracy</w:t>
            </w:r>
            <w:proofErr w:type="spellEnd"/>
            <w:r w:rsidRPr="000A4883">
              <w:rPr>
                <w:rFonts w:ascii="Consolas" w:eastAsia="Times New Roman" w:hAnsi="Consolas" w:cs="Times New Roman"/>
                <w:color w:val="800000"/>
                <w:sz w:val="18"/>
                <w:szCs w:val="18"/>
                <w:lang w:val="en-GB"/>
              </w:rPr>
              <w:t>&gt;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imkl:verticalPositionSurvey</w:t>
            </w:r>
            <w:proofErr w:type="spellEnd"/>
            <w:r w:rsidRPr="000A4883">
              <w:rPr>
                <w:rFonts w:ascii="Consolas" w:eastAsia="Times New Roman" w:hAnsi="Consolas" w:cs="Times New Roman"/>
                <w:color w:val="800000"/>
                <w:sz w:val="18"/>
                <w:szCs w:val="18"/>
                <w:lang w:val="en-GB"/>
              </w:rPr>
              <w:t>&gt;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w:t>
            </w:r>
            <w:proofErr w:type="spellStart"/>
            <w:r w:rsidRPr="000A4883">
              <w:rPr>
                <w:rFonts w:ascii="Consolas" w:eastAsia="Times New Roman" w:hAnsi="Consolas" w:cs="Times New Roman"/>
                <w:color w:val="800000"/>
                <w:sz w:val="18"/>
                <w:szCs w:val="18"/>
                <w:lang w:val="en-GB"/>
              </w:rPr>
              <w:t>imkl:inNetwork</w:t>
            </w:r>
            <w:proofErr w:type="spellEnd"/>
          </w:p>
          <w:p w14:paraId="24BB96ED" w14:textId="5FE9D5A1"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r w:rsidR="003C6FED" w:rsidRPr="003C6FED">
              <w:rPr>
                <w:rFonts w:ascii="Consolas" w:eastAsia="Times New Roman" w:hAnsi="Consolas" w:cs="Times New Roman"/>
                <w:color w:val="0000FF"/>
                <w:sz w:val="18"/>
                <w:szCs w:val="18"/>
                <w:lang w:val="en-GB"/>
              </w:rPr>
              <w:t>https://vocab.belgif.be/ns/imkl/3.0/</w:t>
            </w:r>
            <w:r w:rsidRPr="000A4883">
              <w:rPr>
                <w:rFonts w:ascii="Consolas" w:eastAsia="Times New Roman" w:hAnsi="Consolas" w:cs="Times New Roman"/>
                <w:color w:val="0000FF"/>
                <w:sz w:val="18"/>
                <w:szCs w:val="18"/>
                <w:lang w:val="en-GB"/>
              </w:rPr>
              <w:t>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lastRenderedPageBreak/>
              <w:t>&lt;/</w:t>
            </w:r>
            <w:proofErr w:type="spellStart"/>
            <w:r w:rsidRPr="000A4883">
              <w:rPr>
                <w:rFonts w:ascii="Consolas" w:eastAsia="Times New Roman" w:hAnsi="Consolas" w:cs="Times New Roman"/>
                <w:color w:val="800000"/>
                <w:sz w:val="18"/>
                <w:szCs w:val="18"/>
                <w:lang w:val="en-GB"/>
              </w:rPr>
              <w:t>imkl:StandardCoverageDetail</w:t>
            </w:r>
            <w:proofErr w:type="spellEnd"/>
            <w:r w:rsidRPr="000A4883">
              <w:rPr>
                <w:rFonts w:ascii="Consolas" w:eastAsia="Times New Roman" w:hAnsi="Consolas" w:cs="Times New Roman"/>
                <w:color w:val="800000"/>
                <w:sz w:val="18"/>
                <w:szCs w:val="18"/>
                <w:lang w:val="en-GB"/>
              </w:rPr>
              <w:t>&gt;</w:t>
            </w:r>
          </w:p>
        </w:tc>
      </w:tr>
    </w:tbl>
    <w:p w14:paraId="14959611" w14:textId="53CC86BB" w:rsidR="0069547E" w:rsidRDefault="0069547E">
      <w:pPr>
        <w:spacing w:before="0" w:after="200" w:line="276" w:lineRule="auto"/>
        <w:rPr>
          <w:lang w:val="en-GB"/>
        </w:rPr>
      </w:pPr>
      <w:r>
        <w:rPr>
          <w:lang w:val="en-GB"/>
        </w:rPr>
        <w:lastRenderedPageBreak/>
        <w:br w:type="page"/>
      </w:r>
    </w:p>
    <w:p w14:paraId="6DD8864B" w14:textId="341D6C8E" w:rsidR="00710886" w:rsidRPr="00FA78C2" w:rsidRDefault="00710886" w:rsidP="000238FE">
      <w:pPr>
        <w:pStyle w:val="Heading1"/>
        <w:rPr>
          <w:lang w:val="en-GB"/>
        </w:rPr>
      </w:pPr>
      <w:bookmarkStart w:id="73" w:name="_Toc178340993"/>
      <w:proofErr w:type="spellStart"/>
      <w:r w:rsidRPr="00FA78C2">
        <w:rPr>
          <w:lang w:val="en-GB"/>
        </w:rPr>
        <w:lastRenderedPageBreak/>
        <w:t>ActivityComplex</w:t>
      </w:r>
      <w:bookmarkEnd w:id="73"/>
      <w:proofErr w:type="spellEnd"/>
    </w:p>
    <w:p w14:paraId="039AB838" w14:textId="246E0353" w:rsidR="00710886" w:rsidRPr="00FA78C2" w:rsidRDefault="00710886" w:rsidP="00710886">
      <w:pPr>
        <w:pStyle w:val="Heading2"/>
        <w:rPr>
          <w:lang w:val="en-GB"/>
        </w:rPr>
      </w:pPr>
      <w:bookmarkStart w:id="74" w:name="_Toc178340994"/>
      <w:r w:rsidRPr="00FA78C2">
        <w:rPr>
          <w:lang w:val="en-GB"/>
        </w:rPr>
        <w:t>Overview</w:t>
      </w:r>
      <w:bookmarkEnd w:id="74"/>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ActivityComplex</w:t>
      </w:r>
      <w:proofErr w:type="spellEnd"/>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rsidP="00593347">
            <w:pPr>
              <w:rPr>
                <w:b/>
                <w:bCs/>
                <w:lang w:val="en-GB"/>
              </w:rPr>
            </w:pPr>
            <w:r w:rsidRPr="00FA78C2">
              <w:rPr>
                <w:b/>
                <w:bCs/>
                <w:lang w:val="en-GB"/>
              </w:rPr>
              <w:t>IMKL 2.3</w:t>
            </w:r>
          </w:p>
        </w:tc>
        <w:tc>
          <w:tcPr>
            <w:tcW w:w="2778" w:type="dxa"/>
          </w:tcPr>
          <w:p w14:paraId="0922D743" w14:textId="77777777" w:rsidR="00380ACD" w:rsidRPr="00FA78C2" w:rsidRDefault="00380ACD" w:rsidP="00593347">
            <w:pPr>
              <w:rPr>
                <w:b/>
                <w:bCs/>
                <w:lang w:val="en-GB"/>
              </w:rPr>
            </w:pPr>
            <w:r w:rsidRPr="00FA78C2">
              <w:rPr>
                <w:b/>
                <w:bCs/>
                <w:lang w:val="en-GB"/>
              </w:rPr>
              <w:t>IMKL 3</w:t>
            </w:r>
          </w:p>
        </w:tc>
        <w:tc>
          <w:tcPr>
            <w:tcW w:w="2568" w:type="dxa"/>
          </w:tcPr>
          <w:p w14:paraId="18A8E2C9" w14:textId="77777777" w:rsidR="00380ACD" w:rsidRPr="00FA78C2" w:rsidRDefault="00380ACD" w:rsidP="00593347">
            <w:pPr>
              <w:rPr>
                <w:b/>
                <w:bCs/>
                <w:lang w:val="en-GB"/>
              </w:rPr>
            </w:pPr>
            <w:r w:rsidRPr="00FA78C2">
              <w:rPr>
                <w:b/>
                <w:bCs/>
                <w:lang w:val="en-GB"/>
              </w:rPr>
              <w:t>Description</w:t>
            </w:r>
          </w:p>
        </w:tc>
      </w:tr>
      <w:tr w:rsidR="00380ACD" w:rsidRPr="00FA78C2" w14:paraId="368A5FFF" w14:textId="77777777" w:rsidTr="00593347">
        <w:tc>
          <w:tcPr>
            <w:tcW w:w="3714" w:type="dxa"/>
          </w:tcPr>
          <w:p w14:paraId="7FB65593" w14:textId="15B99EC8" w:rsidR="00380ACD" w:rsidRPr="00FA78C2" w:rsidRDefault="00D72707" w:rsidP="00593347">
            <w:pPr>
              <w:rPr>
                <w:lang w:val="en-GB"/>
              </w:rPr>
            </w:pPr>
            <w:proofErr w:type="spellStart"/>
            <w:r w:rsidRPr="00FA78C2">
              <w:rPr>
                <w:lang w:val="en-GB"/>
              </w:rPr>
              <w:t>omschrijving</w:t>
            </w:r>
            <w:proofErr w:type="spellEnd"/>
          </w:p>
        </w:tc>
        <w:tc>
          <w:tcPr>
            <w:tcW w:w="2778" w:type="dxa"/>
          </w:tcPr>
          <w:p w14:paraId="10FDE8DF" w14:textId="4966750F" w:rsidR="00380ACD" w:rsidRPr="00FA78C2" w:rsidRDefault="00D72707" w:rsidP="00593347">
            <w:pPr>
              <w:rPr>
                <w:lang w:val="en-GB"/>
              </w:rPr>
            </w:pPr>
            <w:r w:rsidRPr="00FA78C2">
              <w:rPr>
                <w:lang w:val="en-GB"/>
              </w:rPr>
              <w:t>description</w:t>
            </w:r>
          </w:p>
        </w:tc>
        <w:tc>
          <w:tcPr>
            <w:tcW w:w="2568" w:type="dxa"/>
          </w:tcPr>
          <w:p w14:paraId="77DB63A3" w14:textId="558694B9" w:rsidR="00380ACD" w:rsidRPr="00FA78C2" w:rsidRDefault="000828B6" w:rsidP="00593347">
            <w:pPr>
              <w:rPr>
                <w:lang w:val="en-GB"/>
              </w:rPr>
            </w:pPr>
            <w:r>
              <w:rPr>
                <w:lang w:val="en-GB"/>
              </w:rPr>
              <w:t>Renamed</w:t>
            </w:r>
          </w:p>
        </w:tc>
      </w:tr>
      <w:tr w:rsidR="00D72707" w:rsidRPr="00FA78C2" w14:paraId="3CC152C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rsidP="00593347">
            <w:pPr>
              <w:rPr>
                <w:lang w:val="en-GB"/>
              </w:rPr>
            </w:pPr>
            <w:r w:rsidRPr="00FA78C2">
              <w:rPr>
                <w:lang w:val="en-GB"/>
              </w:rPr>
              <w:t>taal</w:t>
            </w:r>
          </w:p>
        </w:tc>
        <w:tc>
          <w:tcPr>
            <w:tcW w:w="2778" w:type="dxa"/>
          </w:tcPr>
          <w:p w14:paraId="27D3C524" w14:textId="27710F14" w:rsidR="00D72707" w:rsidRPr="00FA78C2" w:rsidRDefault="00D72707" w:rsidP="00593347">
            <w:pPr>
              <w:rPr>
                <w:lang w:val="en-GB"/>
              </w:rPr>
            </w:pPr>
            <w:r w:rsidRPr="00FA78C2">
              <w:rPr>
                <w:lang w:val="en-GB"/>
              </w:rPr>
              <w:t>/</w:t>
            </w:r>
          </w:p>
        </w:tc>
        <w:tc>
          <w:tcPr>
            <w:tcW w:w="2568" w:type="dxa"/>
          </w:tcPr>
          <w:p w14:paraId="023EC2BC" w14:textId="329FCA28" w:rsidR="00D72707" w:rsidRPr="00FA78C2" w:rsidRDefault="00D72707" w:rsidP="00593347">
            <w:pPr>
              <w:rPr>
                <w:lang w:val="en-GB"/>
              </w:rPr>
            </w:pPr>
            <w:r w:rsidRPr="00FA78C2">
              <w:rPr>
                <w:lang w:val="en-GB"/>
              </w:rPr>
              <w:t>Removed</w:t>
            </w:r>
          </w:p>
        </w:tc>
      </w:tr>
      <w:tr w:rsidR="00D72707" w:rsidRPr="00900615" w14:paraId="4168EED2" w14:textId="77777777" w:rsidTr="00593347">
        <w:tc>
          <w:tcPr>
            <w:tcW w:w="3714" w:type="dxa"/>
          </w:tcPr>
          <w:p w14:paraId="2F7577C5" w14:textId="2D86EEAA" w:rsidR="00D72707" w:rsidRPr="00FA78C2" w:rsidRDefault="00D72707" w:rsidP="00593347">
            <w:pPr>
              <w:rPr>
                <w:lang w:val="en-GB"/>
              </w:rPr>
            </w:pPr>
            <w:proofErr w:type="spellStart"/>
            <w:r w:rsidRPr="00FA78C2">
              <w:rPr>
                <w:lang w:val="en-GB"/>
              </w:rPr>
              <w:t>opKabelEnLeidingen</w:t>
            </w:r>
            <w:proofErr w:type="spellEnd"/>
          </w:p>
        </w:tc>
        <w:tc>
          <w:tcPr>
            <w:tcW w:w="2778" w:type="dxa"/>
          </w:tcPr>
          <w:p w14:paraId="48808F3E" w14:textId="3D3CA4A4" w:rsidR="00D72707" w:rsidRPr="00FA78C2" w:rsidRDefault="00D72707" w:rsidP="00593347">
            <w:pPr>
              <w:rPr>
                <w:lang w:val="en-GB"/>
              </w:rPr>
            </w:pPr>
            <w:r w:rsidRPr="00FA78C2">
              <w:rPr>
                <w:lang w:val="en-GB"/>
              </w:rPr>
              <w:t>on</w:t>
            </w:r>
          </w:p>
        </w:tc>
        <w:tc>
          <w:tcPr>
            <w:tcW w:w="2568" w:type="dxa"/>
          </w:tcPr>
          <w:p w14:paraId="289D8F71" w14:textId="77777777" w:rsidR="00D72707" w:rsidRDefault="00EE440F" w:rsidP="00593347">
            <w:pPr>
              <w:rPr>
                <w:lang w:val="en-GB"/>
              </w:rPr>
            </w:pPr>
            <w:r w:rsidRPr="00FA78C2">
              <w:rPr>
                <w:lang w:val="en-GB"/>
              </w:rPr>
              <w:t>Replaced</w:t>
            </w:r>
          </w:p>
          <w:p w14:paraId="07040CBA" w14:textId="396DDB68"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E9271C" w:rsidRPr="00FA78C2">
              <w:rPr>
                <w:lang w:val="en-GB"/>
              </w:rPr>
              <w:t>Associations</w:t>
            </w:r>
            <w:r>
              <w:rPr>
                <w:lang w:val="en-GB"/>
              </w:rPr>
              <w:fldChar w:fldCharType="end"/>
            </w:r>
          </w:p>
        </w:tc>
      </w:tr>
      <w:tr w:rsidR="00D72707" w:rsidRPr="00900615" w14:paraId="0EA8DBE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rsidP="00593347">
            <w:pPr>
              <w:rPr>
                <w:lang w:val="en-GB"/>
              </w:rPr>
            </w:pPr>
            <w:proofErr w:type="spellStart"/>
            <w:r w:rsidRPr="00FA78C2">
              <w:rPr>
                <w:lang w:val="en-GB"/>
              </w:rPr>
              <w:t>opKabelEnLeidingContainers</w:t>
            </w:r>
            <w:proofErr w:type="spellEnd"/>
          </w:p>
        </w:tc>
        <w:tc>
          <w:tcPr>
            <w:tcW w:w="2778" w:type="dxa"/>
          </w:tcPr>
          <w:p w14:paraId="037DD7FD" w14:textId="3BD96C55" w:rsidR="00D72707" w:rsidRPr="00FA78C2" w:rsidRDefault="00D72707" w:rsidP="00593347">
            <w:pPr>
              <w:rPr>
                <w:lang w:val="en-GB"/>
              </w:rPr>
            </w:pPr>
            <w:r w:rsidRPr="00FA78C2">
              <w:rPr>
                <w:lang w:val="en-GB"/>
              </w:rPr>
              <w:t>on</w:t>
            </w:r>
          </w:p>
        </w:tc>
        <w:tc>
          <w:tcPr>
            <w:tcW w:w="2568" w:type="dxa"/>
          </w:tcPr>
          <w:p w14:paraId="3BE88960" w14:textId="77777777" w:rsidR="00D72707" w:rsidRDefault="00EE440F" w:rsidP="00593347">
            <w:pPr>
              <w:rPr>
                <w:lang w:val="en-GB"/>
              </w:rPr>
            </w:pPr>
            <w:r w:rsidRPr="00FA78C2">
              <w:rPr>
                <w:lang w:val="en-GB"/>
              </w:rPr>
              <w:t>Replaced</w:t>
            </w:r>
          </w:p>
          <w:p w14:paraId="0DD3BA90" w14:textId="73CF44F1"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E9271C" w:rsidRPr="00FA78C2">
              <w:rPr>
                <w:lang w:val="en-GB"/>
              </w:rPr>
              <w:t>Associations</w:t>
            </w:r>
            <w:r>
              <w:rPr>
                <w:lang w:val="en-GB"/>
              </w:rPr>
              <w:fldChar w:fldCharType="end"/>
            </w:r>
          </w:p>
        </w:tc>
      </w:tr>
      <w:tr w:rsidR="00D72707" w:rsidRPr="00900615" w14:paraId="357B3D8E" w14:textId="77777777" w:rsidTr="00593347">
        <w:tc>
          <w:tcPr>
            <w:tcW w:w="3714" w:type="dxa"/>
          </w:tcPr>
          <w:p w14:paraId="4DA0FC0A" w14:textId="66E5324D" w:rsidR="00D72707" w:rsidRPr="00FA78C2" w:rsidRDefault="00D72707" w:rsidP="00593347">
            <w:pPr>
              <w:rPr>
                <w:lang w:val="en-GB"/>
              </w:rPr>
            </w:pPr>
            <w:proofErr w:type="spellStart"/>
            <w:r w:rsidRPr="00FA78C2">
              <w:rPr>
                <w:lang w:val="en-GB"/>
              </w:rPr>
              <w:t>opContainerLeidingElementen</w:t>
            </w:r>
            <w:proofErr w:type="spellEnd"/>
          </w:p>
        </w:tc>
        <w:tc>
          <w:tcPr>
            <w:tcW w:w="2778" w:type="dxa"/>
          </w:tcPr>
          <w:p w14:paraId="33F1EF4A" w14:textId="2DCCB5BD" w:rsidR="00D72707" w:rsidRPr="00FA78C2" w:rsidRDefault="00D72707" w:rsidP="00593347">
            <w:pPr>
              <w:rPr>
                <w:lang w:val="en-GB"/>
              </w:rPr>
            </w:pPr>
            <w:r w:rsidRPr="00FA78C2">
              <w:rPr>
                <w:lang w:val="en-GB"/>
              </w:rPr>
              <w:t>on</w:t>
            </w:r>
          </w:p>
        </w:tc>
        <w:tc>
          <w:tcPr>
            <w:tcW w:w="2568" w:type="dxa"/>
          </w:tcPr>
          <w:p w14:paraId="56F4E775" w14:textId="77777777" w:rsidR="00D72707" w:rsidRDefault="00EE440F" w:rsidP="00593347">
            <w:pPr>
              <w:rPr>
                <w:lang w:val="en-GB"/>
              </w:rPr>
            </w:pPr>
            <w:r w:rsidRPr="00FA78C2">
              <w:rPr>
                <w:lang w:val="en-GB"/>
              </w:rPr>
              <w:t>Replaced</w:t>
            </w:r>
          </w:p>
          <w:p w14:paraId="6375B3AF" w14:textId="61D4F9A2"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E9271C" w:rsidRPr="00FA78C2">
              <w:rPr>
                <w:lang w:val="en-GB"/>
              </w:rPr>
              <w:t>Associations</w:t>
            </w:r>
            <w:r>
              <w:rPr>
                <w:lang w:val="en-GB"/>
              </w:rPr>
              <w:fldChar w:fldCharType="end"/>
            </w:r>
          </w:p>
        </w:tc>
      </w:tr>
      <w:tr w:rsidR="00D72707" w:rsidRPr="00900615" w14:paraId="335E396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rsidP="00593347">
            <w:pPr>
              <w:rPr>
                <w:lang w:val="en-GB"/>
              </w:rPr>
            </w:pPr>
            <w:proofErr w:type="spellStart"/>
            <w:r w:rsidRPr="00FA78C2">
              <w:rPr>
                <w:lang w:val="en-GB"/>
              </w:rPr>
              <w:t>opLeidingElementen</w:t>
            </w:r>
            <w:proofErr w:type="spellEnd"/>
          </w:p>
        </w:tc>
        <w:tc>
          <w:tcPr>
            <w:tcW w:w="2778" w:type="dxa"/>
          </w:tcPr>
          <w:p w14:paraId="30A51611" w14:textId="207C2D0D" w:rsidR="00D72707" w:rsidRPr="00FA78C2" w:rsidRDefault="00D72707" w:rsidP="00593347">
            <w:pPr>
              <w:rPr>
                <w:lang w:val="en-GB"/>
              </w:rPr>
            </w:pPr>
            <w:r w:rsidRPr="00FA78C2">
              <w:rPr>
                <w:lang w:val="en-GB"/>
              </w:rPr>
              <w:t>on</w:t>
            </w:r>
          </w:p>
        </w:tc>
        <w:tc>
          <w:tcPr>
            <w:tcW w:w="2568" w:type="dxa"/>
          </w:tcPr>
          <w:p w14:paraId="6E77DCAF" w14:textId="77777777" w:rsidR="00D72707" w:rsidRDefault="00EE440F" w:rsidP="00593347">
            <w:pPr>
              <w:rPr>
                <w:lang w:val="en-GB"/>
              </w:rPr>
            </w:pPr>
            <w:r w:rsidRPr="00FA78C2">
              <w:rPr>
                <w:lang w:val="en-GB"/>
              </w:rPr>
              <w:t>Replaced</w:t>
            </w:r>
          </w:p>
          <w:p w14:paraId="484C54CE" w14:textId="00FC3AA4"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E9271C" w:rsidRPr="00FA78C2">
              <w:rPr>
                <w:lang w:val="en-GB"/>
              </w:rPr>
              <w:t>Associations</w:t>
            </w:r>
            <w:r>
              <w:rPr>
                <w:lang w:val="en-GB"/>
              </w:rPr>
              <w:fldChar w:fldCharType="end"/>
            </w:r>
          </w:p>
        </w:tc>
      </w:tr>
      <w:tr w:rsidR="00D72707" w:rsidRPr="00900615" w14:paraId="564905D1" w14:textId="77777777" w:rsidTr="00593347">
        <w:tc>
          <w:tcPr>
            <w:tcW w:w="3714" w:type="dxa"/>
          </w:tcPr>
          <w:p w14:paraId="24EC8FBC" w14:textId="76A55E6A" w:rsidR="00D72707" w:rsidRPr="00FA78C2" w:rsidRDefault="00D72707" w:rsidP="00593347">
            <w:pPr>
              <w:rPr>
                <w:lang w:val="en-GB"/>
              </w:rPr>
            </w:pPr>
            <w:proofErr w:type="spellStart"/>
            <w:r w:rsidRPr="00FA78C2">
              <w:rPr>
                <w:lang w:val="en-GB"/>
              </w:rPr>
              <w:t>heeftUtilityNetwork</w:t>
            </w:r>
            <w:proofErr w:type="spellEnd"/>
          </w:p>
        </w:tc>
        <w:tc>
          <w:tcPr>
            <w:tcW w:w="2778" w:type="dxa"/>
          </w:tcPr>
          <w:p w14:paraId="2252F1C9" w14:textId="41240B8F" w:rsidR="00D72707" w:rsidRPr="00FA78C2" w:rsidRDefault="00D72707" w:rsidP="00593347">
            <w:pPr>
              <w:rPr>
                <w:lang w:val="en-GB"/>
              </w:rPr>
            </w:pPr>
            <w:r w:rsidRPr="00FA78C2">
              <w:rPr>
                <w:lang w:val="en-GB"/>
              </w:rPr>
              <w:t>/</w:t>
            </w:r>
          </w:p>
        </w:tc>
        <w:tc>
          <w:tcPr>
            <w:tcW w:w="2568" w:type="dxa"/>
          </w:tcPr>
          <w:p w14:paraId="386B2FDF" w14:textId="77777777" w:rsidR="00D72707" w:rsidRDefault="00D72707" w:rsidP="00593347">
            <w:pPr>
              <w:rPr>
                <w:lang w:val="en-GB"/>
              </w:rPr>
            </w:pPr>
            <w:r w:rsidRPr="00FA78C2">
              <w:rPr>
                <w:lang w:val="en-GB"/>
              </w:rPr>
              <w:t>Removed</w:t>
            </w:r>
          </w:p>
          <w:p w14:paraId="63127616" w14:textId="192EB9FE" w:rsidR="004461DB" w:rsidRPr="00FA78C2" w:rsidRDefault="004461DB"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E9271C" w:rsidRPr="00FA78C2">
              <w:rPr>
                <w:lang w:val="en-GB"/>
              </w:rPr>
              <w:t>Associations</w:t>
            </w:r>
            <w:r>
              <w:rPr>
                <w:lang w:val="en-GB"/>
              </w:rPr>
              <w:fldChar w:fldCharType="end"/>
            </w:r>
          </w:p>
        </w:tc>
      </w:tr>
      <w:tr w:rsidR="00D72707" w:rsidRPr="00900615" w14:paraId="7825AA7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rsidP="00593347">
            <w:pPr>
              <w:rPr>
                <w:lang w:val="en-GB"/>
              </w:rPr>
            </w:pPr>
            <w:r>
              <w:rPr>
                <w:lang w:val="en-GB"/>
              </w:rPr>
              <w:t>/</w:t>
            </w:r>
          </w:p>
        </w:tc>
        <w:tc>
          <w:tcPr>
            <w:tcW w:w="2778" w:type="dxa"/>
          </w:tcPr>
          <w:p w14:paraId="7EE7CA8B" w14:textId="72E02C4D" w:rsidR="00D72707" w:rsidRPr="00FA78C2" w:rsidRDefault="00D72707" w:rsidP="00593347">
            <w:pPr>
              <w:rPr>
                <w:lang w:val="en-GB"/>
              </w:rPr>
            </w:pPr>
            <w:proofErr w:type="spellStart"/>
            <w:r w:rsidRPr="00FA78C2">
              <w:rPr>
                <w:lang w:val="en-GB"/>
              </w:rPr>
              <w:t>geometrySurvey</w:t>
            </w:r>
            <w:proofErr w:type="spellEnd"/>
          </w:p>
        </w:tc>
        <w:tc>
          <w:tcPr>
            <w:tcW w:w="2568" w:type="dxa"/>
          </w:tcPr>
          <w:p w14:paraId="004C3A4F" w14:textId="77777777" w:rsidR="00D72707" w:rsidRDefault="00D72707" w:rsidP="00593347">
            <w:pPr>
              <w:rPr>
                <w:lang w:val="en-GB"/>
              </w:rPr>
            </w:pPr>
            <w:r w:rsidRPr="00FA78C2">
              <w:rPr>
                <w:lang w:val="en-GB"/>
              </w:rPr>
              <w:t>Added</w:t>
            </w:r>
          </w:p>
          <w:p w14:paraId="1D5244CA" w14:textId="15BFBA3F" w:rsidR="00C1482E" w:rsidRPr="00FA78C2" w:rsidRDefault="00C1482E" w:rsidP="00593347">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proofErr w:type="spellStart"/>
            <w:r w:rsidR="00E9271C" w:rsidRPr="00FA78C2">
              <w:rPr>
                <w:lang w:val="en-GB"/>
              </w:rPr>
              <w:t>geometrySurvey</w:t>
            </w:r>
            <w:proofErr w:type="spellEnd"/>
            <w:r>
              <w:rPr>
                <w:lang w:val="en-GB"/>
              </w:rPr>
              <w:fldChar w:fldCharType="end"/>
            </w:r>
          </w:p>
        </w:tc>
      </w:tr>
    </w:tbl>
    <w:p w14:paraId="43262993" w14:textId="2AF9091C" w:rsidR="00710886" w:rsidRPr="00FA78C2" w:rsidRDefault="00710886" w:rsidP="00710886">
      <w:pPr>
        <w:pStyle w:val="Heading2"/>
        <w:rPr>
          <w:lang w:val="en-GB"/>
        </w:rPr>
      </w:pPr>
      <w:bookmarkStart w:id="75" w:name="_Ref172277283"/>
      <w:bookmarkStart w:id="76" w:name="_Toc178340995"/>
      <w:proofErr w:type="spellStart"/>
      <w:r w:rsidRPr="00FA78C2">
        <w:rPr>
          <w:lang w:val="en-GB"/>
        </w:rPr>
        <w:t>geometrySurvey</w:t>
      </w:r>
      <w:bookmarkEnd w:id="75"/>
      <w:bookmarkEnd w:id="76"/>
      <w:proofErr w:type="spellEnd"/>
    </w:p>
    <w:p w14:paraId="3B0DBD84" w14:textId="2DB33596" w:rsidR="000C4706" w:rsidRPr="00FA78C2" w:rsidRDefault="000C4706" w:rsidP="000C4706">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C31ADE">
        <w:rPr>
          <w:i/>
          <w:iCs/>
          <w:lang w:val="en-GB"/>
        </w:rPr>
        <w:t>ActivityComplex</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C31ADE">
        <w:rPr>
          <w:i/>
          <w:iCs/>
          <w:lang w:val="en-GB"/>
        </w:rPr>
        <w:t>ActivityComplex</w:t>
      </w:r>
      <w:proofErr w:type="spellEnd"/>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7" w:name="_Ref172277248"/>
      <w:bookmarkStart w:id="78" w:name="_Toc178340996"/>
      <w:r w:rsidRPr="00FA78C2">
        <w:rPr>
          <w:lang w:val="en-GB"/>
        </w:rPr>
        <w:lastRenderedPageBreak/>
        <w:t>Associations</w:t>
      </w:r>
      <w:bookmarkEnd w:id="77"/>
      <w:bookmarkEnd w:id="78"/>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proofErr w:type="spellStart"/>
      <w:r w:rsidRPr="005960EC">
        <w:rPr>
          <w:i/>
          <w:iCs/>
          <w:lang w:val="en-GB"/>
        </w:rPr>
        <w:t>ActivityComplex</w:t>
      </w:r>
      <w:proofErr w:type="spellEnd"/>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proofErr w:type="spellStart"/>
      <w:r w:rsidRPr="005960EC">
        <w:rPr>
          <w:i/>
          <w:iCs/>
          <w:lang w:val="en-GB"/>
        </w:rPr>
        <w:t>opKabelEnLeidingen</w:t>
      </w:r>
      <w:proofErr w:type="spellEnd"/>
      <w:r w:rsidRPr="00FA78C2">
        <w:rPr>
          <w:lang w:val="en-GB"/>
        </w:rPr>
        <w:t xml:space="preserve">, </w:t>
      </w:r>
      <w:proofErr w:type="spellStart"/>
      <w:r w:rsidRPr="005960EC">
        <w:rPr>
          <w:i/>
          <w:iCs/>
          <w:lang w:val="en-GB"/>
        </w:rPr>
        <w:t>opKabelEnLeidingContainers</w:t>
      </w:r>
      <w:proofErr w:type="spellEnd"/>
      <w:r w:rsidRPr="00FA78C2">
        <w:rPr>
          <w:lang w:val="en-GB"/>
        </w:rPr>
        <w:t xml:space="preserve">, </w:t>
      </w:r>
      <w:proofErr w:type="spellStart"/>
      <w:r w:rsidRPr="005960EC">
        <w:rPr>
          <w:i/>
          <w:iCs/>
          <w:lang w:val="en-GB"/>
        </w:rPr>
        <w:t>opContainerLeidingElementen</w:t>
      </w:r>
      <w:proofErr w:type="spellEnd"/>
      <w:r w:rsidRPr="00FA78C2">
        <w:rPr>
          <w:lang w:val="en-GB"/>
        </w:rPr>
        <w:t xml:space="preserve"> and </w:t>
      </w:r>
      <w:proofErr w:type="spellStart"/>
      <w:r w:rsidRPr="005960EC">
        <w:rPr>
          <w:i/>
          <w:iCs/>
          <w:lang w:val="en-GB"/>
        </w:rPr>
        <w:t>opLeidingElementen</w:t>
      </w:r>
      <w:proofErr w:type="spellEnd"/>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proofErr w:type="spellStart"/>
      <w:r w:rsidR="005960EC">
        <w:rPr>
          <w:i/>
          <w:iCs/>
          <w:lang w:val="en-GB"/>
        </w:rPr>
        <w:t>ActivityComplex</w:t>
      </w:r>
      <w:proofErr w:type="spellEnd"/>
      <w:r w:rsidR="005960EC">
        <w:rPr>
          <w:lang w:val="en-GB"/>
        </w:rPr>
        <w:t xml:space="preserve"> entity is linked can be determined directly from the </w:t>
      </w:r>
      <w:proofErr w:type="spellStart"/>
      <w:r w:rsidR="005960EC">
        <w:rPr>
          <w:lang w:val="en-GB"/>
        </w:rPr>
        <w:t>href</w:t>
      </w:r>
      <w:proofErr w:type="spellEnd"/>
      <w:r w:rsidR="005960EC">
        <w:rPr>
          <w:lang w:val="en-GB"/>
        </w:rPr>
        <w:t xml:space="preserve">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proofErr w:type="spellStart"/>
      <w:r w:rsidRPr="007D5B32">
        <w:rPr>
          <w:i/>
          <w:iCs/>
          <w:lang w:val="en-GB"/>
        </w:rPr>
        <w:t>ActivityComplex</w:t>
      </w:r>
      <w:proofErr w:type="spellEnd"/>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on elements already indicates that the </w:t>
      </w:r>
      <w:proofErr w:type="spellStart"/>
      <w:r w:rsidRPr="00FA78C2">
        <w:rPr>
          <w:i/>
          <w:iCs/>
          <w:lang w:val="en-GB"/>
        </w:rPr>
        <w:t>ActivityComplex</w:t>
      </w:r>
      <w:proofErr w:type="spellEnd"/>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E809C1" w:rsidRDefault="0050084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00849" w:rsidRPr="00900615" w14:paraId="56E7931A" w14:textId="77777777" w:rsidTr="00500849">
        <w:tc>
          <w:tcPr>
            <w:tcW w:w="9060" w:type="dxa"/>
          </w:tcPr>
          <w:p w14:paraId="6BAEB722" w14:textId="7A10891A"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672248" w:rsidRPr="00672248">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6768B403"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4F052B" w:rsidRPr="004F052B">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36CEC3D0"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353ACB8B"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w:t>
            </w:r>
            <w:proofErr w:type="spellStart"/>
            <w:r w:rsidRPr="00500849">
              <w:rPr>
                <w:rFonts w:ascii="Consolas" w:eastAsia="Times New Roman" w:hAnsi="Consolas" w:cs="Times New Roman"/>
                <w:color w:val="800000"/>
                <w:sz w:val="18"/>
                <w:szCs w:val="18"/>
                <w:lang w:val="en-GB"/>
              </w:rPr>
              <w:t>imkl:on</w:t>
            </w:r>
            <w:proofErr w:type="spellEnd"/>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2B9F6A31" w:rsidR="00500849" w:rsidRPr="00E809C1" w:rsidRDefault="00500849" w:rsidP="00500849">
            <w:pPr>
              <w:shd w:val="clear" w:color="auto" w:fill="FFFFFF"/>
              <w:spacing w:before="0" w:after="0" w:line="285" w:lineRule="atLeast"/>
              <w:rPr>
                <w:lang w:val="de-DE"/>
              </w:rPr>
            </w:pPr>
            <w:r w:rsidRPr="00E809C1">
              <w:rPr>
                <w:rFonts w:ascii="Consolas" w:eastAsia="Times New Roman" w:hAnsi="Consolas" w:cs="Times New Roman"/>
                <w:color w:val="800000"/>
                <w:sz w:val="18"/>
                <w:szCs w:val="18"/>
                <w:lang w:val="de-DE"/>
              </w:rPr>
              <w:t>&lt;</w:t>
            </w:r>
            <w:proofErr w:type="spellStart"/>
            <w:r w:rsidRPr="00E809C1">
              <w:rPr>
                <w:rFonts w:ascii="Consolas" w:eastAsia="Times New Roman" w:hAnsi="Consolas" w:cs="Times New Roman"/>
                <w:color w:val="800000"/>
                <w:sz w:val="18"/>
                <w:szCs w:val="18"/>
                <w:lang w:val="de-DE"/>
              </w:rPr>
              <w:t>imkl:inNetwork</w:t>
            </w:r>
            <w:proofErr w:type="spellEnd"/>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E50000"/>
                <w:sz w:val="18"/>
                <w:szCs w:val="18"/>
                <w:lang w:val="de-DE"/>
              </w:rPr>
              <w:t>xlink:href</w:t>
            </w:r>
            <w:r w:rsidRPr="00E809C1">
              <w:rPr>
                <w:rFonts w:ascii="Consolas" w:eastAsia="Times New Roman" w:hAnsi="Consolas" w:cs="Times New Roman"/>
                <w:color w:val="000000"/>
                <w:sz w:val="18"/>
                <w:szCs w:val="18"/>
                <w:lang w:val="de-DE"/>
              </w:rPr>
              <w:t>=</w:t>
            </w:r>
            <w:r w:rsidRPr="00E809C1">
              <w:rPr>
                <w:rFonts w:ascii="Consolas" w:eastAsia="Times New Roman" w:hAnsi="Consolas" w:cs="Times New Roman"/>
                <w:color w:val="0000FF"/>
                <w:sz w:val="18"/>
                <w:szCs w:val="18"/>
                <w:lang w:val="de-DE"/>
              </w:rPr>
              <w:t>"</w:t>
            </w:r>
            <w:r w:rsidR="007D219B" w:rsidRPr="00E809C1">
              <w:rPr>
                <w:rFonts w:ascii="Consolas" w:eastAsia="Times New Roman" w:hAnsi="Consolas" w:cs="Times New Roman"/>
                <w:color w:val="0000FF"/>
                <w:sz w:val="18"/>
                <w:szCs w:val="18"/>
                <w:lang w:val="de-DE"/>
              </w:rPr>
              <w:t>https://vocab.belgif.be/ns/imkl/3.0/</w:t>
            </w:r>
            <w:r w:rsidRPr="00E809C1">
              <w:rPr>
                <w:rFonts w:ascii="Consolas" w:eastAsia="Times New Roman" w:hAnsi="Consolas" w:cs="Times New Roman"/>
                <w:color w:val="0000FF"/>
                <w:sz w:val="18"/>
                <w:szCs w:val="18"/>
                <w:lang w:val="de-DE"/>
              </w:rPr>
              <w:t>UtilityNetwork/sewercom-be:001"</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lang w:val="de-DE"/>
              </w:rPr>
              <w:t>/&gt;</w:t>
            </w:r>
          </w:p>
        </w:tc>
      </w:tr>
    </w:tbl>
    <w:p w14:paraId="61121281" w14:textId="77777777" w:rsidR="00500849" w:rsidRPr="00E809C1" w:rsidRDefault="00500849" w:rsidP="000C4706">
      <w:pPr>
        <w:rPr>
          <w:lang w:val="de-DE"/>
        </w:rPr>
      </w:pPr>
    </w:p>
    <w:p w14:paraId="6EB2E144" w14:textId="77777777" w:rsidR="000C4706" w:rsidRPr="00E809C1" w:rsidRDefault="000C4706" w:rsidP="000C4706">
      <w:pPr>
        <w:rPr>
          <w:lang w:val="de-DE"/>
        </w:rPr>
      </w:pPr>
    </w:p>
    <w:p w14:paraId="5932207F" w14:textId="77777777" w:rsidR="0019622D" w:rsidRPr="00E809C1" w:rsidRDefault="0019622D">
      <w:pPr>
        <w:spacing w:before="0" w:after="200" w:line="276" w:lineRule="auto"/>
        <w:rPr>
          <w:rFonts w:eastAsiaTheme="majorEastAsia" w:cstheme="majorBidi"/>
          <w:b/>
          <w:bCs/>
          <w:color w:val="1E0040" w:themeColor="text1"/>
          <w:sz w:val="36"/>
          <w:szCs w:val="52"/>
          <w:lang w:val="de-DE"/>
        </w:rPr>
      </w:pPr>
      <w:r w:rsidRPr="00E809C1">
        <w:rPr>
          <w:lang w:val="de-DE"/>
        </w:rPr>
        <w:br w:type="page"/>
      </w:r>
    </w:p>
    <w:p w14:paraId="13A54791" w14:textId="3D64A59C" w:rsidR="00710886" w:rsidRPr="00FA78C2" w:rsidRDefault="00710886" w:rsidP="00710886">
      <w:pPr>
        <w:pStyle w:val="Heading1"/>
        <w:rPr>
          <w:lang w:val="en-GB"/>
        </w:rPr>
      </w:pPr>
      <w:bookmarkStart w:id="79" w:name="_Ref173138856"/>
      <w:bookmarkStart w:id="80" w:name="_Toc178340997"/>
      <w:r w:rsidRPr="00FA78C2">
        <w:rPr>
          <w:lang w:val="en-GB"/>
        </w:rPr>
        <w:lastRenderedPageBreak/>
        <w:t>TopographicalElement</w:t>
      </w:r>
      <w:bookmarkEnd w:id="79"/>
      <w:bookmarkEnd w:id="80"/>
    </w:p>
    <w:p w14:paraId="17BB4F1E" w14:textId="50828AF0" w:rsidR="00710886" w:rsidRPr="00FA78C2" w:rsidRDefault="00710886" w:rsidP="00710886">
      <w:pPr>
        <w:pStyle w:val="Heading2"/>
        <w:rPr>
          <w:lang w:val="en-GB"/>
        </w:rPr>
      </w:pPr>
      <w:bookmarkStart w:id="81" w:name="_Toc178340998"/>
      <w:r w:rsidRPr="00FA78C2">
        <w:rPr>
          <w:lang w:val="en-GB"/>
        </w:rPr>
        <w:t>Overview</w:t>
      </w:r>
      <w:bookmarkEnd w:id="81"/>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proofErr w:type="spellStart"/>
      <w:r w:rsidRPr="00FA78C2">
        <w:rPr>
          <w:i/>
          <w:iCs/>
          <w:lang w:val="en-GB"/>
        </w:rPr>
        <w:t>ExtraTopografie</w:t>
      </w:r>
      <w:proofErr w:type="spellEnd"/>
      <w:r w:rsidRPr="00FA78C2">
        <w:rPr>
          <w:lang w:val="en-GB"/>
        </w:rPr>
        <w:t xml:space="preserve">. In IMKL 3 this is replaced with </w:t>
      </w:r>
      <w:r w:rsidR="004D4804">
        <w:rPr>
          <w:lang w:val="en-GB"/>
        </w:rPr>
        <w:t xml:space="preserve">the </w:t>
      </w:r>
      <w:r w:rsidRPr="00FA78C2">
        <w:rPr>
          <w:i/>
          <w:iCs/>
          <w:lang w:val="en-GB"/>
        </w:rPr>
        <w:t>TopographicalElement</w:t>
      </w:r>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ED5795">
        <w:rPr>
          <w:i/>
          <w:iCs/>
          <w:lang w:val="en-GB"/>
        </w:rPr>
        <w:t>TopographicalElement</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21443B">
        <w:rPr>
          <w:i/>
          <w:iCs/>
          <w:lang w:val="en-GB"/>
        </w:rPr>
        <w:t>ExtraTopografie</w:t>
      </w:r>
      <w:proofErr w:type="spellEnd"/>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rsidP="00593347">
            <w:pPr>
              <w:rPr>
                <w:b/>
                <w:bCs/>
                <w:lang w:val="en-GB"/>
              </w:rPr>
            </w:pPr>
            <w:r w:rsidRPr="00FA78C2">
              <w:rPr>
                <w:b/>
                <w:bCs/>
                <w:lang w:val="en-GB"/>
              </w:rPr>
              <w:t>IMKL 2.3</w:t>
            </w:r>
          </w:p>
        </w:tc>
        <w:tc>
          <w:tcPr>
            <w:tcW w:w="2778" w:type="dxa"/>
          </w:tcPr>
          <w:p w14:paraId="05B83EAB" w14:textId="77777777" w:rsidR="00BF258C" w:rsidRPr="00FA78C2" w:rsidRDefault="00BF258C" w:rsidP="00593347">
            <w:pPr>
              <w:rPr>
                <w:b/>
                <w:bCs/>
                <w:lang w:val="en-GB"/>
              </w:rPr>
            </w:pPr>
            <w:r w:rsidRPr="00FA78C2">
              <w:rPr>
                <w:b/>
                <w:bCs/>
                <w:lang w:val="en-GB"/>
              </w:rPr>
              <w:t>IMKL 3</w:t>
            </w:r>
          </w:p>
        </w:tc>
        <w:tc>
          <w:tcPr>
            <w:tcW w:w="2568" w:type="dxa"/>
          </w:tcPr>
          <w:p w14:paraId="0848E48A" w14:textId="77777777" w:rsidR="00BF258C" w:rsidRPr="00FA78C2" w:rsidRDefault="00BF258C" w:rsidP="00593347">
            <w:pPr>
              <w:rPr>
                <w:b/>
                <w:bCs/>
                <w:lang w:val="en-GB"/>
              </w:rPr>
            </w:pPr>
            <w:r w:rsidRPr="00FA78C2">
              <w:rPr>
                <w:b/>
                <w:bCs/>
                <w:lang w:val="en-GB"/>
              </w:rPr>
              <w:t>Description</w:t>
            </w:r>
          </w:p>
        </w:tc>
      </w:tr>
      <w:tr w:rsidR="00025A58" w:rsidRPr="00FA78C2" w14:paraId="66FC5A37" w14:textId="77777777" w:rsidTr="00593347">
        <w:tc>
          <w:tcPr>
            <w:tcW w:w="3714" w:type="dxa"/>
          </w:tcPr>
          <w:p w14:paraId="444B96BB" w14:textId="6FF52277" w:rsidR="00025A58" w:rsidRPr="00FA78C2" w:rsidRDefault="00025A58" w:rsidP="00593347">
            <w:pPr>
              <w:rPr>
                <w:lang w:val="en-GB"/>
              </w:rPr>
            </w:pPr>
            <w:proofErr w:type="spellStart"/>
            <w:r w:rsidRPr="00FA78C2">
              <w:rPr>
                <w:lang w:val="en-GB"/>
              </w:rPr>
              <w:t>omschrijving</w:t>
            </w:r>
            <w:proofErr w:type="spellEnd"/>
          </w:p>
        </w:tc>
        <w:tc>
          <w:tcPr>
            <w:tcW w:w="2778" w:type="dxa"/>
          </w:tcPr>
          <w:p w14:paraId="22E24F77" w14:textId="1FAB630B" w:rsidR="00025A58" w:rsidRPr="00FA78C2" w:rsidRDefault="00025A58" w:rsidP="00593347">
            <w:pPr>
              <w:rPr>
                <w:lang w:val="en-GB"/>
              </w:rPr>
            </w:pPr>
            <w:r w:rsidRPr="00FA78C2">
              <w:rPr>
                <w:lang w:val="en-GB"/>
              </w:rPr>
              <w:t>description</w:t>
            </w:r>
          </w:p>
        </w:tc>
        <w:tc>
          <w:tcPr>
            <w:tcW w:w="2568" w:type="dxa"/>
          </w:tcPr>
          <w:p w14:paraId="5F0F3F4D" w14:textId="37710A61" w:rsidR="00025A58" w:rsidRPr="00FA78C2" w:rsidRDefault="00245AF8" w:rsidP="00593347">
            <w:pPr>
              <w:rPr>
                <w:lang w:val="en-GB"/>
              </w:rPr>
            </w:pPr>
            <w:r>
              <w:rPr>
                <w:lang w:val="en-GB"/>
              </w:rPr>
              <w:t>Renamed</w:t>
            </w:r>
          </w:p>
        </w:tc>
      </w:tr>
      <w:tr w:rsidR="00025A58" w:rsidRPr="00FA78C2" w14:paraId="637F201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rsidP="00593347">
            <w:pPr>
              <w:rPr>
                <w:lang w:val="en-GB"/>
              </w:rPr>
            </w:pPr>
            <w:r w:rsidRPr="00FA78C2">
              <w:rPr>
                <w:lang w:val="en-GB"/>
              </w:rPr>
              <w:t>taal</w:t>
            </w:r>
          </w:p>
        </w:tc>
        <w:tc>
          <w:tcPr>
            <w:tcW w:w="2778" w:type="dxa"/>
          </w:tcPr>
          <w:p w14:paraId="1A1974A6" w14:textId="77B3A742" w:rsidR="00025A58" w:rsidRPr="00FA78C2" w:rsidRDefault="00025A58" w:rsidP="00593347">
            <w:pPr>
              <w:rPr>
                <w:lang w:val="en-GB"/>
              </w:rPr>
            </w:pPr>
            <w:r w:rsidRPr="00FA78C2">
              <w:rPr>
                <w:lang w:val="en-GB"/>
              </w:rPr>
              <w:t>/</w:t>
            </w:r>
          </w:p>
        </w:tc>
        <w:tc>
          <w:tcPr>
            <w:tcW w:w="2568" w:type="dxa"/>
          </w:tcPr>
          <w:p w14:paraId="5D9CCD5C" w14:textId="161709F2" w:rsidR="00025A58" w:rsidRPr="00FA78C2" w:rsidRDefault="00025A58" w:rsidP="00593347">
            <w:pPr>
              <w:rPr>
                <w:lang w:val="en-GB"/>
              </w:rPr>
            </w:pPr>
            <w:r w:rsidRPr="00FA78C2">
              <w:rPr>
                <w:lang w:val="en-GB"/>
              </w:rPr>
              <w:t>Removed</w:t>
            </w:r>
          </w:p>
        </w:tc>
      </w:tr>
      <w:tr w:rsidR="00025A58" w:rsidRPr="00FA78C2" w14:paraId="09297C83" w14:textId="77777777" w:rsidTr="00593347">
        <w:tc>
          <w:tcPr>
            <w:tcW w:w="3714" w:type="dxa"/>
          </w:tcPr>
          <w:p w14:paraId="4A299B5E" w14:textId="1EB37937" w:rsidR="00025A58" w:rsidRPr="00FA78C2" w:rsidRDefault="00025A58" w:rsidP="00593347">
            <w:pPr>
              <w:rPr>
                <w:lang w:val="en-GB"/>
              </w:rPr>
            </w:pPr>
            <w:proofErr w:type="spellStart"/>
            <w:r w:rsidRPr="00FA78C2">
              <w:rPr>
                <w:lang w:val="en-GB"/>
              </w:rPr>
              <w:t>ligging</w:t>
            </w:r>
            <w:proofErr w:type="spellEnd"/>
          </w:p>
        </w:tc>
        <w:tc>
          <w:tcPr>
            <w:tcW w:w="2778" w:type="dxa"/>
          </w:tcPr>
          <w:p w14:paraId="393A4CB3" w14:textId="27268D36" w:rsidR="00025A58" w:rsidRPr="00FA78C2" w:rsidRDefault="007A1B05" w:rsidP="00593347">
            <w:pPr>
              <w:rPr>
                <w:lang w:val="en-GB"/>
              </w:rPr>
            </w:pPr>
            <w:r w:rsidRPr="00FA78C2">
              <w:rPr>
                <w:lang w:val="en-GB"/>
              </w:rPr>
              <w:t>location</w:t>
            </w:r>
          </w:p>
        </w:tc>
        <w:tc>
          <w:tcPr>
            <w:tcW w:w="2568" w:type="dxa"/>
          </w:tcPr>
          <w:p w14:paraId="0C9D49EB" w14:textId="5571377E" w:rsidR="00025A58" w:rsidRPr="00FA78C2" w:rsidRDefault="00245AF8" w:rsidP="00593347">
            <w:pPr>
              <w:rPr>
                <w:lang w:val="en-GB"/>
              </w:rPr>
            </w:pPr>
            <w:r>
              <w:rPr>
                <w:lang w:val="en-GB"/>
              </w:rPr>
              <w:t>Renamed</w:t>
            </w:r>
          </w:p>
        </w:tc>
      </w:tr>
      <w:tr w:rsidR="00025A58" w:rsidRPr="00900615" w14:paraId="6F2AC60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rsidP="00593347">
            <w:pPr>
              <w:rPr>
                <w:lang w:val="en-GB"/>
              </w:rPr>
            </w:pPr>
            <w:r w:rsidRPr="00FA78C2">
              <w:rPr>
                <w:lang w:val="en-GB"/>
              </w:rPr>
              <w:t>/</w:t>
            </w:r>
          </w:p>
        </w:tc>
        <w:tc>
          <w:tcPr>
            <w:tcW w:w="2778" w:type="dxa"/>
          </w:tcPr>
          <w:p w14:paraId="31A0748B" w14:textId="5D173613" w:rsidR="00025A58" w:rsidRPr="00FA78C2" w:rsidRDefault="007A1B05" w:rsidP="00593347">
            <w:pPr>
              <w:rPr>
                <w:lang w:val="en-GB"/>
              </w:rPr>
            </w:pPr>
            <w:proofErr w:type="spellStart"/>
            <w:r w:rsidRPr="00FA78C2">
              <w:rPr>
                <w:lang w:val="en-GB"/>
              </w:rPr>
              <w:t>locationSurvey</w:t>
            </w:r>
            <w:proofErr w:type="spellEnd"/>
          </w:p>
        </w:tc>
        <w:tc>
          <w:tcPr>
            <w:tcW w:w="2568" w:type="dxa"/>
          </w:tcPr>
          <w:p w14:paraId="053AB230" w14:textId="77777777" w:rsidR="00025A58" w:rsidRDefault="00025A58" w:rsidP="00593347">
            <w:pPr>
              <w:rPr>
                <w:lang w:val="en-GB"/>
              </w:rPr>
            </w:pPr>
            <w:r w:rsidRPr="00FA78C2">
              <w:rPr>
                <w:lang w:val="en-GB"/>
              </w:rPr>
              <w:t>Added</w:t>
            </w:r>
          </w:p>
          <w:p w14:paraId="73A3D4E2" w14:textId="0B5E40BB"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proofErr w:type="spellStart"/>
            <w:r w:rsidR="00E9271C" w:rsidRPr="00FA78C2">
              <w:rPr>
                <w:lang w:val="en-GB"/>
              </w:rPr>
              <w:t>locationSurvey</w:t>
            </w:r>
            <w:proofErr w:type="spellEnd"/>
            <w:r>
              <w:rPr>
                <w:lang w:val="en-GB"/>
              </w:rPr>
              <w:fldChar w:fldCharType="end"/>
            </w:r>
          </w:p>
        </w:tc>
      </w:tr>
      <w:tr w:rsidR="007A1B05" w:rsidRPr="00900615" w14:paraId="6D9418DF" w14:textId="77777777" w:rsidTr="00593347">
        <w:tc>
          <w:tcPr>
            <w:tcW w:w="3714" w:type="dxa"/>
          </w:tcPr>
          <w:p w14:paraId="4A73B309" w14:textId="7B7AF166" w:rsidR="007A1B05" w:rsidRPr="00FA78C2" w:rsidRDefault="007A1B05" w:rsidP="00593347">
            <w:pPr>
              <w:rPr>
                <w:lang w:val="en-GB"/>
              </w:rPr>
            </w:pPr>
            <w:proofErr w:type="spellStart"/>
            <w:r w:rsidRPr="00FA78C2">
              <w:rPr>
                <w:lang w:val="en-GB"/>
              </w:rPr>
              <w:t>extraTopografieType</w:t>
            </w:r>
            <w:proofErr w:type="spellEnd"/>
          </w:p>
        </w:tc>
        <w:tc>
          <w:tcPr>
            <w:tcW w:w="2778" w:type="dxa"/>
          </w:tcPr>
          <w:p w14:paraId="53A835FD" w14:textId="368BDA9B" w:rsidR="007A1B05" w:rsidRPr="00FA78C2" w:rsidRDefault="007A1B05" w:rsidP="00593347">
            <w:pPr>
              <w:rPr>
                <w:lang w:val="en-GB"/>
              </w:rPr>
            </w:pPr>
            <w:r w:rsidRPr="00FA78C2">
              <w:rPr>
                <w:lang w:val="en-GB"/>
              </w:rPr>
              <w:t>/</w:t>
            </w:r>
          </w:p>
        </w:tc>
        <w:tc>
          <w:tcPr>
            <w:tcW w:w="2568" w:type="dxa"/>
          </w:tcPr>
          <w:p w14:paraId="56C7580D" w14:textId="77777777" w:rsidR="007A1B05" w:rsidRDefault="007A1B05" w:rsidP="00593347">
            <w:pPr>
              <w:rPr>
                <w:lang w:val="en-GB"/>
              </w:rPr>
            </w:pPr>
            <w:r w:rsidRPr="00FA78C2">
              <w:rPr>
                <w:lang w:val="en-GB"/>
              </w:rPr>
              <w:t>Removed</w:t>
            </w:r>
          </w:p>
          <w:p w14:paraId="772BFCF4" w14:textId="37F1C4A4"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proofErr w:type="spellStart"/>
            <w:r w:rsidR="00E9271C" w:rsidRPr="00FA78C2">
              <w:rPr>
                <w:lang w:val="en-GB"/>
              </w:rPr>
              <w:t>extraTopografieType</w:t>
            </w:r>
            <w:proofErr w:type="spellEnd"/>
            <w:r>
              <w:rPr>
                <w:lang w:val="en-GB"/>
              </w:rPr>
              <w:fldChar w:fldCharType="end"/>
            </w:r>
          </w:p>
        </w:tc>
      </w:tr>
      <w:tr w:rsidR="007A1B05" w:rsidRPr="00900615" w14:paraId="0753A6B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rsidP="00593347">
            <w:pPr>
              <w:rPr>
                <w:lang w:val="en-GB"/>
              </w:rPr>
            </w:pPr>
            <w:proofErr w:type="spellStart"/>
            <w:r w:rsidRPr="00FA78C2">
              <w:rPr>
                <w:lang w:val="en-GB"/>
              </w:rPr>
              <w:t>inNetwork</w:t>
            </w:r>
            <w:proofErr w:type="spellEnd"/>
          </w:p>
        </w:tc>
        <w:tc>
          <w:tcPr>
            <w:tcW w:w="2778" w:type="dxa"/>
          </w:tcPr>
          <w:p w14:paraId="02930112" w14:textId="42D9649F" w:rsidR="007A1B05" w:rsidRPr="00FA78C2" w:rsidRDefault="007A1B05" w:rsidP="00593347">
            <w:pPr>
              <w:rPr>
                <w:lang w:val="en-GB"/>
              </w:rPr>
            </w:pPr>
            <w:r w:rsidRPr="00FA78C2">
              <w:rPr>
                <w:lang w:val="en-GB"/>
              </w:rPr>
              <w:t>/</w:t>
            </w:r>
          </w:p>
        </w:tc>
        <w:tc>
          <w:tcPr>
            <w:tcW w:w="2568" w:type="dxa"/>
          </w:tcPr>
          <w:p w14:paraId="60F93465" w14:textId="77777777" w:rsidR="007A1B05" w:rsidRDefault="007A1B05" w:rsidP="00593347">
            <w:pPr>
              <w:rPr>
                <w:lang w:val="en-GB"/>
              </w:rPr>
            </w:pPr>
            <w:r w:rsidRPr="00FA78C2">
              <w:rPr>
                <w:lang w:val="en-GB"/>
              </w:rPr>
              <w:t>Removed</w:t>
            </w:r>
          </w:p>
          <w:p w14:paraId="5C9CD2E6" w14:textId="32351167"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E9271C"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82" w:name="_Ref172277585"/>
      <w:bookmarkStart w:id="83" w:name="_Toc178340999"/>
      <w:proofErr w:type="spellStart"/>
      <w:r w:rsidRPr="00FA78C2">
        <w:rPr>
          <w:lang w:val="en-GB"/>
        </w:rPr>
        <w:t>locationSurvey</w:t>
      </w:r>
      <w:bookmarkEnd w:id="82"/>
      <w:bookmarkEnd w:id="83"/>
      <w:proofErr w:type="spellEnd"/>
    </w:p>
    <w:p w14:paraId="49CBF4A9" w14:textId="227C7253" w:rsidR="00025A58" w:rsidRPr="00FA78C2" w:rsidRDefault="00025A58" w:rsidP="00025A58">
      <w:pPr>
        <w:rPr>
          <w:lang w:val="en-GB"/>
        </w:rPr>
      </w:pPr>
      <w:r w:rsidRPr="00FA78C2">
        <w:rPr>
          <w:lang w:val="en-GB"/>
        </w:rPr>
        <w:t xml:space="preserve">The </w:t>
      </w:r>
      <w:proofErr w:type="spellStart"/>
      <w:r w:rsidR="007A1B05" w:rsidRPr="00FA78C2">
        <w:rPr>
          <w:i/>
          <w:iCs/>
          <w:lang w:val="en-GB"/>
        </w:rPr>
        <w:t>locationSurvey</w:t>
      </w:r>
      <w:proofErr w:type="spellEnd"/>
      <w:r w:rsidRPr="00FA78C2">
        <w:rPr>
          <w:lang w:val="en-GB"/>
        </w:rPr>
        <w:t xml:space="preserve"> element is an optional element that is added to </w:t>
      </w:r>
      <w:r w:rsidR="007826F9" w:rsidRPr="00650EEC">
        <w:rPr>
          <w:i/>
          <w:iCs/>
          <w:lang w:val="en-GB"/>
        </w:rPr>
        <w:t>TopographicalElement</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8139AD" w:rsidRPr="00650EEC">
        <w:rPr>
          <w:i/>
          <w:iCs/>
          <w:lang w:val="en-GB"/>
        </w:rPr>
        <w:t>TopographicalElement</w:t>
      </w:r>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proofErr w:type="spellStart"/>
      <w:r w:rsidR="004C2906" w:rsidRPr="00E809C1">
        <w:rPr>
          <w:i/>
          <w:iCs/>
          <w:lang w:val="en-GB"/>
        </w:rPr>
        <w:t>locationSurvey</w:t>
      </w:r>
      <w:proofErr w:type="spellEnd"/>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4" w:name="_Ref172277557"/>
      <w:bookmarkStart w:id="85" w:name="_Toc178341000"/>
      <w:proofErr w:type="spellStart"/>
      <w:r w:rsidRPr="00FA78C2">
        <w:rPr>
          <w:lang w:val="en-GB"/>
        </w:rPr>
        <w:lastRenderedPageBreak/>
        <w:t>extraTopografieType</w:t>
      </w:r>
      <w:bookmarkEnd w:id="84"/>
      <w:bookmarkEnd w:id="85"/>
      <w:proofErr w:type="spellEnd"/>
    </w:p>
    <w:p w14:paraId="2156DB3D" w14:textId="09CA60DB" w:rsidR="007A1B05" w:rsidRPr="00FA78C2" w:rsidRDefault="007A1B05" w:rsidP="007A1B05">
      <w:pPr>
        <w:rPr>
          <w:lang w:val="en-GB"/>
        </w:rPr>
      </w:pPr>
      <w:r w:rsidRPr="00FA78C2">
        <w:rPr>
          <w:lang w:val="en-GB"/>
        </w:rPr>
        <w:t xml:space="preserve">The </w:t>
      </w:r>
      <w:proofErr w:type="spellStart"/>
      <w:r w:rsidRPr="00650EEC">
        <w:rPr>
          <w:i/>
          <w:iCs/>
          <w:lang w:val="en-GB"/>
        </w:rPr>
        <w:t>extraTopografieType</w:t>
      </w:r>
      <w:proofErr w:type="spellEnd"/>
      <w:r w:rsidRPr="00FA78C2">
        <w:rPr>
          <w:lang w:val="en-GB"/>
        </w:rPr>
        <w:t xml:space="preserve"> element of </w:t>
      </w:r>
      <w:proofErr w:type="spellStart"/>
      <w:r w:rsidRPr="00650EEC">
        <w:rPr>
          <w:i/>
          <w:iCs/>
          <w:lang w:val="en-GB"/>
        </w:rPr>
        <w:t>ExtraTopografie</w:t>
      </w:r>
      <w:proofErr w:type="spellEnd"/>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6" w:name="_Ref172277575"/>
      <w:bookmarkStart w:id="87" w:name="_Toc178341001"/>
      <w:r w:rsidRPr="00FA78C2">
        <w:rPr>
          <w:lang w:val="en-GB"/>
        </w:rPr>
        <w:t>Associations</w:t>
      </w:r>
      <w:bookmarkEnd w:id="86"/>
      <w:bookmarkEnd w:id="87"/>
    </w:p>
    <w:p w14:paraId="1BA69FCE" w14:textId="600CEF47" w:rsidR="0019622D" w:rsidRPr="00FA78C2" w:rsidRDefault="007B5CCB" w:rsidP="007B5CCB">
      <w:pPr>
        <w:rPr>
          <w:lang w:val="en-GB"/>
        </w:rPr>
      </w:pPr>
      <w:proofErr w:type="spellStart"/>
      <w:r w:rsidRPr="00E869B7">
        <w:rPr>
          <w:i/>
          <w:iCs/>
          <w:lang w:val="en-GB"/>
        </w:rPr>
        <w:t>TopographicalElements</w:t>
      </w:r>
      <w:proofErr w:type="spellEnd"/>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r w:rsidRPr="00E869B7">
        <w:rPr>
          <w:i/>
          <w:iCs/>
          <w:lang w:val="en-GB"/>
        </w:rPr>
        <w:t>TopographicalElement</w:t>
      </w:r>
      <w:r w:rsidRPr="00FA78C2">
        <w:rPr>
          <w:lang w:val="en-GB"/>
        </w:rPr>
        <w:t xml:space="preserve"> is removed in IMKL 3. </w:t>
      </w:r>
      <w:r w:rsidR="00E869B7">
        <w:rPr>
          <w:lang w:val="en-GB"/>
        </w:rPr>
        <w:t>Therefore</w:t>
      </w:r>
      <w:r w:rsidRPr="00FA78C2">
        <w:rPr>
          <w:lang w:val="en-GB"/>
        </w:rPr>
        <w:t xml:space="preserve">, the element </w:t>
      </w:r>
      <w:proofErr w:type="spellStart"/>
      <w:r w:rsidRPr="00FA78C2">
        <w:rPr>
          <w:i/>
          <w:iCs/>
          <w:lang w:val="en-GB"/>
        </w:rPr>
        <w:t>inNetwork</w:t>
      </w:r>
      <w:proofErr w:type="spellEnd"/>
      <w:r w:rsidRPr="00FA78C2">
        <w:rPr>
          <w:lang w:val="en-GB"/>
        </w:rPr>
        <w:t xml:space="preserve"> no longer exists in the </w:t>
      </w:r>
      <w:r w:rsidRPr="0041761C">
        <w:rPr>
          <w:i/>
          <w:iCs/>
          <w:lang w:val="en-GB"/>
        </w:rPr>
        <w:t>TopographicalElement</w:t>
      </w:r>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8" w:name="_Toc178341002"/>
      <w:proofErr w:type="spellStart"/>
      <w:r w:rsidRPr="00FA78C2">
        <w:rPr>
          <w:lang w:val="en-GB"/>
        </w:rPr>
        <w:lastRenderedPageBreak/>
        <w:t>ProtectedArea</w:t>
      </w:r>
      <w:bookmarkEnd w:id="88"/>
      <w:proofErr w:type="spellEnd"/>
    </w:p>
    <w:p w14:paraId="36517C6F" w14:textId="06CCED74" w:rsidR="00710886" w:rsidRPr="00FA78C2" w:rsidRDefault="00710886" w:rsidP="00710886">
      <w:pPr>
        <w:pStyle w:val="Heading2"/>
        <w:rPr>
          <w:lang w:val="en-GB"/>
        </w:rPr>
      </w:pPr>
      <w:bookmarkStart w:id="89" w:name="_Toc178341003"/>
      <w:r w:rsidRPr="00FA78C2">
        <w:rPr>
          <w:lang w:val="en-GB"/>
        </w:rPr>
        <w:t>Overview</w:t>
      </w:r>
      <w:bookmarkEnd w:id="89"/>
    </w:p>
    <w:p w14:paraId="3B3FF612" w14:textId="7295CA9C" w:rsidR="007B5CCB" w:rsidRPr="00FA78C2" w:rsidRDefault="007B5CCB" w:rsidP="007B5CCB">
      <w:pPr>
        <w:rPr>
          <w:lang w:val="en-GB"/>
        </w:rPr>
      </w:pPr>
      <w:r w:rsidRPr="00FA78C2">
        <w:rPr>
          <w:lang w:val="en-GB"/>
        </w:rPr>
        <w:t xml:space="preserve">The </w:t>
      </w:r>
      <w:proofErr w:type="spellStart"/>
      <w:r w:rsidRPr="00F86008">
        <w:rPr>
          <w:i/>
          <w:iCs/>
          <w:lang w:val="en-GB"/>
        </w:rPr>
        <w:t>ProtectedArea</w:t>
      </w:r>
      <w:proofErr w:type="spellEnd"/>
      <w:r w:rsidRPr="00FA78C2">
        <w:rPr>
          <w:lang w:val="en-GB"/>
        </w:rPr>
        <w:t xml:space="preserve"> </w:t>
      </w:r>
      <w:r w:rsidR="00E706A8">
        <w:rPr>
          <w:lang w:val="en-GB"/>
        </w:rPr>
        <w:t>entity</w:t>
      </w:r>
      <w:r w:rsidRPr="00FA78C2">
        <w:rPr>
          <w:lang w:val="en-GB"/>
        </w:rPr>
        <w:t xml:space="preserve"> replaces the </w:t>
      </w:r>
      <w:proofErr w:type="spellStart"/>
      <w:r w:rsidRPr="00FA78C2">
        <w:rPr>
          <w:i/>
          <w:iCs/>
          <w:lang w:val="en-GB"/>
        </w:rPr>
        <w:t>BeschermdGebied</w:t>
      </w:r>
      <w:proofErr w:type="spellEnd"/>
      <w:r w:rsidRPr="00FA78C2">
        <w:rPr>
          <w:i/>
          <w:iCs/>
          <w:lang w:val="en-GB"/>
        </w:rPr>
        <w:t xml:space="preserve">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proofErr w:type="spellStart"/>
      <w:r w:rsidRPr="00FA78C2">
        <w:rPr>
          <w:i/>
          <w:iCs/>
          <w:lang w:val="en-GB"/>
        </w:rPr>
        <w:t>ProtectedArea</w:t>
      </w:r>
      <w:proofErr w:type="spellEnd"/>
      <w:r w:rsidRPr="00FA78C2">
        <w:rPr>
          <w:lang w:val="en-GB"/>
        </w:rPr>
        <w:t xml:space="preserve"> </w:t>
      </w:r>
      <w:r w:rsidR="00E706A8">
        <w:rPr>
          <w:lang w:val="en-GB"/>
        </w:rPr>
        <w:t>entity</w:t>
      </w:r>
      <w:r w:rsidRPr="00FA78C2">
        <w:rPr>
          <w:lang w:val="en-GB"/>
        </w:rPr>
        <w:t xml:space="preserve"> that have changed in IMKL 3 compared to the </w:t>
      </w:r>
      <w:proofErr w:type="spellStart"/>
      <w:r w:rsidRPr="00FA78C2">
        <w:rPr>
          <w:i/>
          <w:iCs/>
          <w:lang w:val="en-GB"/>
        </w:rPr>
        <w:t>BeschermdGebied</w:t>
      </w:r>
      <w:proofErr w:type="spellEnd"/>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rsidP="00593347">
            <w:pPr>
              <w:rPr>
                <w:b/>
                <w:bCs/>
                <w:lang w:val="en-GB"/>
              </w:rPr>
            </w:pPr>
            <w:r w:rsidRPr="00FA78C2">
              <w:rPr>
                <w:b/>
                <w:bCs/>
                <w:lang w:val="en-GB"/>
              </w:rPr>
              <w:t>IMKL 2.3</w:t>
            </w:r>
          </w:p>
        </w:tc>
        <w:tc>
          <w:tcPr>
            <w:tcW w:w="2778" w:type="dxa"/>
          </w:tcPr>
          <w:p w14:paraId="3F2C43AC" w14:textId="77777777" w:rsidR="007B5CCB" w:rsidRPr="00FA78C2" w:rsidRDefault="007B5CCB" w:rsidP="00593347">
            <w:pPr>
              <w:rPr>
                <w:b/>
                <w:bCs/>
                <w:lang w:val="en-GB"/>
              </w:rPr>
            </w:pPr>
            <w:r w:rsidRPr="00FA78C2">
              <w:rPr>
                <w:b/>
                <w:bCs/>
                <w:lang w:val="en-GB"/>
              </w:rPr>
              <w:t>IMKL 3</w:t>
            </w:r>
          </w:p>
        </w:tc>
        <w:tc>
          <w:tcPr>
            <w:tcW w:w="2568" w:type="dxa"/>
          </w:tcPr>
          <w:p w14:paraId="202D0197" w14:textId="77777777" w:rsidR="007B5CCB" w:rsidRPr="00FA78C2" w:rsidRDefault="007B5CCB" w:rsidP="00593347">
            <w:pPr>
              <w:rPr>
                <w:b/>
                <w:bCs/>
                <w:lang w:val="en-GB"/>
              </w:rPr>
            </w:pPr>
            <w:r w:rsidRPr="00FA78C2">
              <w:rPr>
                <w:b/>
                <w:bCs/>
                <w:lang w:val="en-GB"/>
              </w:rPr>
              <w:t>Description</w:t>
            </w:r>
          </w:p>
        </w:tc>
      </w:tr>
      <w:tr w:rsidR="007B5CCB" w:rsidRPr="00FA78C2" w14:paraId="755162AD" w14:textId="77777777" w:rsidTr="00593347">
        <w:tc>
          <w:tcPr>
            <w:tcW w:w="3714" w:type="dxa"/>
          </w:tcPr>
          <w:p w14:paraId="7556AF0F" w14:textId="5243F0C1" w:rsidR="007B5CCB" w:rsidRPr="00FA78C2" w:rsidRDefault="007A6A37" w:rsidP="00593347">
            <w:pPr>
              <w:rPr>
                <w:lang w:val="en-GB"/>
              </w:rPr>
            </w:pPr>
            <w:r w:rsidRPr="00FA78C2">
              <w:rPr>
                <w:lang w:val="en-GB"/>
              </w:rPr>
              <w:t>label</w:t>
            </w:r>
          </w:p>
        </w:tc>
        <w:tc>
          <w:tcPr>
            <w:tcW w:w="2778" w:type="dxa"/>
          </w:tcPr>
          <w:p w14:paraId="1986D427" w14:textId="15268903" w:rsidR="007B5CCB" w:rsidRPr="00FA78C2" w:rsidRDefault="007A6A37" w:rsidP="00593347">
            <w:pPr>
              <w:rPr>
                <w:lang w:val="en-GB"/>
              </w:rPr>
            </w:pPr>
            <w:r w:rsidRPr="00FA78C2">
              <w:rPr>
                <w:lang w:val="en-GB"/>
              </w:rPr>
              <w:t>name</w:t>
            </w:r>
          </w:p>
        </w:tc>
        <w:tc>
          <w:tcPr>
            <w:tcW w:w="2568" w:type="dxa"/>
          </w:tcPr>
          <w:p w14:paraId="64859FD4" w14:textId="33AAD079" w:rsidR="007B5CCB" w:rsidRPr="00FA78C2" w:rsidRDefault="00245AF8" w:rsidP="00593347">
            <w:pPr>
              <w:rPr>
                <w:lang w:val="en-GB"/>
              </w:rPr>
            </w:pPr>
            <w:r>
              <w:rPr>
                <w:lang w:val="en-GB"/>
              </w:rPr>
              <w:t>Renamed</w:t>
            </w:r>
          </w:p>
        </w:tc>
      </w:tr>
      <w:tr w:rsidR="007A6A37" w:rsidRPr="00FA78C2" w14:paraId="5C70DF5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rsidP="00593347">
            <w:pPr>
              <w:rPr>
                <w:lang w:val="en-GB"/>
              </w:rPr>
            </w:pPr>
            <w:proofErr w:type="spellStart"/>
            <w:r w:rsidRPr="00FA78C2">
              <w:rPr>
                <w:lang w:val="en-GB"/>
              </w:rPr>
              <w:t>omschrijving</w:t>
            </w:r>
            <w:proofErr w:type="spellEnd"/>
          </w:p>
        </w:tc>
        <w:tc>
          <w:tcPr>
            <w:tcW w:w="2778" w:type="dxa"/>
          </w:tcPr>
          <w:p w14:paraId="27CD29E9" w14:textId="42D32F89" w:rsidR="007A6A37" w:rsidRPr="00FA78C2" w:rsidRDefault="007A6A37" w:rsidP="00593347">
            <w:pPr>
              <w:rPr>
                <w:lang w:val="en-GB"/>
              </w:rPr>
            </w:pPr>
            <w:r w:rsidRPr="00FA78C2">
              <w:rPr>
                <w:lang w:val="en-GB"/>
              </w:rPr>
              <w:t>description</w:t>
            </w:r>
          </w:p>
        </w:tc>
        <w:tc>
          <w:tcPr>
            <w:tcW w:w="2568" w:type="dxa"/>
          </w:tcPr>
          <w:p w14:paraId="04CD8B97" w14:textId="67CCABC7" w:rsidR="007A6A37" w:rsidRPr="00FA78C2" w:rsidRDefault="00245AF8" w:rsidP="00593347">
            <w:pPr>
              <w:rPr>
                <w:lang w:val="en-GB"/>
              </w:rPr>
            </w:pPr>
            <w:r>
              <w:rPr>
                <w:lang w:val="en-GB"/>
              </w:rPr>
              <w:t>Renamed</w:t>
            </w:r>
          </w:p>
        </w:tc>
      </w:tr>
      <w:tr w:rsidR="007A6A37" w:rsidRPr="00FA78C2" w14:paraId="05839F15" w14:textId="77777777" w:rsidTr="00593347">
        <w:tc>
          <w:tcPr>
            <w:tcW w:w="3714" w:type="dxa"/>
          </w:tcPr>
          <w:p w14:paraId="4364EC6B" w14:textId="7729528B" w:rsidR="007A6A37" w:rsidRPr="00FA78C2" w:rsidRDefault="007A6A37" w:rsidP="00593347">
            <w:pPr>
              <w:rPr>
                <w:lang w:val="en-GB"/>
              </w:rPr>
            </w:pPr>
            <w:r w:rsidRPr="00FA78C2">
              <w:rPr>
                <w:lang w:val="en-GB"/>
              </w:rPr>
              <w:t>taal</w:t>
            </w:r>
          </w:p>
        </w:tc>
        <w:tc>
          <w:tcPr>
            <w:tcW w:w="2778" w:type="dxa"/>
          </w:tcPr>
          <w:p w14:paraId="11CE9439" w14:textId="07508AD9" w:rsidR="007A6A37" w:rsidRPr="00FA78C2" w:rsidRDefault="007A6A37" w:rsidP="00593347">
            <w:pPr>
              <w:rPr>
                <w:lang w:val="en-GB"/>
              </w:rPr>
            </w:pPr>
            <w:r w:rsidRPr="00FA78C2">
              <w:rPr>
                <w:lang w:val="en-GB"/>
              </w:rPr>
              <w:t>/</w:t>
            </w:r>
          </w:p>
        </w:tc>
        <w:tc>
          <w:tcPr>
            <w:tcW w:w="2568" w:type="dxa"/>
          </w:tcPr>
          <w:p w14:paraId="3D190FE5" w14:textId="1BF5EEC7" w:rsidR="007A6A37" w:rsidRPr="00FA78C2" w:rsidRDefault="007A6A37" w:rsidP="00593347">
            <w:pPr>
              <w:rPr>
                <w:lang w:val="en-GB"/>
              </w:rPr>
            </w:pPr>
            <w:r w:rsidRPr="00FA78C2">
              <w:rPr>
                <w:lang w:val="en-GB"/>
              </w:rPr>
              <w:t>Removed</w:t>
            </w:r>
          </w:p>
        </w:tc>
      </w:tr>
      <w:tr w:rsidR="007A6A37" w:rsidRPr="00FA78C2" w14:paraId="384CA14D"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rsidP="00593347">
            <w:pPr>
              <w:rPr>
                <w:lang w:val="en-GB"/>
              </w:rPr>
            </w:pPr>
            <w:proofErr w:type="spellStart"/>
            <w:r w:rsidRPr="00FA78C2">
              <w:rPr>
                <w:lang w:val="en-GB"/>
              </w:rPr>
              <w:t>beschermdGebiedType</w:t>
            </w:r>
            <w:proofErr w:type="spellEnd"/>
          </w:p>
        </w:tc>
        <w:tc>
          <w:tcPr>
            <w:tcW w:w="2778" w:type="dxa"/>
          </w:tcPr>
          <w:p w14:paraId="4327E5EE" w14:textId="76C297A4" w:rsidR="007A6A37" w:rsidRPr="00FA78C2" w:rsidRDefault="007A6A37" w:rsidP="00593347">
            <w:pPr>
              <w:rPr>
                <w:lang w:val="en-GB"/>
              </w:rPr>
            </w:pPr>
            <w:proofErr w:type="spellStart"/>
            <w:r w:rsidRPr="00FA78C2">
              <w:rPr>
                <w:lang w:val="en-GB"/>
              </w:rPr>
              <w:t>protectedAreaType</w:t>
            </w:r>
            <w:proofErr w:type="spellEnd"/>
          </w:p>
        </w:tc>
        <w:tc>
          <w:tcPr>
            <w:tcW w:w="2568" w:type="dxa"/>
          </w:tcPr>
          <w:p w14:paraId="6CACB29A" w14:textId="7E48064E" w:rsidR="007A6A37" w:rsidRPr="00FA78C2" w:rsidRDefault="00245AF8" w:rsidP="00593347">
            <w:pPr>
              <w:rPr>
                <w:lang w:val="en-GB"/>
              </w:rPr>
            </w:pPr>
            <w:r>
              <w:rPr>
                <w:lang w:val="en-GB"/>
              </w:rPr>
              <w:t>Renamed</w:t>
            </w:r>
          </w:p>
        </w:tc>
      </w:tr>
      <w:tr w:rsidR="007A6A37" w:rsidRPr="00FA78C2" w14:paraId="3A6620AC" w14:textId="77777777" w:rsidTr="00593347">
        <w:tc>
          <w:tcPr>
            <w:tcW w:w="3714" w:type="dxa"/>
          </w:tcPr>
          <w:p w14:paraId="7A76AAB4" w14:textId="3E645A4F" w:rsidR="007A6A37" w:rsidRPr="00FA78C2" w:rsidRDefault="007A6A37" w:rsidP="00593347">
            <w:pPr>
              <w:rPr>
                <w:lang w:val="en-GB"/>
              </w:rPr>
            </w:pPr>
            <w:proofErr w:type="spellStart"/>
            <w:r w:rsidRPr="00FA78C2">
              <w:rPr>
                <w:lang w:val="en-GB"/>
              </w:rPr>
              <w:t>ligging</w:t>
            </w:r>
            <w:proofErr w:type="spellEnd"/>
          </w:p>
        </w:tc>
        <w:tc>
          <w:tcPr>
            <w:tcW w:w="2778" w:type="dxa"/>
          </w:tcPr>
          <w:p w14:paraId="357FBBF8" w14:textId="308D6C7E" w:rsidR="007A6A37" w:rsidRPr="00FA78C2" w:rsidRDefault="007A6A37" w:rsidP="00593347">
            <w:pPr>
              <w:rPr>
                <w:lang w:val="en-GB"/>
              </w:rPr>
            </w:pPr>
            <w:r w:rsidRPr="00FA78C2">
              <w:rPr>
                <w:lang w:val="en-GB"/>
              </w:rPr>
              <w:t>geometry</w:t>
            </w:r>
          </w:p>
        </w:tc>
        <w:tc>
          <w:tcPr>
            <w:tcW w:w="2568" w:type="dxa"/>
          </w:tcPr>
          <w:p w14:paraId="005AE740" w14:textId="68AA57AC" w:rsidR="007A6A37" w:rsidRPr="00FA78C2" w:rsidRDefault="00245AF8" w:rsidP="00593347">
            <w:pPr>
              <w:rPr>
                <w:lang w:val="en-GB"/>
              </w:rPr>
            </w:pPr>
            <w:r>
              <w:rPr>
                <w:lang w:val="en-GB"/>
              </w:rPr>
              <w:t>Renamed</w:t>
            </w:r>
          </w:p>
        </w:tc>
      </w:tr>
      <w:tr w:rsidR="007A6A37" w:rsidRPr="00900615" w14:paraId="04F684F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rsidP="00593347">
            <w:pPr>
              <w:rPr>
                <w:lang w:val="en-GB"/>
              </w:rPr>
            </w:pPr>
            <w:r w:rsidRPr="00FA78C2">
              <w:rPr>
                <w:lang w:val="en-GB"/>
              </w:rPr>
              <w:t>/</w:t>
            </w:r>
          </w:p>
        </w:tc>
        <w:tc>
          <w:tcPr>
            <w:tcW w:w="2778" w:type="dxa"/>
          </w:tcPr>
          <w:p w14:paraId="712C5FD0" w14:textId="7FE7907B" w:rsidR="007A6A37" w:rsidRPr="00FA78C2" w:rsidRDefault="007A6A37" w:rsidP="00593347">
            <w:pPr>
              <w:rPr>
                <w:lang w:val="en-GB"/>
              </w:rPr>
            </w:pPr>
            <w:proofErr w:type="spellStart"/>
            <w:r w:rsidRPr="00FA78C2">
              <w:rPr>
                <w:lang w:val="en-GB"/>
              </w:rPr>
              <w:t>geometrySurvey</w:t>
            </w:r>
            <w:proofErr w:type="spellEnd"/>
          </w:p>
        </w:tc>
        <w:tc>
          <w:tcPr>
            <w:tcW w:w="2568" w:type="dxa"/>
          </w:tcPr>
          <w:p w14:paraId="61F78A62" w14:textId="77777777" w:rsidR="007A6A37" w:rsidRDefault="007A6A37" w:rsidP="00593347">
            <w:pPr>
              <w:rPr>
                <w:lang w:val="en-GB"/>
              </w:rPr>
            </w:pPr>
            <w:r w:rsidRPr="00FA78C2">
              <w:rPr>
                <w:lang w:val="en-GB"/>
              </w:rPr>
              <w:t>Added</w:t>
            </w:r>
          </w:p>
          <w:p w14:paraId="4E649D62" w14:textId="208E17A6" w:rsidR="00905528" w:rsidRPr="00FA78C2" w:rsidRDefault="00905528" w:rsidP="00593347">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proofErr w:type="spellStart"/>
            <w:r w:rsidR="00E9271C" w:rsidRPr="00FA78C2">
              <w:rPr>
                <w:lang w:val="en-GB"/>
              </w:rPr>
              <w:t>geometrySurvey</w:t>
            </w:r>
            <w:proofErr w:type="spellEnd"/>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90" w:name="_Ref172277674"/>
      <w:bookmarkStart w:id="91" w:name="_Toc178341004"/>
      <w:proofErr w:type="spellStart"/>
      <w:r w:rsidRPr="00FA78C2">
        <w:rPr>
          <w:lang w:val="en-GB"/>
        </w:rPr>
        <w:t>geometrySurvey</w:t>
      </w:r>
      <w:bookmarkEnd w:id="90"/>
      <w:bookmarkEnd w:id="91"/>
      <w:proofErr w:type="spellEnd"/>
    </w:p>
    <w:p w14:paraId="4EEB332F" w14:textId="5ED6A203" w:rsidR="007A6A37" w:rsidRDefault="007A6A37" w:rsidP="007A6A37">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optional element that is added to </w:t>
      </w:r>
      <w:proofErr w:type="spellStart"/>
      <w:r w:rsidRPr="003F616A">
        <w:rPr>
          <w:i/>
          <w:iCs/>
          <w:lang w:val="en-GB"/>
        </w:rPr>
        <w:t>ProtectedArea</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Pr="003F616A">
        <w:rPr>
          <w:i/>
          <w:iCs/>
          <w:lang w:val="en-GB"/>
        </w:rPr>
        <w:t>ProtectedArea</w:t>
      </w:r>
      <w:proofErr w:type="spellEnd"/>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proofErr w:type="spellStart"/>
      <w:r w:rsidR="004C2906" w:rsidRPr="00E809C1">
        <w:rPr>
          <w:i/>
          <w:iCs/>
          <w:lang w:val="en-GB"/>
        </w:rPr>
        <w:t>geometrySurvey</w:t>
      </w:r>
      <w:proofErr w:type="spellEnd"/>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92" w:name="_Toc178341005"/>
      <w:proofErr w:type="spellStart"/>
      <w:r>
        <w:rPr>
          <w:lang w:val="en-GB"/>
        </w:rPr>
        <w:t>protectedAreaType</w:t>
      </w:r>
      <w:bookmarkEnd w:id="92"/>
      <w:proofErr w:type="spellEnd"/>
    </w:p>
    <w:p w14:paraId="55C6723E" w14:textId="5C7912BD" w:rsidR="004A1996" w:rsidRDefault="004A1996" w:rsidP="004A1996">
      <w:pPr>
        <w:rPr>
          <w:lang w:val="en-GB"/>
        </w:rPr>
      </w:pPr>
      <w:r w:rsidRPr="004A1996">
        <w:rPr>
          <w:lang w:val="en-GB"/>
        </w:rPr>
        <w:t xml:space="preserve">The </w:t>
      </w:r>
      <w:proofErr w:type="spellStart"/>
      <w:r w:rsidRPr="004A1996">
        <w:rPr>
          <w:lang w:val="en-GB"/>
        </w:rPr>
        <w:t>protectdAreaType</w:t>
      </w:r>
      <w:proofErr w:type="spellEnd"/>
      <w:r w:rsidRPr="004A1996">
        <w:rPr>
          <w:lang w:val="en-GB"/>
        </w:rPr>
        <w:t xml:space="preserve"> element is used to specify the type of the protected area. For IMKL 3, the existing </w:t>
      </w:r>
      <w:r w:rsidR="00B83155">
        <w:rPr>
          <w:lang w:val="en-GB"/>
        </w:rPr>
        <w:t>codelist</w:t>
      </w:r>
      <w:r w:rsidRPr="004A1996">
        <w:rPr>
          <w:lang w:val="en-GB"/>
        </w:rPr>
        <w:t xml:space="preserve"> is expanded with the following types:</w:t>
      </w:r>
    </w:p>
    <w:p w14:paraId="5F7D88CA" w14:textId="77777777" w:rsidR="004A1996" w:rsidRDefault="004A1996" w:rsidP="004A1996">
      <w:pPr>
        <w:rPr>
          <w:lang w:val="en-GB"/>
        </w:rPr>
      </w:pPr>
    </w:p>
    <w:p w14:paraId="111C3CDA" w14:textId="44BACB6A" w:rsidR="004A1996" w:rsidRPr="004A1996" w:rsidRDefault="004A1996" w:rsidP="00A73451">
      <w:pPr>
        <w:pStyle w:val="ListParagraph"/>
        <w:numPr>
          <w:ilvl w:val="0"/>
          <w:numId w:val="32"/>
        </w:numPr>
        <w:rPr>
          <w:lang w:val="en-GB"/>
        </w:rPr>
      </w:pPr>
      <w:proofErr w:type="spellStart"/>
      <w:r w:rsidRPr="004A1996">
        <w:rPr>
          <w:b/>
          <w:bCs/>
          <w:lang w:val="en-GB"/>
        </w:rPr>
        <w:t>infiltrationArea</w:t>
      </w:r>
      <w:proofErr w:type="spellEnd"/>
      <w:r w:rsidRPr="004A1996">
        <w:rPr>
          <w:b/>
          <w:bCs/>
          <w:lang w:val="en-GB"/>
        </w:rPr>
        <w:t>:</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3" w:name="_Ref172275590"/>
      <w:bookmarkStart w:id="94" w:name="_Toc178341006"/>
      <w:r w:rsidRPr="00FA78C2">
        <w:rPr>
          <w:lang w:val="en-GB"/>
        </w:rPr>
        <w:lastRenderedPageBreak/>
        <w:t xml:space="preserve">Document and </w:t>
      </w:r>
      <w:proofErr w:type="spellStart"/>
      <w:r w:rsidRPr="00FA78C2">
        <w:rPr>
          <w:lang w:val="en-GB"/>
        </w:rPr>
        <w:t>ExtraPlan</w:t>
      </w:r>
      <w:bookmarkEnd w:id="93"/>
      <w:bookmarkEnd w:id="94"/>
      <w:proofErr w:type="spellEnd"/>
    </w:p>
    <w:p w14:paraId="3DE206CE" w14:textId="2E9E07F8" w:rsidR="00944BF8" w:rsidRPr="00FA78C2" w:rsidRDefault="00944BF8" w:rsidP="00A965CA">
      <w:pPr>
        <w:pStyle w:val="Heading2"/>
        <w:rPr>
          <w:lang w:val="en-GB"/>
        </w:rPr>
      </w:pPr>
      <w:bookmarkStart w:id="95" w:name="_Toc178341007"/>
      <w:r w:rsidRPr="00FA78C2">
        <w:rPr>
          <w:lang w:val="en-GB"/>
        </w:rPr>
        <w:t>Overview</w:t>
      </w:r>
      <w:bookmarkEnd w:id="95"/>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proofErr w:type="spellStart"/>
      <w:r w:rsidRPr="00FA78C2">
        <w:rPr>
          <w:i/>
          <w:iCs/>
          <w:lang w:val="en-GB"/>
        </w:rPr>
        <w:t>voorzorgsmaatregel</w:t>
      </w:r>
      <w:proofErr w:type="spellEnd"/>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proofErr w:type="spellStart"/>
      <w:r w:rsidR="00F76FBF">
        <w:rPr>
          <w:i/>
          <w:iCs/>
          <w:lang w:val="en-GB"/>
        </w:rPr>
        <w:t>voorzorgsmaatregel</w:t>
      </w:r>
      <w:proofErr w:type="spellEnd"/>
      <w:r w:rsidR="00F76FBF">
        <w:rPr>
          <w:i/>
          <w:iCs/>
          <w:lang w:val="en-GB"/>
        </w:rPr>
        <w:t xml:space="preserve">) </w:t>
      </w:r>
      <w:r w:rsidR="00EF207E" w:rsidRPr="00FA78C2">
        <w:rPr>
          <w:lang w:val="en-GB"/>
        </w:rPr>
        <w:t xml:space="preserve">should have a </w:t>
      </w:r>
      <w:proofErr w:type="spellStart"/>
      <w:r w:rsidR="00EF207E" w:rsidRPr="0083220E">
        <w:rPr>
          <w:i/>
          <w:iCs/>
          <w:lang w:val="en-GB"/>
        </w:rPr>
        <w:t>documentType</w:t>
      </w:r>
      <w:proofErr w:type="spellEnd"/>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in IMKL 3 are similar to the </w:t>
      </w:r>
      <w:proofErr w:type="spellStart"/>
      <w:r w:rsidRPr="00DD613B">
        <w:rPr>
          <w:i/>
          <w:iCs/>
          <w:lang w:val="en-GB"/>
        </w:rPr>
        <w:t>ExtraPlan</w:t>
      </w:r>
      <w:proofErr w:type="spellEnd"/>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proofErr w:type="spellStart"/>
      <w:r w:rsidRPr="00DD613B">
        <w:rPr>
          <w:i/>
          <w:iCs/>
          <w:lang w:val="en-GB"/>
        </w:rPr>
        <w:t>ExtraPlans</w:t>
      </w:r>
      <w:proofErr w:type="spellEnd"/>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proofErr w:type="spellStart"/>
      <w:r w:rsidRPr="00DD613B">
        <w:rPr>
          <w:i/>
          <w:iCs/>
          <w:lang w:val="en-GB"/>
        </w:rPr>
        <w:t>ExtraPlans</w:t>
      </w:r>
      <w:proofErr w:type="spellEnd"/>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proofErr w:type="spellStart"/>
      <w:r w:rsidRPr="00DD613B">
        <w:rPr>
          <w:i/>
          <w:iCs/>
          <w:lang w:val="en-GB"/>
        </w:rPr>
        <w:t>locationSurvey</w:t>
      </w:r>
      <w:proofErr w:type="spellEnd"/>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proofErr w:type="spellStart"/>
      <w:r w:rsidR="00A374FA" w:rsidRPr="00A374FA">
        <w:rPr>
          <w:i/>
          <w:iCs/>
          <w:lang w:val="en-GB"/>
        </w:rPr>
        <w:t>ExtraPlans</w:t>
      </w:r>
      <w:proofErr w:type="spellEnd"/>
      <w:r w:rsidR="00A374FA">
        <w:rPr>
          <w:lang w:val="en-GB"/>
        </w:rPr>
        <w:t xml:space="preserve"> can also have optional </w:t>
      </w:r>
      <w:proofErr w:type="spellStart"/>
      <w:r w:rsidR="00A374FA" w:rsidRPr="00A374FA">
        <w:rPr>
          <w:i/>
          <w:iCs/>
          <w:lang w:val="en-GB"/>
        </w:rPr>
        <w:t>refersTo</w:t>
      </w:r>
      <w:proofErr w:type="spellEnd"/>
      <w:r w:rsidR="00A374FA">
        <w:rPr>
          <w:lang w:val="en-GB"/>
        </w:rPr>
        <w:t xml:space="preserve"> elements allowing to link </w:t>
      </w:r>
      <w:proofErr w:type="spellStart"/>
      <w:r w:rsidR="00A374FA">
        <w:rPr>
          <w:lang w:val="en-GB"/>
        </w:rPr>
        <w:t>ExtraPlans</w:t>
      </w:r>
      <w:proofErr w:type="spellEnd"/>
      <w:r w:rsidR="00A374FA">
        <w:rPr>
          <w:lang w:val="en-GB"/>
        </w:rPr>
        <w:t xml:space="preserve">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proofErr w:type="spellStart"/>
      <w:r w:rsidRPr="00FA78C2">
        <w:rPr>
          <w:i/>
          <w:iCs/>
          <w:lang w:val="en-GB"/>
        </w:rPr>
        <w:t>ExtraPlan</w:t>
      </w:r>
      <w:proofErr w:type="spellEnd"/>
      <w:r w:rsidRPr="00FA78C2">
        <w:rPr>
          <w:lang w:val="en-GB"/>
        </w:rPr>
        <w:t xml:space="preserve"> </w:t>
      </w:r>
      <w:r w:rsidR="00E706A8">
        <w:rPr>
          <w:lang w:val="en-GB"/>
        </w:rPr>
        <w:t>entities</w:t>
      </w:r>
      <w:r w:rsidRPr="00FA78C2">
        <w:rPr>
          <w:lang w:val="en-GB"/>
        </w:rPr>
        <w:t xml:space="preserve"> that have changed in IMKL 3 compared to the </w:t>
      </w:r>
      <w:proofErr w:type="spellStart"/>
      <w:r w:rsidRPr="00FA78C2">
        <w:rPr>
          <w:i/>
          <w:iCs/>
          <w:lang w:val="en-GB"/>
        </w:rPr>
        <w:t>ExtraPlan</w:t>
      </w:r>
      <w:proofErr w:type="spellEnd"/>
      <w:r w:rsidRPr="00FA78C2">
        <w:rPr>
          <w:i/>
          <w:iCs/>
          <w:lang w:val="en-GB"/>
        </w:rPr>
        <w:t xml:space="preserve">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rsidP="00593347">
            <w:pPr>
              <w:rPr>
                <w:b/>
                <w:bCs/>
                <w:lang w:val="en-GB"/>
              </w:rPr>
            </w:pPr>
            <w:r w:rsidRPr="00FA78C2">
              <w:rPr>
                <w:b/>
                <w:bCs/>
                <w:lang w:val="en-GB"/>
              </w:rPr>
              <w:t>IMKL 2.3</w:t>
            </w:r>
          </w:p>
        </w:tc>
        <w:tc>
          <w:tcPr>
            <w:tcW w:w="2778" w:type="dxa"/>
          </w:tcPr>
          <w:p w14:paraId="3E114348" w14:textId="77777777" w:rsidR="00EF207E" w:rsidRPr="00FA78C2" w:rsidRDefault="00EF207E" w:rsidP="00593347">
            <w:pPr>
              <w:rPr>
                <w:b/>
                <w:bCs/>
                <w:lang w:val="en-GB"/>
              </w:rPr>
            </w:pPr>
            <w:r w:rsidRPr="00FA78C2">
              <w:rPr>
                <w:b/>
                <w:bCs/>
                <w:lang w:val="en-GB"/>
              </w:rPr>
              <w:t>IMKL 3</w:t>
            </w:r>
          </w:p>
        </w:tc>
        <w:tc>
          <w:tcPr>
            <w:tcW w:w="2568" w:type="dxa"/>
          </w:tcPr>
          <w:p w14:paraId="374EFAD9" w14:textId="77777777" w:rsidR="00EF207E" w:rsidRPr="00FA78C2" w:rsidRDefault="00EF207E" w:rsidP="00593347">
            <w:pPr>
              <w:rPr>
                <w:b/>
                <w:bCs/>
                <w:lang w:val="en-GB"/>
              </w:rPr>
            </w:pPr>
            <w:r w:rsidRPr="00FA78C2">
              <w:rPr>
                <w:b/>
                <w:bCs/>
                <w:lang w:val="en-GB"/>
              </w:rPr>
              <w:t>Description</w:t>
            </w:r>
          </w:p>
        </w:tc>
      </w:tr>
      <w:tr w:rsidR="00EF207E" w:rsidRPr="00FA78C2" w14:paraId="479C5B1A" w14:textId="77777777" w:rsidTr="00593347">
        <w:tc>
          <w:tcPr>
            <w:tcW w:w="3714" w:type="dxa"/>
          </w:tcPr>
          <w:p w14:paraId="74DA0E4E" w14:textId="77777777" w:rsidR="00EF207E" w:rsidRPr="00FA78C2" w:rsidRDefault="00EF207E" w:rsidP="00593347">
            <w:pPr>
              <w:rPr>
                <w:lang w:val="en-GB"/>
              </w:rPr>
            </w:pPr>
            <w:proofErr w:type="spellStart"/>
            <w:r w:rsidRPr="00FA78C2">
              <w:rPr>
                <w:lang w:val="en-GB"/>
              </w:rPr>
              <w:t>omschrijving</w:t>
            </w:r>
            <w:proofErr w:type="spellEnd"/>
          </w:p>
        </w:tc>
        <w:tc>
          <w:tcPr>
            <w:tcW w:w="2778" w:type="dxa"/>
          </w:tcPr>
          <w:p w14:paraId="6C63BA3F" w14:textId="77777777" w:rsidR="00EF207E" w:rsidRPr="00FA78C2" w:rsidRDefault="00EF207E" w:rsidP="00593347">
            <w:pPr>
              <w:rPr>
                <w:lang w:val="en-GB"/>
              </w:rPr>
            </w:pPr>
            <w:r w:rsidRPr="00FA78C2">
              <w:rPr>
                <w:lang w:val="en-GB"/>
              </w:rPr>
              <w:t>description</w:t>
            </w:r>
          </w:p>
        </w:tc>
        <w:tc>
          <w:tcPr>
            <w:tcW w:w="2568" w:type="dxa"/>
          </w:tcPr>
          <w:p w14:paraId="48ED0317" w14:textId="0D3F4C4D" w:rsidR="00EF207E" w:rsidRPr="00FA78C2" w:rsidRDefault="00245AF8" w:rsidP="00593347">
            <w:pPr>
              <w:rPr>
                <w:lang w:val="en-GB"/>
              </w:rPr>
            </w:pPr>
            <w:r>
              <w:rPr>
                <w:lang w:val="en-GB"/>
              </w:rPr>
              <w:t>Renamed</w:t>
            </w:r>
          </w:p>
        </w:tc>
      </w:tr>
      <w:tr w:rsidR="00944BF8" w:rsidRPr="00FA78C2" w14:paraId="1C7436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rsidP="00593347">
            <w:pPr>
              <w:rPr>
                <w:lang w:val="en-GB"/>
              </w:rPr>
            </w:pPr>
            <w:r w:rsidRPr="00FA78C2">
              <w:rPr>
                <w:lang w:val="en-GB"/>
              </w:rPr>
              <w:t>taal</w:t>
            </w:r>
          </w:p>
        </w:tc>
        <w:tc>
          <w:tcPr>
            <w:tcW w:w="2778" w:type="dxa"/>
          </w:tcPr>
          <w:p w14:paraId="0FB76A2A" w14:textId="6ECD49B6" w:rsidR="00944BF8" w:rsidRPr="00FA78C2" w:rsidRDefault="00944BF8" w:rsidP="00593347">
            <w:pPr>
              <w:rPr>
                <w:lang w:val="en-GB"/>
              </w:rPr>
            </w:pPr>
            <w:r w:rsidRPr="00FA78C2">
              <w:rPr>
                <w:lang w:val="en-GB"/>
              </w:rPr>
              <w:t>/</w:t>
            </w:r>
          </w:p>
        </w:tc>
        <w:tc>
          <w:tcPr>
            <w:tcW w:w="2568" w:type="dxa"/>
          </w:tcPr>
          <w:p w14:paraId="0A709797" w14:textId="69E93BF7" w:rsidR="00944BF8" w:rsidRPr="00FA78C2" w:rsidRDefault="00944BF8" w:rsidP="00593347">
            <w:pPr>
              <w:rPr>
                <w:lang w:val="en-GB"/>
              </w:rPr>
            </w:pPr>
            <w:r w:rsidRPr="00FA78C2">
              <w:rPr>
                <w:lang w:val="en-GB"/>
              </w:rPr>
              <w:t>Removed</w:t>
            </w:r>
          </w:p>
        </w:tc>
      </w:tr>
      <w:tr w:rsidR="00944BF8" w:rsidRPr="00900615" w14:paraId="76573290" w14:textId="77777777" w:rsidTr="00593347">
        <w:tc>
          <w:tcPr>
            <w:tcW w:w="3714" w:type="dxa"/>
          </w:tcPr>
          <w:p w14:paraId="4FBD5F8A" w14:textId="5687A722" w:rsidR="00944BF8" w:rsidRPr="00FA78C2" w:rsidRDefault="00944BF8" w:rsidP="00593347">
            <w:pPr>
              <w:rPr>
                <w:lang w:val="en-GB"/>
              </w:rPr>
            </w:pPr>
            <w:proofErr w:type="spellStart"/>
            <w:r w:rsidRPr="00FA78C2">
              <w:rPr>
                <w:lang w:val="en-GB"/>
              </w:rPr>
              <w:t>extraPlanType</w:t>
            </w:r>
            <w:proofErr w:type="spellEnd"/>
          </w:p>
        </w:tc>
        <w:tc>
          <w:tcPr>
            <w:tcW w:w="2778" w:type="dxa"/>
          </w:tcPr>
          <w:p w14:paraId="2F070E45" w14:textId="0BDFB7A7" w:rsidR="00944BF8" w:rsidRPr="00FA78C2" w:rsidRDefault="00944BF8" w:rsidP="00593347">
            <w:pPr>
              <w:rPr>
                <w:lang w:val="en-GB"/>
              </w:rPr>
            </w:pPr>
            <w:proofErr w:type="spellStart"/>
            <w:r w:rsidRPr="00FA78C2">
              <w:rPr>
                <w:lang w:val="en-GB"/>
              </w:rPr>
              <w:t>documentType</w:t>
            </w:r>
            <w:proofErr w:type="spellEnd"/>
          </w:p>
        </w:tc>
        <w:tc>
          <w:tcPr>
            <w:tcW w:w="2568" w:type="dxa"/>
          </w:tcPr>
          <w:p w14:paraId="1915E7BE" w14:textId="667B7914" w:rsidR="00944BF8" w:rsidRPr="00FA78C2" w:rsidRDefault="00944BF8" w:rsidP="00593347">
            <w:pPr>
              <w:rPr>
                <w:lang w:val="en-GB"/>
              </w:rPr>
            </w:pPr>
            <w:r w:rsidRPr="00FA78C2">
              <w:rPr>
                <w:lang w:val="en-GB"/>
              </w:rPr>
              <w:t>Renamed</w:t>
            </w:r>
          </w:p>
          <w:p w14:paraId="3CBB3E70" w14:textId="2095421C" w:rsidR="00944BF8" w:rsidRPr="00FA78C2" w:rsidRDefault="00944BF8"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tc>
      </w:tr>
      <w:tr w:rsidR="00944BF8" w:rsidRPr="00FA78C2" w14:paraId="6D5D0F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rsidP="00593347">
            <w:pPr>
              <w:rPr>
                <w:lang w:val="en-GB"/>
              </w:rPr>
            </w:pPr>
            <w:proofErr w:type="spellStart"/>
            <w:r w:rsidRPr="00FA78C2">
              <w:rPr>
                <w:lang w:val="en-GB"/>
              </w:rPr>
              <w:t>bestandLocatie</w:t>
            </w:r>
            <w:proofErr w:type="spellEnd"/>
          </w:p>
        </w:tc>
        <w:tc>
          <w:tcPr>
            <w:tcW w:w="2778" w:type="dxa"/>
          </w:tcPr>
          <w:p w14:paraId="5E9638CE" w14:textId="4FBA6A02" w:rsidR="00944BF8" w:rsidRPr="00FA78C2" w:rsidRDefault="00944BF8" w:rsidP="00593347">
            <w:pPr>
              <w:rPr>
                <w:lang w:val="en-GB"/>
              </w:rPr>
            </w:pPr>
            <w:proofErr w:type="spellStart"/>
            <w:r w:rsidRPr="00FA78C2">
              <w:rPr>
                <w:lang w:val="en-GB"/>
              </w:rPr>
              <w:t>documentLocation</w:t>
            </w:r>
            <w:proofErr w:type="spellEnd"/>
          </w:p>
        </w:tc>
        <w:tc>
          <w:tcPr>
            <w:tcW w:w="2568" w:type="dxa"/>
          </w:tcPr>
          <w:p w14:paraId="440E22E2" w14:textId="63193351" w:rsidR="00944BF8" w:rsidRPr="00FA78C2" w:rsidRDefault="00245AF8" w:rsidP="00593347">
            <w:pPr>
              <w:rPr>
                <w:lang w:val="en-GB"/>
              </w:rPr>
            </w:pPr>
            <w:r>
              <w:rPr>
                <w:lang w:val="en-GB"/>
              </w:rPr>
              <w:t>Renamed</w:t>
            </w:r>
          </w:p>
        </w:tc>
      </w:tr>
      <w:tr w:rsidR="00944BF8" w:rsidRPr="00FA78C2" w14:paraId="0199FE66" w14:textId="77777777" w:rsidTr="00593347">
        <w:tc>
          <w:tcPr>
            <w:tcW w:w="3714" w:type="dxa"/>
          </w:tcPr>
          <w:p w14:paraId="713AFA6B" w14:textId="6802AE82" w:rsidR="00944BF8" w:rsidRPr="00FA78C2" w:rsidRDefault="00944BF8" w:rsidP="00593347">
            <w:pPr>
              <w:rPr>
                <w:lang w:val="en-GB"/>
              </w:rPr>
            </w:pPr>
            <w:proofErr w:type="spellStart"/>
            <w:r w:rsidRPr="00FA78C2">
              <w:rPr>
                <w:lang w:val="en-GB"/>
              </w:rPr>
              <w:t>bestandMediaType</w:t>
            </w:r>
            <w:proofErr w:type="spellEnd"/>
          </w:p>
        </w:tc>
        <w:tc>
          <w:tcPr>
            <w:tcW w:w="2778" w:type="dxa"/>
          </w:tcPr>
          <w:p w14:paraId="7EA5C8B6" w14:textId="672FF39B" w:rsidR="00944BF8" w:rsidRPr="00FA78C2" w:rsidRDefault="00944BF8" w:rsidP="00593347">
            <w:pPr>
              <w:rPr>
                <w:lang w:val="en-GB"/>
              </w:rPr>
            </w:pPr>
            <w:proofErr w:type="spellStart"/>
            <w:r w:rsidRPr="00FA78C2">
              <w:rPr>
                <w:lang w:val="en-GB"/>
              </w:rPr>
              <w:t>documentMediaType</w:t>
            </w:r>
            <w:proofErr w:type="spellEnd"/>
          </w:p>
        </w:tc>
        <w:tc>
          <w:tcPr>
            <w:tcW w:w="2568" w:type="dxa"/>
          </w:tcPr>
          <w:p w14:paraId="3911F969" w14:textId="2192FA92" w:rsidR="00944BF8" w:rsidRPr="00FA78C2" w:rsidRDefault="00245AF8" w:rsidP="00593347">
            <w:pPr>
              <w:rPr>
                <w:lang w:val="en-GB"/>
              </w:rPr>
            </w:pPr>
            <w:r>
              <w:rPr>
                <w:lang w:val="en-GB"/>
              </w:rPr>
              <w:t>Renamed</w:t>
            </w:r>
          </w:p>
        </w:tc>
      </w:tr>
      <w:tr w:rsidR="00944BF8" w:rsidRPr="00900615" w14:paraId="6F50F1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rsidP="00593347">
            <w:pPr>
              <w:rPr>
                <w:lang w:val="en-GB"/>
              </w:rPr>
            </w:pPr>
            <w:proofErr w:type="spellStart"/>
            <w:r w:rsidRPr="00FA78C2">
              <w:rPr>
                <w:lang w:val="en-GB"/>
              </w:rPr>
              <w:t>ligging</w:t>
            </w:r>
            <w:proofErr w:type="spellEnd"/>
          </w:p>
        </w:tc>
        <w:tc>
          <w:tcPr>
            <w:tcW w:w="2778" w:type="dxa"/>
          </w:tcPr>
          <w:p w14:paraId="5CDAC256" w14:textId="3622B64B" w:rsidR="00944BF8" w:rsidRPr="00FA78C2" w:rsidRDefault="00944BF8" w:rsidP="00593347">
            <w:pPr>
              <w:rPr>
                <w:lang w:val="en-GB"/>
              </w:rPr>
            </w:pPr>
            <w:r w:rsidRPr="00FA78C2">
              <w:rPr>
                <w:lang w:val="en-GB"/>
              </w:rPr>
              <w:t>location</w:t>
            </w:r>
          </w:p>
        </w:tc>
        <w:tc>
          <w:tcPr>
            <w:tcW w:w="2568" w:type="dxa"/>
          </w:tcPr>
          <w:p w14:paraId="4F5E4A30" w14:textId="2AC91360" w:rsidR="00944BF8" w:rsidRPr="00FA78C2" w:rsidRDefault="00245AF8" w:rsidP="00593347">
            <w:pPr>
              <w:rPr>
                <w:lang w:val="en-GB"/>
              </w:rPr>
            </w:pPr>
            <w:r>
              <w:rPr>
                <w:lang w:val="en-GB"/>
              </w:rPr>
              <w:t>Renamed</w:t>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900615" w14:paraId="3188A1A4" w14:textId="77777777" w:rsidTr="00593347">
        <w:tc>
          <w:tcPr>
            <w:tcW w:w="3714" w:type="dxa"/>
          </w:tcPr>
          <w:p w14:paraId="552F5B1E" w14:textId="61ADD13D" w:rsidR="00944BF8" w:rsidRPr="00FA78C2" w:rsidRDefault="00944BF8" w:rsidP="00593347">
            <w:pPr>
              <w:rPr>
                <w:lang w:val="en-GB"/>
              </w:rPr>
            </w:pPr>
            <w:r w:rsidRPr="00FA78C2">
              <w:rPr>
                <w:lang w:val="en-GB"/>
              </w:rPr>
              <w:t>/</w:t>
            </w:r>
          </w:p>
        </w:tc>
        <w:tc>
          <w:tcPr>
            <w:tcW w:w="2778" w:type="dxa"/>
          </w:tcPr>
          <w:p w14:paraId="14C77C0C" w14:textId="50AC0C1C" w:rsidR="00944BF8" w:rsidRPr="00FA78C2" w:rsidRDefault="00944BF8" w:rsidP="00593347">
            <w:pPr>
              <w:rPr>
                <w:lang w:val="en-GB"/>
              </w:rPr>
            </w:pPr>
            <w:proofErr w:type="spellStart"/>
            <w:r w:rsidRPr="00FA78C2">
              <w:rPr>
                <w:lang w:val="en-GB"/>
              </w:rPr>
              <w:t>locationSurvey</w:t>
            </w:r>
            <w:proofErr w:type="spellEnd"/>
          </w:p>
        </w:tc>
        <w:tc>
          <w:tcPr>
            <w:tcW w:w="2568" w:type="dxa"/>
          </w:tcPr>
          <w:p w14:paraId="668C8BEB" w14:textId="6CEBA255" w:rsidR="00944BF8" w:rsidRDefault="00944BF8" w:rsidP="00593347">
            <w:pPr>
              <w:rPr>
                <w:lang w:val="en-GB"/>
              </w:rPr>
            </w:pPr>
            <w:r w:rsidRPr="00FA78C2">
              <w:rPr>
                <w:lang w:val="en-GB"/>
              </w:rPr>
              <w:t>Added</w:t>
            </w:r>
          </w:p>
          <w:p w14:paraId="43EE8C49" w14:textId="71E1D3B7"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proofErr w:type="spellStart"/>
            <w:r w:rsidR="00E9271C">
              <w:rPr>
                <w:lang w:val="en-GB"/>
              </w:rPr>
              <w:t>locationSurvey</w:t>
            </w:r>
            <w:proofErr w:type="spellEnd"/>
            <w:r>
              <w:rPr>
                <w:lang w:val="en-GB"/>
              </w:rPr>
              <w:fldChar w:fldCharType="end"/>
            </w:r>
            <w:r w:rsidR="0094572D">
              <w:rPr>
                <w:lang w:val="en-GB"/>
              </w:rPr>
              <w:br/>
            </w:r>
            <w:r w:rsidR="0094572D" w:rsidRPr="00707A68">
              <w:rPr>
                <w:b/>
                <w:bCs/>
                <w:lang w:val="en-GB"/>
              </w:rPr>
              <w:t xml:space="preserve">Only applicable for </w:t>
            </w:r>
            <w:proofErr w:type="spellStart"/>
            <w:r w:rsidR="0094572D" w:rsidRPr="00707A68">
              <w:rPr>
                <w:b/>
                <w:bCs/>
                <w:lang w:val="en-GB"/>
              </w:rPr>
              <w:t>ExtraPlan</w:t>
            </w:r>
            <w:proofErr w:type="spellEnd"/>
          </w:p>
        </w:tc>
      </w:tr>
      <w:tr w:rsidR="00944BF8" w:rsidRPr="00900615" w14:paraId="369CDA96"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rsidP="00593347">
            <w:pPr>
              <w:rPr>
                <w:lang w:val="en-GB"/>
              </w:rPr>
            </w:pPr>
            <w:proofErr w:type="spellStart"/>
            <w:r w:rsidRPr="00FA78C2">
              <w:rPr>
                <w:lang w:val="en-GB"/>
              </w:rPr>
              <w:t>bestandIdentificator</w:t>
            </w:r>
            <w:proofErr w:type="spellEnd"/>
          </w:p>
        </w:tc>
        <w:tc>
          <w:tcPr>
            <w:tcW w:w="2778" w:type="dxa"/>
          </w:tcPr>
          <w:p w14:paraId="4377AD6E" w14:textId="68E43C10" w:rsidR="00944BF8" w:rsidRPr="00FA78C2" w:rsidRDefault="00944BF8" w:rsidP="00593347">
            <w:pPr>
              <w:rPr>
                <w:lang w:val="en-GB"/>
              </w:rPr>
            </w:pPr>
            <w:r w:rsidRPr="00FA78C2">
              <w:rPr>
                <w:lang w:val="en-GB"/>
              </w:rPr>
              <w:t>/</w:t>
            </w:r>
          </w:p>
        </w:tc>
        <w:tc>
          <w:tcPr>
            <w:tcW w:w="2568" w:type="dxa"/>
          </w:tcPr>
          <w:p w14:paraId="6E972DDF" w14:textId="77777777" w:rsidR="00944BF8" w:rsidRDefault="00944BF8" w:rsidP="00593347">
            <w:pPr>
              <w:rPr>
                <w:lang w:val="en-GB"/>
              </w:rPr>
            </w:pPr>
            <w:r w:rsidRPr="00FA78C2">
              <w:rPr>
                <w:lang w:val="en-GB"/>
              </w:rPr>
              <w:t>Removed</w:t>
            </w:r>
          </w:p>
          <w:p w14:paraId="61453205" w14:textId="2487013A"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proofErr w:type="spellStart"/>
            <w:r w:rsidR="00E9271C" w:rsidRPr="00FA78C2">
              <w:rPr>
                <w:lang w:val="en-GB"/>
              </w:rPr>
              <w:t>bestandIdentificator</w:t>
            </w:r>
            <w:proofErr w:type="spellEnd"/>
            <w:r>
              <w:rPr>
                <w:lang w:val="en-GB"/>
              </w:rPr>
              <w:fldChar w:fldCharType="end"/>
            </w:r>
          </w:p>
        </w:tc>
      </w:tr>
      <w:tr w:rsidR="00944BF8" w:rsidRPr="00900615" w14:paraId="10F886D9" w14:textId="77777777" w:rsidTr="00593347">
        <w:tc>
          <w:tcPr>
            <w:tcW w:w="3714" w:type="dxa"/>
          </w:tcPr>
          <w:p w14:paraId="3167E454" w14:textId="3B4854B6" w:rsidR="00944BF8" w:rsidRPr="00FA78C2" w:rsidRDefault="00944BF8" w:rsidP="00593347">
            <w:pPr>
              <w:rPr>
                <w:lang w:val="en-GB"/>
              </w:rPr>
            </w:pPr>
            <w:proofErr w:type="spellStart"/>
            <w:r w:rsidRPr="00FA78C2">
              <w:rPr>
                <w:lang w:val="en-GB"/>
              </w:rPr>
              <w:lastRenderedPageBreak/>
              <w:t>opKabelEnLeidingen</w:t>
            </w:r>
            <w:proofErr w:type="spellEnd"/>
          </w:p>
        </w:tc>
        <w:tc>
          <w:tcPr>
            <w:tcW w:w="2778" w:type="dxa"/>
          </w:tcPr>
          <w:p w14:paraId="79AF3B23" w14:textId="275FA2D5" w:rsidR="00944BF8" w:rsidRPr="00FA78C2" w:rsidRDefault="00944BF8" w:rsidP="00593347">
            <w:pPr>
              <w:rPr>
                <w:lang w:val="en-GB"/>
              </w:rPr>
            </w:pPr>
            <w:proofErr w:type="spellStart"/>
            <w:r w:rsidRPr="00FA78C2">
              <w:rPr>
                <w:lang w:val="en-GB"/>
              </w:rPr>
              <w:t>refersTo</w:t>
            </w:r>
            <w:proofErr w:type="spellEnd"/>
          </w:p>
        </w:tc>
        <w:tc>
          <w:tcPr>
            <w:tcW w:w="2568" w:type="dxa"/>
          </w:tcPr>
          <w:p w14:paraId="678D5746" w14:textId="5DC9F8AA" w:rsidR="00944BF8" w:rsidRDefault="00944BF8" w:rsidP="00593347">
            <w:pPr>
              <w:rPr>
                <w:lang w:val="en-GB"/>
              </w:rPr>
            </w:pPr>
            <w:r w:rsidRPr="00FA78C2">
              <w:rPr>
                <w:lang w:val="en-GB"/>
              </w:rPr>
              <w:t>Renamed</w:t>
            </w:r>
            <w:r w:rsidR="00707A68">
              <w:rPr>
                <w:lang w:val="en-GB"/>
              </w:rPr>
              <w:br/>
            </w:r>
            <w:r w:rsidR="00707A68" w:rsidRPr="00707A68">
              <w:rPr>
                <w:b/>
                <w:bCs/>
                <w:lang w:val="en-GB"/>
              </w:rPr>
              <w:t xml:space="preserve">Only applicable for </w:t>
            </w:r>
            <w:proofErr w:type="spellStart"/>
            <w:r w:rsidR="00707A68" w:rsidRPr="00707A68">
              <w:rPr>
                <w:b/>
                <w:bCs/>
                <w:lang w:val="en-GB"/>
              </w:rPr>
              <w:t>ExtraPlan</w:t>
            </w:r>
            <w:proofErr w:type="spellEnd"/>
          </w:p>
          <w:p w14:paraId="527C98A3" w14:textId="7A56856F"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r w:rsidR="00944BF8" w:rsidRPr="00900615" w14:paraId="4C8548E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rsidP="00593347">
            <w:pPr>
              <w:rPr>
                <w:lang w:val="en-GB"/>
              </w:rPr>
            </w:pPr>
            <w:proofErr w:type="spellStart"/>
            <w:r w:rsidRPr="00FA78C2">
              <w:rPr>
                <w:lang w:val="en-GB"/>
              </w:rPr>
              <w:t>opLeidingElementen</w:t>
            </w:r>
            <w:proofErr w:type="spellEnd"/>
          </w:p>
        </w:tc>
        <w:tc>
          <w:tcPr>
            <w:tcW w:w="2778" w:type="dxa"/>
          </w:tcPr>
          <w:p w14:paraId="3F707525" w14:textId="265EB5C0" w:rsidR="00944BF8" w:rsidRPr="00FA78C2" w:rsidRDefault="00944BF8" w:rsidP="00593347">
            <w:pPr>
              <w:rPr>
                <w:lang w:val="en-GB"/>
              </w:rPr>
            </w:pPr>
            <w:proofErr w:type="spellStart"/>
            <w:r w:rsidRPr="00FA78C2">
              <w:rPr>
                <w:lang w:val="en-GB"/>
              </w:rPr>
              <w:t>refersTo</w:t>
            </w:r>
            <w:proofErr w:type="spellEnd"/>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584AE6CE" w14:textId="1DB4E0B8"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r w:rsidR="00944BF8" w:rsidRPr="00900615" w14:paraId="10267C80" w14:textId="77777777" w:rsidTr="00593347">
        <w:tc>
          <w:tcPr>
            <w:tcW w:w="3714" w:type="dxa"/>
          </w:tcPr>
          <w:p w14:paraId="45A2FD72" w14:textId="65D15B79" w:rsidR="00944BF8" w:rsidRPr="00FA78C2" w:rsidRDefault="00944BF8" w:rsidP="00593347">
            <w:pPr>
              <w:rPr>
                <w:lang w:val="en-GB"/>
              </w:rPr>
            </w:pPr>
            <w:proofErr w:type="spellStart"/>
            <w:r w:rsidRPr="00FA78C2">
              <w:rPr>
                <w:lang w:val="en-GB"/>
              </w:rPr>
              <w:t>opKabelEnLeidingContainers</w:t>
            </w:r>
            <w:proofErr w:type="spellEnd"/>
          </w:p>
        </w:tc>
        <w:tc>
          <w:tcPr>
            <w:tcW w:w="2778" w:type="dxa"/>
          </w:tcPr>
          <w:p w14:paraId="18E1D050" w14:textId="4A3E4388" w:rsidR="00944BF8" w:rsidRPr="00FA78C2" w:rsidRDefault="00944BF8" w:rsidP="00593347">
            <w:pPr>
              <w:rPr>
                <w:lang w:val="en-GB"/>
              </w:rPr>
            </w:pPr>
            <w:proofErr w:type="spellStart"/>
            <w:r w:rsidRPr="00FA78C2">
              <w:rPr>
                <w:lang w:val="en-GB"/>
              </w:rPr>
              <w:t>refersTo</w:t>
            </w:r>
            <w:proofErr w:type="spellEnd"/>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2A0154FF" w14:textId="3D116C7E"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r w:rsidR="00944BF8" w:rsidRPr="00900615" w14:paraId="5BDB4CF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rsidP="00593347">
            <w:pPr>
              <w:rPr>
                <w:lang w:val="en-GB"/>
              </w:rPr>
            </w:pPr>
            <w:proofErr w:type="spellStart"/>
            <w:r w:rsidRPr="00FA78C2">
              <w:rPr>
                <w:lang w:val="en-GB"/>
              </w:rPr>
              <w:t>opContainerLeidingElementen</w:t>
            </w:r>
            <w:proofErr w:type="spellEnd"/>
          </w:p>
        </w:tc>
        <w:tc>
          <w:tcPr>
            <w:tcW w:w="2778" w:type="dxa"/>
          </w:tcPr>
          <w:p w14:paraId="2F486826" w14:textId="23EE0D11" w:rsidR="00944BF8" w:rsidRPr="00FA78C2" w:rsidRDefault="00944BF8" w:rsidP="00593347">
            <w:pPr>
              <w:rPr>
                <w:lang w:val="en-GB"/>
              </w:rPr>
            </w:pPr>
            <w:proofErr w:type="spellStart"/>
            <w:r w:rsidRPr="00FA78C2">
              <w:rPr>
                <w:lang w:val="en-GB"/>
              </w:rPr>
              <w:t>refersTo</w:t>
            </w:r>
            <w:proofErr w:type="spellEnd"/>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 xml:space="preserve">Only applicable for </w:t>
            </w:r>
            <w:proofErr w:type="spellStart"/>
            <w:r w:rsidRPr="00707A68">
              <w:rPr>
                <w:b/>
                <w:bCs/>
                <w:lang w:val="en-GB"/>
              </w:rPr>
              <w:t>ExtraPlan</w:t>
            </w:r>
            <w:proofErr w:type="spellEnd"/>
          </w:p>
          <w:p w14:paraId="07D0445D" w14:textId="41B1050A"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r w:rsidR="00657E0E" w:rsidRPr="00900615" w14:paraId="290DD204" w14:textId="77777777" w:rsidTr="00593347">
        <w:tc>
          <w:tcPr>
            <w:tcW w:w="3714" w:type="dxa"/>
          </w:tcPr>
          <w:p w14:paraId="02F248E7" w14:textId="269AA952" w:rsidR="00657E0E" w:rsidRPr="00FA78C2" w:rsidRDefault="00657E0E" w:rsidP="00593347">
            <w:pPr>
              <w:rPr>
                <w:lang w:val="en-GB"/>
              </w:rPr>
            </w:pPr>
            <w:proofErr w:type="spellStart"/>
            <w:r w:rsidRPr="00FA78C2">
              <w:rPr>
                <w:lang w:val="en-GB"/>
              </w:rPr>
              <w:t>inNetwork</w:t>
            </w:r>
            <w:proofErr w:type="spellEnd"/>
          </w:p>
        </w:tc>
        <w:tc>
          <w:tcPr>
            <w:tcW w:w="2778" w:type="dxa"/>
          </w:tcPr>
          <w:p w14:paraId="23E36DDB" w14:textId="4E0170B1" w:rsidR="00657E0E" w:rsidRPr="00FA78C2" w:rsidRDefault="00657E0E" w:rsidP="00593347">
            <w:pPr>
              <w:rPr>
                <w:lang w:val="en-GB"/>
              </w:rPr>
            </w:pPr>
            <w:proofErr w:type="spellStart"/>
            <w:r w:rsidRPr="00FA78C2">
              <w:rPr>
                <w:lang w:val="en-GB"/>
              </w:rPr>
              <w:t>inNetwork</w:t>
            </w:r>
            <w:proofErr w:type="spellEnd"/>
          </w:p>
        </w:tc>
        <w:tc>
          <w:tcPr>
            <w:tcW w:w="2568" w:type="dxa"/>
          </w:tcPr>
          <w:p w14:paraId="24835F8E" w14:textId="77777777" w:rsidR="00657E0E" w:rsidRDefault="00657E0E" w:rsidP="00593347">
            <w:pPr>
              <w:rPr>
                <w:lang w:val="en-GB"/>
              </w:rPr>
            </w:pPr>
            <w:r w:rsidRPr="00FA78C2">
              <w:rPr>
                <w:lang w:val="en-GB"/>
              </w:rPr>
              <w:t>Added for precautions (</w:t>
            </w:r>
            <w:proofErr w:type="spellStart"/>
            <w:r w:rsidRPr="00FA78C2">
              <w:rPr>
                <w:lang w:val="en-GB"/>
              </w:rPr>
              <w:t>voorzorgsmaatregel</w:t>
            </w:r>
            <w:proofErr w:type="spellEnd"/>
            <w:r w:rsidRPr="00FA78C2">
              <w:rPr>
                <w:lang w:val="en-GB"/>
              </w:rPr>
              <w:t>)</w:t>
            </w:r>
          </w:p>
          <w:p w14:paraId="66FA3D48" w14:textId="0E4920E8" w:rsidR="00DC26C8" w:rsidRPr="00FA78C2" w:rsidRDefault="00DC26C8"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r w:rsidR="00944BF8" w:rsidRPr="00900615" w14:paraId="78C16983"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rsidP="00593347">
            <w:pPr>
              <w:rPr>
                <w:lang w:val="en-GB"/>
              </w:rPr>
            </w:pPr>
            <w:proofErr w:type="spellStart"/>
            <w:r w:rsidRPr="00FA78C2">
              <w:rPr>
                <w:lang w:val="en-GB"/>
              </w:rPr>
              <w:t>heeftUtilityNetwork</w:t>
            </w:r>
            <w:proofErr w:type="spellEnd"/>
          </w:p>
        </w:tc>
        <w:tc>
          <w:tcPr>
            <w:tcW w:w="2778" w:type="dxa"/>
          </w:tcPr>
          <w:p w14:paraId="0A2E81B6" w14:textId="2EADE339" w:rsidR="00944BF8" w:rsidRPr="00FA78C2" w:rsidRDefault="00944BF8" w:rsidP="00593347">
            <w:pPr>
              <w:rPr>
                <w:lang w:val="en-GB"/>
              </w:rPr>
            </w:pPr>
            <w:r w:rsidRPr="00FA78C2">
              <w:rPr>
                <w:lang w:val="en-GB"/>
              </w:rPr>
              <w:t>/</w:t>
            </w:r>
          </w:p>
        </w:tc>
        <w:tc>
          <w:tcPr>
            <w:tcW w:w="2568" w:type="dxa"/>
          </w:tcPr>
          <w:p w14:paraId="018552C6" w14:textId="77777777" w:rsidR="00944BF8" w:rsidRDefault="00944BF8" w:rsidP="00593347">
            <w:pPr>
              <w:rPr>
                <w:lang w:val="en-GB"/>
              </w:rPr>
            </w:pPr>
            <w:r w:rsidRPr="00FA78C2">
              <w:rPr>
                <w:lang w:val="en-GB"/>
              </w:rPr>
              <w:t>Removed</w:t>
            </w:r>
          </w:p>
          <w:p w14:paraId="3532CBCE" w14:textId="1A9A6614"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E9271C"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6" w:name="_Ref172277870"/>
      <w:bookmarkStart w:id="97" w:name="_Toc178341008"/>
      <w:proofErr w:type="spellStart"/>
      <w:r w:rsidRPr="00FA78C2">
        <w:rPr>
          <w:lang w:val="en-GB"/>
        </w:rPr>
        <w:t>bestandIdentificator</w:t>
      </w:r>
      <w:bookmarkEnd w:id="96"/>
      <w:bookmarkEnd w:id="97"/>
      <w:proofErr w:type="spellEnd"/>
    </w:p>
    <w:p w14:paraId="018E617B" w14:textId="39B04AC0" w:rsidR="00657E0E" w:rsidRPr="00FA78C2" w:rsidRDefault="00657E0E" w:rsidP="00657E0E">
      <w:pPr>
        <w:rPr>
          <w:lang w:val="en-GB"/>
        </w:rPr>
      </w:pPr>
      <w:r w:rsidRPr="00FA78C2">
        <w:rPr>
          <w:lang w:val="en-GB"/>
        </w:rPr>
        <w:t xml:space="preserve">The </w:t>
      </w:r>
      <w:proofErr w:type="spellStart"/>
      <w:r w:rsidRPr="00FA78C2">
        <w:rPr>
          <w:i/>
          <w:iCs/>
          <w:lang w:val="en-GB"/>
        </w:rPr>
        <w:t>bestandIdentificator</w:t>
      </w:r>
      <w:proofErr w:type="spellEnd"/>
      <w:r w:rsidRPr="00FA78C2">
        <w:rPr>
          <w:lang w:val="en-GB"/>
        </w:rPr>
        <w:t xml:space="preserve"> element of </w:t>
      </w:r>
      <w:proofErr w:type="spellStart"/>
      <w:r w:rsidRPr="00FA78C2">
        <w:rPr>
          <w:i/>
          <w:iCs/>
          <w:lang w:val="en-GB"/>
        </w:rPr>
        <w:t>ExtraPlan</w:t>
      </w:r>
      <w:proofErr w:type="spellEnd"/>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8" w:name="_Ref172277856"/>
      <w:bookmarkStart w:id="99" w:name="_Toc178341009"/>
      <w:proofErr w:type="spellStart"/>
      <w:r>
        <w:rPr>
          <w:lang w:val="en-GB"/>
        </w:rPr>
        <w:t>locationSurvey</w:t>
      </w:r>
      <w:bookmarkEnd w:id="98"/>
      <w:bookmarkEnd w:id="99"/>
      <w:proofErr w:type="spellEnd"/>
    </w:p>
    <w:p w14:paraId="1B975F95" w14:textId="38DE9621" w:rsidR="003A399B" w:rsidRDefault="003A399B" w:rsidP="003A399B">
      <w:pPr>
        <w:rPr>
          <w:lang w:val="en-GB"/>
        </w:rPr>
      </w:pPr>
      <w:r w:rsidRPr="00FA78C2">
        <w:rPr>
          <w:lang w:val="en-GB"/>
        </w:rPr>
        <w:t xml:space="preserve">The </w:t>
      </w:r>
      <w:proofErr w:type="spellStart"/>
      <w:r>
        <w:rPr>
          <w:i/>
          <w:iCs/>
          <w:lang w:val="en-GB"/>
        </w:rPr>
        <w:t>locationSurvey</w:t>
      </w:r>
      <w:proofErr w:type="spellEnd"/>
      <w:r w:rsidRPr="00FA78C2">
        <w:rPr>
          <w:lang w:val="en-GB"/>
        </w:rPr>
        <w:t xml:space="preserve"> element is an optional element that is added to </w:t>
      </w:r>
      <w:proofErr w:type="spellStart"/>
      <w:r>
        <w:rPr>
          <w:i/>
          <w:iCs/>
          <w:lang w:val="en-GB"/>
        </w:rPr>
        <w:t>ExtraPlan</w:t>
      </w:r>
      <w:proofErr w:type="spellEnd"/>
      <w:r w:rsidRPr="00FA78C2">
        <w:rPr>
          <w:lang w:val="en-GB"/>
        </w:rPr>
        <w:t xml:space="preserve">. This element is of type </w:t>
      </w:r>
      <w:r w:rsidRPr="00FA78C2">
        <w:rPr>
          <w:i/>
          <w:iCs/>
          <w:lang w:val="en-GB"/>
        </w:rPr>
        <w:t>Survey</w:t>
      </w:r>
      <w:r w:rsidRPr="00FA78C2">
        <w:rPr>
          <w:lang w:val="en-GB"/>
        </w:rPr>
        <w:t xml:space="preserve"> and provides information on the way the </w:t>
      </w:r>
      <w:proofErr w:type="spellStart"/>
      <w:r w:rsidR="003442A9">
        <w:rPr>
          <w:i/>
          <w:iCs/>
          <w:lang w:val="en-GB"/>
        </w:rPr>
        <w:t>ExtraPlan</w:t>
      </w:r>
      <w:proofErr w:type="spellEnd"/>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proofErr w:type="spellStart"/>
      <w:r w:rsidR="004C2906" w:rsidRPr="00E809C1">
        <w:rPr>
          <w:i/>
          <w:iCs/>
          <w:lang w:val="en-GB"/>
        </w:rPr>
        <w:t>locationSurvey</w:t>
      </w:r>
      <w:proofErr w:type="spellEnd"/>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100" w:name="_Ref172277880"/>
      <w:bookmarkStart w:id="101" w:name="_Toc178341010"/>
      <w:r w:rsidRPr="00FA78C2">
        <w:rPr>
          <w:lang w:val="en-GB"/>
        </w:rPr>
        <w:lastRenderedPageBreak/>
        <w:t>Associations</w:t>
      </w:r>
      <w:bookmarkEnd w:id="100"/>
      <w:bookmarkEnd w:id="101"/>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proofErr w:type="spellStart"/>
      <w:r w:rsidRPr="005E0A54">
        <w:rPr>
          <w:i/>
          <w:iCs/>
          <w:lang w:val="en-GB"/>
        </w:rPr>
        <w:t>ExtraPlan</w:t>
      </w:r>
      <w:proofErr w:type="spellEnd"/>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proofErr w:type="spellStart"/>
      <w:r w:rsidRPr="005E0A54">
        <w:rPr>
          <w:i/>
          <w:iCs/>
          <w:lang w:val="en-GB"/>
        </w:rPr>
        <w:t>opKabelEnLeidingen</w:t>
      </w:r>
      <w:proofErr w:type="spellEnd"/>
      <w:r w:rsidRPr="00FA78C2">
        <w:rPr>
          <w:lang w:val="en-GB"/>
        </w:rPr>
        <w:t xml:space="preserve">, </w:t>
      </w:r>
      <w:proofErr w:type="spellStart"/>
      <w:r w:rsidRPr="005E0A54">
        <w:rPr>
          <w:i/>
          <w:iCs/>
          <w:lang w:val="en-GB"/>
        </w:rPr>
        <w:t>opKabelEnLeidingContainers</w:t>
      </w:r>
      <w:proofErr w:type="spellEnd"/>
      <w:r w:rsidRPr="00FA78C2">
        <w:rPr>
          <w:lang w:val="en-GB"/>
        </w:rPr>
        <w:t xml:space="preserve">, </w:t>
      </w:r>
      <w:proofErr w:type="spellStart"/>
      <w:r w:rsidRPr="005E0A54">
        <w:rPr>
          <w:i/>
          <w:iCs/>
          <w:lang w:val="en-GB"/>
        </w:rPr>
        <w:t>opContainerLeidingElementen</w:t>
      </w:r>
      <w:proofErr w:type="spellEnd"/>
      <w:r w:rsidRPr="00FA78C2">
        <w:rPr>
          <w:lang w:val="en-GB"/>
        </w:rPr>
        <w:t xml:space="preserve"> and </w:t>
      </w:r>
      <w:proofErr w:type="spellStart"/>
      <w:r w:rsidRPr="005E0A54">
        <w:rPr>
          <w:i/>
          <w:iCs/>
          <w:lang w:val="en-GB"/>
        </w:rPr>
        <w:t>opLeidingElementen</w:t>
      </w:r>
      <w:proofErr w:type="spellEnd"/>
      <w:r w:rsidRPr="00FA78C2">
        <w:rPr>
          <w:lang w:val="en-GB"/>
        </w:rPr>
        <w:t xml:space="preserve">. </w:t>
      </w:r>
      <w:r w:rsidR="00F14425">
        <w:rPr>
          <w:lang w:val="en-GB"/>
        </w:rPr>
        <w:t>T</w:t>
      </w:r>
      <w:r w:rsidR="005E0A54">
        <w:rPr>
          <w:lang w:val="en-GB"/>
        </w:rPr>
        <w:t xml:space="preserve">hese elements have now been consolidated into a single element: </w:t>
      </w:r>
      <w:proofErr w:type="spellStart"/>
      <w:r w:rsidR="005E0A54">
        <w:rPr>
          <w:i/>
          <w:iCs/>
          <w:lang w:val="en-GB"/>
        </w:rPr>
        <w:t>refersTo</w:t>
      </w:r>
      <w:proofErr w:type="spellEnd"/>
      <w:r w:rsidR="005E0A54">
        <w:rPr>
          <w:lang w:val="en-GB"/>
        </w:rPr>
        <w:t>. The specific type of entity to which a</w:t>
      </w:r>
      <w:r w:rsidR="00F1096F">
        <w:rPr>
          <w:lang w:val="en-GB"/>
        </w:rPr>
        <w:t>n</w:t>
      </w:r>
      <w:r w:rsidR="005E0A54">
        <w:rPr>
          <w:lang w:val="en-GB"/>
        </w:rPr>
        <w:t xml:space="preserve"> </w:t>
      </w:r>
      <w:proofErr w:type="spellStart"/>
      <w:r w:rsidR="005E0A54">
        <w:rPr>
          <w:i/>
          <w:iCs/>
          <w:lang w:val="en-GB"/>
        </w:rPr>
        <w:t>ExtraPlan</w:t>
      </w:r>
      <w:proofErr w:type="spellEnd"/>
      <w:r w:rsidR="005E0A54">
        <w:rPr>
          <w:lang w:val="en-GB"/>
        </w:rPr>
        <w:t xml:space="preserve"> entity is linked can be determined directly from the </w:t>
      </w:r>
      <w:proofErr w:type="spellStart"/>
      <w:r w:rsidR="005E0A54">
        <w:rPr>
          <w:lang w:val="en-GB"/>
        </w:rPr>
        <w:t>href</w:t>
      </w:r>
      <w:proofErr w:type="spellEnd"/>
      <w:r w:rsidR="005E0A54">
        <w:rPr>
          <w:lang w:val="en-GB"/>
        </w:rPr>
        <w:t xml:space="preserve"> attribute within the </w:t>
      </w:r>
      <w:proofErr w:type="spellStart"/>
      <w:r w:rsidR="005E0A54">
        <w:rPr>
          <w:i/>
          <w:iCs/>
          <w:lang w:val="en-GB"/>
        </w:rPr>
        <w:t>refersTo</w:t>
      </w:r>
      <w:proofErr w:type="spellEnd"/>
      <w:r w:rsidR="005E0A54">
        <w:rPr>
          <w:i/>
          <w:iCs/>
          <w:lang w:val="en-GB"/>
        </w:rPr>
        <w:t xml:space="preserve"> </w:t>
      </w:r>
      <w:r w:rsidR="005E0A54">
        <w:rPr>
          <w:lang w:val="en-GB"/>
        </w:rPr>
        <w:t>element.</w:t>
      </w:r>
      <w:r w:rsidRPr="00FA78C2">
        <w:rPr>
          <w:lang w:val="en-GB"/>
        </w:rPr>
        <w:t xml:space="preserve"> A</w:t>
      </w:r>
      <w:r w:rsidR="00F1096F">
        <w:rPr>
          <w:lang w:val="en-GB"/>
        </w:rPr>
        <w:t>n</w:t>
      </w:r>
      <w:r w:rsidRPr="00FA78C2">
        <w:rPr>
          <w:lang w:val="en-GB"/>
        </w:rPr>
        <w:t xml:space="preserve"> </w:t>
      </w:r>
      <w:proofErr w:type="spellStart"/>
      <w:r w:rsidR="004E24A8" w:rsidRPr="005E0A54">
        <w:rPr>
          <w:i/>
          <w:iCs/>
          <w:lang w:val="en-GB"/>
        </w:rPr>
        <w:t>ExtraPlan</w:t>
      </w:r>
      <w:proofErr w:type="spellEnd"/>
      <w:r w:rsidRPr="00FA78C2">
        <w:rPr>
          <w:lang w:val="en-GB"/>
        </w:rPr>
        <w:t xml:space="preserve"> can have as many </w:t>
      </w:r>
      <w:proofErr w:type="spellStart"/>
      <w:r w:rsidR="00C7635A" w:rsidRPr="00C7635A">
        <w:rPr>
          <w:i/>
          <w:iCs/>
          <w:lang w:val="en-GB"/>
        </w:rPr>
        <w:t>refersTo</w:t>
      </w:r>
      <w:proofErr w:type="spellEnd"/>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proofErr w:type="spellStart"/>
      <w:r w:rsidR="00F1096F" w:rsidRPr="00F1096F">
        <w:rPr>
          <w:i/>
          <w:iCs/>
          <w:lang w:val="en-GB"/>
        </w:rPr>
        <w:t>refersTo</w:t>
      </w:r>
      <w:proofErr w:type="spellEnd"/>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proofErr w:type="spellStart"/>
      <w:r w:rsidR="00F1096F" w:rsidRPr="00F1096F">
        <w:rPr>
          <w:i/>
          <w:iCs/>
          <w:lang w:val="en-GB"/>
        </w:rPr>
        <w:t>refersTo</w:t>
      </w:r>
      <w:proofErr w:type="spellEnd"/>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proofErr w:type="spellStart"/>
      <w:r w:rsidRPr="00FA78C2">
        <w:rPr>
          <w:i/>
          <w:iCs/>
          <w:lang w:val="en-GB"/>
        </w:rPr>
        <w:t>heeftUtilityNetwork</w:t>
      </w:r>
      <w:proofErr w:type="spellEnd"/>
      <w:r w:rsidRPr="00FA78C2">
        <w:rPr>
          <w:lang w:val="en-GB"/>
        </w:rPr>
        <w:t xml:space="preserve"> is no longer needed. The absence of </w:t>
      </w:r>
      <w:proofErr w:type="spellStart"/>
      <w:r w:rsidR="007C11C8" w:rsidRPr="00FA78C2">
        <w:rPr>
          <w:i/>
          <w:iCs/>
          <w:lang w:val="en-GB"/>
        </w:rPr>
        <w:t>refersTo</w:t>
      </w:r>
      <w:proofErr w:type="spellEnd"/>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proofErr w:type="spellStart"/>
      <w:r w:rsidR="00BD6690">
        <w:rPr>
          <w:i/>
          <w:iCs/>
          <w:lang w:val="en-GB"/>
        </w:rPr>
        <w:t>ExtraPlan</w:t>
      </w:r>
      <w:proofErr w:type="spellEnd"/>
      <w:r w:rsidR="00BD6690">
        <w:rPr>
          <w:i/>
          <w:iCs/>
          <w:lang w:val="en-GB"/>
        </w:rPr>
        <w:t xml:space="preserve">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proofErr w:type="spellStart"/>
      <w:r w:rsidRPr="00FA78C2">
        <w:rPr>
          <w:i/>
          <w:iCs/>
          <w:lang w:val="en-GB"/>
        </w:rPr>
        <w:t>voorzorgsmaatregel</w:t>
      </w:r>
      <w:proofErr w:type="spellEnd"/>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proofErr w:type="spellStart"/>
      <w:r w:rsidRPr="00205C2B">
        <w:rPr>
          <w:i/>
          <w:iCs/>
          <w:lang w:val="en-GB"/>
        </w:rPr>
        <w:t>inNetwork</w:t>
      </w:r>
      <w:proofErr w:type="spellEnd"/>
      <w:r w:rsidRPr="00FA78C2">
        <w:rPr>
          <w:lang w:val="en-GB"/>
        </w:rPr>
        <w:t xml:space="preserve"> association similar to the </w:t>
      </w:r>
      <w:proofErr w:type="spellStart"/>
      <w:r w:rsidRPr="008B4493">
        <w:rPr>
          <w:i/>
          <w:iCs/>
          <w:lang w:val="en-GB"/>
        </w:rPr>
        <w:t>inNetwork</w:t>
      </w:r>
      <w:proofErr w:type="spellEnd"/>
      <w:r w:rsidRPr="00FA78C2">
        <w:rPr>
          <w:lang w:val="en-GB"/>
        </w:rPr>
        <w:t xml:space="preserve"> association that was already present for </w:t>
      </w:r>
      <w:proofErr w:type="spellStart"/>
      <w:r w:rsidRPr="008B4493">
        <w:rPr>
          <w:i/>
          <w:iCs/>
          <w:lang w:val="en-GB"/>
        </w:rPr>
        <w:t>ExtraPlan</w:t>
      </w:r>
      <w:proofErr w:type="spellEnd"/>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102" w:name="_Toc178341011"/>
      <w:r w:rsidRPr="00FA78C2">
        <w:rPr>
          <w:lang w:val="en-GB"/>
        </w:rPr>
        <w:lastRenderedPageBreak/>
        <w:t>Annotation</w:t>
      </w:r>
      <w:bookmarkEnd w:id="102"/>
    </w:p>
    <w:p w14:paraId="12A3D2D8" w14:textId="6ACBEF7D" w:rsidR="00710886" w:rsidRPr="00FA78C2" w:rsidRDefault="00710886" w:rsidP="00710886">
      <w:pPr>
        <w:pStyle w:val="Heading2"/>
        <w:rPr>
          <w:lang w:val="en-GB"/>
        </w:rPr>
      </w:pPr>
      <w:bookmarkStart w:id="103" w:name="_Toc178341012"/>
      <w:r w:rsidRPr="00FA78C2">
        <w:rPr>
          <w:lang w:val="en-GB"/>
        </w:rPr>
        <w:t>Overview</w:t>
      </w:r>
      <w:bookmarkEnd w:id="103"/>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proofErr w:type="spellStart"/>
      <w:r w:rsidRPr="00FA78C2">
        <w:rPr>
          <w:i/>
          <w:iCs/>
          <w:lang w:val="en-GB"/>
        </w:rPr>
        <w:t>Annotatie</w:t>
      </w:r>
      <w:proofErr w:type="spellEnd"/>
      <w:r w:rsidRPr="00FA78C2">
        <w:rPr>
          <w:i/>
          <w:iCs/>
          <w:lang w:val="en-GB"/>
        </w:rPr>
        <w:t xml:space="preserv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proofErr w:type="spellStart"/>
      <w:r w:rsidR="00CC3D0C" w:rsidRPr="00FA78C2">
        <w:rPr>
          <w:i/>
          <w:iCs/>
          <w:lang w:val="en-GB"/>
        </w:rPr>
        <w:t>Annotatie</w:t>
      </w:r>
      <w:proofErr w:type="spellEnd"/>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rsidP="00593347">
            <w:pPr>
              <w:rPr>
                <w:b/>
                <w:bCs/>
                <w:lang w:val="en-GB"/>
              </w:rPr>
            </w:pPr>
            <w:r w:rsidRPr="00FA78C2">
              <w:rPr>
                <w:b/>
                <w:bCs/>
                <w:lang w:val="en-GB"/>
              </w:rPr>
              <w:t>IMKL 2.3</w:t>
            </w:r>
          </w:p>
        </w:tc>
        <w:tc>
          <w:tcPr>
            <w:tcW w:w="2778" w:type="dxa"/>
          </w:tcPr>
          <w:p w14:paraId="7AC9625E" w14:textId="77777777" w:rsidR="00037207" w:rsidRPr="00FA78C2" w:rsidRDefault="00037207" w:rsidP="00593347">
            <w:pPr>
              <w:rPr>
                <w:b/>
                <w:bCs/>
                <w:lang w:val="en-GB"/>
              </w:rPr>
            </w:pPr>
            <w:r w:rsidRPr="00FA78C2">
              <w:rPr>
                <w:b/>
                <w:bCs/>
                <w:lang w:val="en-GB"/>
              </w:rPr>
              <w:t>IMKL 3</w:t>
            </w:r>
          </w:p>
        </w:tc>
        <w:tc>
          <w:tcPr>
            <w:tcW w:w="2568" w:type="dxa"/>
          </w:tcPr>
          <w:p w14:paraId="1ACFA93C" w14:textId="77777777" w:rsidR="00037207" w:rsidRPr="00FA78C2" w:rsidRDefault="00037207" w:rsidP="00593347">
            <w:pPr>
              <w:rPr>
                <w:b/>
                <w:bCs/>
                <w:lang w:val="en-GB"/>
              </w:rPr>
            </w:pPr>
            <w:r w:rsidRPr="00FA78C2">
              <w:rPr>
                <w:b/>
                <w:bCs/>
                <w:lang w:val="en-GB"/>
              </w:rPr>
              <w:t>Description</w:t>
            </w:r>
          </w:p>
        </w:tc>
      </w:tr>
      <w:tr w:rsidR="00037207" w:rsidRPr="00FA78C2" w14:paraId="0E5D7C37" w14:textId="77777777" w:rsidTr="00593347">
        <w:tc>
          <w:tcPr>
            <w:tcW w:w="3714" w:type="dxa"/>
          </w:tcPr>
          <w:p w14:paraId="211D29ED" w14:textId="77777777" w:rsidR="00037207" w:rsidRPr="00FA78C2" w:rsidRDefault="00037207" w:rsidP="00593347">
            <w:pPr>
              <w:rPr>
                <w:lang w:val="en-GB"/>
              </w:rPr>
            </w:pPr>
            <w:r w:rsidRPr="00FA78C2">
              <w:rPr>
                <w:lang w:val="en-GB"/>
              </w:rPr>
              <w:t>label</w:t>
            </w:r>
          </w:p>
        </w:tc>
        <w:tc>
          <w:tcPr>
            <w:tcW w:w="2778" w:type="dxa"/>
          </w:tcPr>
          <w:p w14:paraId="76DE3A18" w14:textId="078443D9" w:rsidR="00037207" w:rsidRPr="00FA78C2" w:rsidRDefault="009F4DA1" w:rsidP="00593347">
            <w:pPr>
              <w:rPr>
                <w:lang w:val="en-GB"/>
              </w:rPr>
            </w:pPr>
            <w:r w:rsidRPr="00FA78C2">
              <w:rPr>
                <w:lang w:val="en-GB"/>
              </w:rPr>
              <w:t>text</w:t>
            </w:r>
          </w:p>
        </w:tc>
        <w:tc>
          <w:tcPr>
            <w:tcW w:w="2568" w:type="dxa"/>
          </w:tcPr>
          <w:p w14:paraId="4667921F" w14:textId="6BF345E9" w:rsidR="00037207" w:rsidRPr="00FA78C2" w:rsidRDefault="009F4DA1" w:rsidP="00593347">
            <w:pPr>
              <w:rPr>
                <w:lang w:val="en-GB"/>
              </w:rPr>
            </w:pPr>
            <w:r w:rsidRPr="00FA78C2">
              <w:rPr>
                <w:lang w:val="en-GB"/>
              </w:rPr>
              <w:t>Renamed</w:t>
            </w:r>
          </w:p>
        </w:tc>
      </w:tr>
      <w:tr w:rsidR="009F4DA1" w:rsidRPr="00FA78C2" w14:paraId="4996AEC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rsidP="00593347">
            <w:pPr>
              <w:rPr>
                <w:lang w:val="en-GB"/>
              </w:rPr>
            </w:pPr>
            <w:proofErr w:type="spellStart"/>
            <w:r w:rsidRPr="00FA78C2">
              <w:rPr>
                <w:lang w:val="en-GB"/>
              </w:rPr>
              <w:t>omschrijving</w:t>
            </w:r>
            <w:proofErr w:type="spellEnd"/>
          </w:p>
        </w:tc>
        <w:tc>
          <w:tcPr>
            <w:tcW w:w="2778" w:type="dxa"/>
          </w:tcPr>
          <w:p w14:paraId="3AFBE419" w14:textId="57FFD053" w:rsidR="009F4DA1" w:rsidRPr="00FA78C2" w:rsidRDefault="009F4DA1" w:rsidP="00593347">
            <w:pPr>
              <w:rPr>
                <w:lang w:val="en-GB"/>
              </w:rPr>
            </w:pPr>
            <w:r w:rsidRPr="00FA78C2">
              <w:rPr>
                <w:lang w:val="en-GB"/>
              </w:rPr>
              <w:t>description</w:t>
            </w:r>
          </w:p>
        </w:tc>
        <w:tc>
          <w:tcPr>
            <w:tcW w:w="2568" w:type="dxa"/>
          </w:tcPr>
          <w:p w14:paraId="6C6A6AF8" w14:textId="297C88D9" w:rsidR="009F4DA1" w:rsidRPr="00FA78C2" w:rsidRDefault="00245AF8" w:rsidP="00593347">
            <w:pPr>
              <w:rPr>
                <w:lang w:val="en-GB"/>
              </w:rPr>
            </w:pPr>
            <w:r>
              <w:rPr>
                <w:lang w:val="en-GB"/>
              </w:rPr>
              <w:t>Renamed</w:t>
            </w:r>
          </w:p>
        </w:tc>
      </w:tr>
      <w:tr w:rsidR="009F4DA1" w:rsidRPr="00FA78C2" w14:paraId="68CA88F7" w14:textId="77777777" w:rsidTr="00593347">
        <w:tc>
          <w:tcPr>
            <w:tcW w:w="3714" w:type="dxa"/>
          </w:tcPr>
          <w:p w14:paraId="1BFBA2A3" w14:textId="1145BAEC" w:rsidR="009F4DA1" w:rsidRPr="00FA78C2" w:rsidRDefault="009F4DA1" w:rsidP="00593347">
            <w:pPr>
              <w:rPr>
                <w:lang w:val="en-GB"/>
              </w:rPr>
            </w:pPr>
            <w:r w:rsidRPr="00FA78C2">
              <w:rPr>
                <w:lang w:val="en-GB"/>
              </w:rPr>
              <w:t>taal</w:t>
            </w:r>
          </w:p>
        </w:tc>
        <w:tc>
          <w:tcPr>
            <w:tcW w:w="2778" w:type="dxa"/>
          </w:tcPr>
          <w:p w14:paraId="1F9B0DCD" w14:textId="3B209C51" w:rsidR="009F4DA1" w:rsidRPr="00FA78C2" w:rsidRDefault="009F4DA1" w:rsidP="00593347">
            <w:pPr>
              <w:rPr>
                <w:lang w:val="en-GB"/>
              </w:rPr>
            </w:pPr>
            <w:r w:rsidRPr="00FA78C2">
              <w:rPr>
                <w:lang w:val="en-GB"/>
              </w:rPr>
              <w:t>/</w:t>
            </w:r>
          </w:p>
        </w:tc>
        <w:tc>
          <w:tcPr>
            <w:tcW w:w="2568" w:type="dxa"/>
          </w:tcPr>
          <w:p w14:paraId="1A6D28FF" w14:textId="13F9ED48" w:rsidR="009F4DA1" w:rsidRPr="00FA78C2" w:rsidRDefault="009F4DA1" w:rsidP="00593347">
            <w:pPr>
              <w:rPr>
                <w:lang w:val="en-GB"/>
              </w:rPr>
            </w:pPr>
            <w:r w:rsidRPr="00FA78C2">
              <w:rPr>
                <w:lang w:val="en-GB"/>
              </w:rPr>
              <w:t>Removed</w:t>
            </w:r>
          </w:p>
        </w:tc>
      </w:tr>
      <w:tr w:rsidR="009F4DA1" w:rsidRPr="00900615" w14:paraId="6683672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rsidP="00593347">
            <w:pPr>
              <w:rPr>
                <w:lang w:val="en-GB"/>
              </w:rPr>
            </w:pPr>
            <w:proofErr w:type="spellStart"/>
            <w:r w:rsidRPr="00FA78C2">
              <w:rPr>
                <w:lang w:val="en-GB"/>
              </w:rPr>
              <w:t>opKabelEnLeidingen</w:t>
            </w:r>
            <w:proofErr w:type="spellEnd"/>
          </w:p>
        </w:tc>
        <w:tc>
          <w:tcPr>
            <w:tcW w:w="2778" w:type="dxa"/>
          </w:tcPr>
          <w:p w14:paraId="125A4FCB" w14:textId="4F84E851" w:rsidR="009F4DA1" w:rsidRPr="00FA78C2" w:rsidRDefault="009F4DA1" w:rsidP="00593347">
            <w:pPr>
              <w:rPr>
                <w:lang w:val="en-GB"/>
              </w:rPr>
            </w:pPr>
            <w:r w:rsidRPr="00FA78C2">
              <w:rPr>
                <w:lang w:val="en-GB"/>
              </w:rPr>
              <w:t>associatedWith</w:t>
            </w:r>
          </w:p>
        </w:tc>
        <w:tc>
          <w:tcPr>
            <w:tcW w:w="2568" w:type="dxa"/>
          </w:tcPr>
          <w:p w14:paraId="5D7DA508" w14:textId="77777777" w:rsidR="009F4DA1" w:rsidRDefault="009F4DA1" w:rsidP="00593347">
            <w:pPr>
              <w:rPr>
                <w:lang w:val="en-GB"/>
              </w:rPr>
            </w:pPr>
            <w:r w:rsidRPr="00FA78C2">
              <w:rPr>
                <w:lang w:val="en-GB"/>
              </w:rPr>
              <w:t>Renamed</w:t>
            </w:r>
          </w:p>
          <w:p w14:paraId="2DB3D1C6" w14:textId="178DE0CA" w:rsidR="00EF7123" w:rsidRPr="00FA78C2" w:rsidRDefault="00EF7123" w:rsidP="00593347">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E9271C" w:rsidRPr="00FA78C2">
              <w:rPr>
                <w:lang w:val="en-GB"/>
              </w:rPr>
              <w:t>Associations</w:t>
            </w:r>
            <w:r>
              <w:rPr>
                <w:lang w:val="en-GB"/>
              </w:rPr>
              <w:fldChar w:fldCharType="end"/>
            </w:r>
          </w:p>
        </w:tc>
      </w:tr>
      <w:tr w:rsidR="009F4DA1" w:rsidRPr="00900615" w14:paraId="016FC1D7" w14:textId="77777777" w:rsidTr="00593347">
        <w:tc>
          <w:tcPr>
            <w:tcW w:w="3714" w:type="dxa"/>
          </w:tcPr>
          <w:p w14:paraId="7ECBCEC3" w14:textId="3399844A" w:rsidR="009F4DA1" w:rsidRPr="00FA78C2" w:rsidRDefault="009F4DA1" w:rsidP="00593347">
            <w:pPr>
              <w:rPr>
                <w:lang w:val="en-GB"/>
              </w:rPr>
            </w:pPr>
            <w:proofErr w:type="spellStart"/>
            <w:r w:rsidRPr="00FA78C2">
              <w:rPr>
                <w:lang w:val="en-GB"/>
              </w:rPr>
              <w:t>opLeidingElementen</w:t>
            </w:r>
            <w:proofErr w:type="spellEnd"/>
          </w:p>
        </w:tc>
        <w:tc>
          <w:tcPr>
            <w:tcW w:w="2778" w:type="dxa"/>
          </w:tcPr>
          <w:p w14:paraId="6BC815A2" w14:textId="3BA1D1D5" w:rsidR="009F4DA1" w:rsidRPr="00FA78C2" w:rsidRDefault="009F4DA1" w:rsidP="00593347">
            <w:pPr>
              <w:rPr>
                <w:lang w:val="en-GB"/>
              </w:rPr>
            </w:pPr>
            <w:r w:rsidRPr="00FA78C2">
              <w:rPr>
                <w:lang w:val="en-GB"/>
              </w:rPr>
              <w:t>associatedWith</w:t>
            </w:r>
          </w:p>
        </w:tc>
        <w:tc>
          <w:tcPr>
            <w:tcW w:w="2568" w:type="dxa"/>
          </w:tcPr>
          <w:p w14:paraId="651E44C8" w14:textId="77777777" w:rsidR="00EF7123" w:rsidRDefault="00EF7123" w:rsidP="00EF7123">
            <w:pPr>
              <w:rPr>
                <w:lang w:val="en-GB"/>
              </w:rPr>
            </w:pPr>
            <w:r w:rsidRPr="00FA78C2">
              <w:rPr>
                <w:lang w:val="en-GB"/>
              </w:rPr>
              <w:t>Renamed</w:t>
            </w:r>
          </w:p>
          <w:p w14:paraId="75F2DF5C" w14:textId="397D703B"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E9271C" w:rsidRPr="00FA78C2">
              <w:rPr>
                <w:lang w:val="en-GB"/>
              </w:rPr>
              <w:t>Associations</w:t>
            </w:r>
            <w:r>
              <w:rPr>
                <w:lang w:val="en-GB"/>
              </w:rPr>
              <w:fldChar w:fldCharType="end"/>
            </w:r>
          </w:p>
        </w:tc>
      </w:tr>
      <w:tr w:rsidR="009F4DA1" w:rsidRPr="00900615" w14:paraId="440306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rsidP="00593347">
            <w:pPr>
              <w:rPr>
                <w:lang w:val="en-GB"/>
              </w:rPr>
            </w:pPr>
            <w:proofErr w:type="spellStart"/>
            <w:r w:rsidRPr="00FA78C2">
              <w:rPr>
                <w:lang w:val="en-GB"/>
              </w:rPr>
              <w:t>opKabelEnLeidingContainers</w:t>
            </w:r>
            <w:proofErr w:type="spellEnd"/>
          </w:p>
        </w:tc>
        <w:tc>
          <w:tcPr>
            <w:tcW w:w="2778" w:type="dxa"/>
          </w:tcPr>
          <w:p w14:paraId="5F4E1723" w14:textId="683E625F" w:rsidR="009F4DA1" w:rsidRPr="00FA78C2" w:rsidRDefault="009F4DA1" w:rsidP="00593347">
            <w:pPr>
              <w:rPr>
                <w:lang w:val="en-GB"/>
              </w:rPr>
            </w:pPr>
            <w:r w:rsidRPr="00FA78C2">
              <w:rPr>
                <w:lang w:val="en-GB"/>
              </w:rPr>
              <w:t>associatedWith</w:t>
            </w:r>
          </w:p>
        </w:tc>
        <w:tc>
          <w:tcPr>
            <w:tcW w:w="2568" w:type="dxa"/>
          </w:tcPr>
          <w:p w14:paraId="518E1A1F" w14:textId="77777777" w:rsidR="00EF7123" w:rsidRDefault="00EF7123" w:rsidP="00EF7123">
            <w:pPr>
              <w:rPr>
                <w:lang w:val="en-GB"/>
              </w:rPr>
            </w:pPr>
            <w:r w:rsidRPr="00FA78C2">
              <w:rPr>
                <w:lang w:val="en-GB"/>
              </w:rPr>
              <w:t>Renamed</w:t>
            </w:r>
          </w:p>
          <w:p w14:paraId="51DA6FE2" w14:textId="15D56A4E"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E9271C" w:rsidRPr="00FA78C2">
              <w:rPr>
                <w:lang w:val="en-GB"/>
              </w:rPr>
              <w:t>Associations</w:t>
            </w:r>
            <w:r>
              <w:rPr>
                <w:lang w:val="en-GB"/>
              </w:rPr>
              <w:fldChar w:fldCharType="end"/>
            </w:r>
          </w:p>
        </w:tc>
      </w:tr>
      <w:tr w:rsidR="009F4DA1" w:rsidRPr="00900615" w14:paraId="36B5F1CA" w14:textId="77777777" w:rsidTr="00593347">
        <w:tc>
          <w:tcPr>
            <w:tcW w:w="3714" w:type="dxa"/>
          </w:tcPr>
          <w:p w14:paraId="2F39777F" w14:textId="13DBE55E" w:rsidR="009F4DA1" w:rsidRPr="00FA78C2" w:rsidRDefault="009F4DA1" w:rsidP="00593347">
            <w:pPr>
              <w:rPr>
                <w:lang w:val="en-GB"/>
              </w:rPr>
            </w:pPr>
            <w:proofErr w:type="spellStart"/>
            <w:r w:rsidRPr="00FA78C2">
              <w:rPr>
                <w:lang w:val="en-GB"/>
              </w:rPr>
              <w:t>opContainerLeidingElementen</w:t>
            </w:r>
            <w:proofErr w:type="spellEnd"/>
          </w:p>
        </w:tc>
        <w:tc>
          <w:tcPr>
            <w:tcW w:w="2778" w:type="dxa"/>
          </w:tcPr>
          <w:p w14:paraId="4AAA1B2D" w14:textId="141CB617" w:rsidR="009F4DA1" w:rsidRPr="00FA78C2" w:rsidRDefault="009F4DA1" w:rsidP="00593347">
            <w:pPr>
              <w:rPr>
                <w:lang w:val="en-GB"/>
              </w:rPr>
            </w:pPr>
            <w:r w:rsidRPr="00FA78C2">
              <w:rPr>
                <w:lang w:val="en-GB"/>
              </w:rPr>
              <w:t>associatedWith</w:t>
            </w:r>
          </w:p>
        </w:tc>
        <w:tc>
          <w:tcPr>
            <w:tcW w:w="2568" w:type="dxa"/>
          </w:tcPr>
          <w:p w14:paraId="21C6D1C5" w14:textId="77777777" w:rsidR="00EF7123" w:rsidRDefault="00EF7123" w:rsidP="00EF7123">
            <w:pPr>
              <w:rPr>
                <w:lang w:val="en-GB"/>
              </w:rPr>
            </w:pPr>
            <w:r w:rsidRPr="00FA78C2">
              <w:rPr>
                <w:lang w:val="en-GB"/>
              </w:rPr>
              <w:t>Renamed</w:t>
            </w:r>
          </w:p>
          <w:p w14:paraId="7AE17798" w14:textId="1A703497"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E9271C" w:rsidRPr="00FA78C2">
              <w:rPr>
                <w:lang w:val="en-GB"/>
              </w:rPr>
              <w:t>Associations</w:t>
            </w:r>
            <w:r>
              <w:rPr>
                <w:lang w:val="en-GB"/>
              </w:rPr>
              <w:fldChar w:fldCharType="end"/>
            </w:r>
          </w:p>
        </w:tc>
      </w:tr>
      <w:tr w:rsidR="009F4DA1" w:rsidRPr="00900615" w14:paraId="4680859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rsidP="00593347">
            <w:pPr>
              <w:rPr>
                <w:lang w:val="en-GB"/>
              </w:rPr>
            </w:pPr>
            <w:proofErr w:type="spellStart"/>
            <w:r w:rsidRPr="00FA78C2">
              <w:rPr>
                <w:lang w:val="en-GB"/>
              </w:rPr>
              <w:t>heeftUtilityNetwork</w:t>
            </w:r>
            <w:proofErr w:type="spellEnd"/>
          </w:p>
        </w:tc>
        <w:tc>
          <w:tcPr>
            <w:tcW w:w="2778" w:type="dxa"/>
          </w:tcPr>
          <w:p w14:paraId="398DF776" w14:textId="0FB8CF6D" w:rsidR="009F4DA1" w:rsidRPr="00FA78C2" w:rsidRDefault="009F4DA1" w:rsidP="00593347">
            <w:pPr>
              <w:rPr>
                <w:lang w:val="en-GB"/>
              </w:rPr>
            </w:pPr>
            <w:r w:rsidRPr="00FA78C2">
              <w:rPr>
                <w:lang w:val="en-GB"/>
              </w:rPr>
              <w:t>/</w:t>
            </w:r>
          </w:p>
        </w:tc>
        <w:tc>
          <w:tcPr>
            <w:tcW w:w="2568" w:type="dxa"/>
          </w:tcPr>
          <w:p w14:paraId="260AF659" w14:textId="77777777" w:rsidR="009F4DA1" w:rsidRDefault="009F4DA1" w:rsidP="00593347">
            <w:pPr>
              <w:rPr>
                <w:lang w:val="en-GB"/>
              </w:rPr>
            </w:pPr>
            <w:r w:rsidRPr="00FA78C2">
              <w:rPr>
                <w:lang w:val="en-GB"/>
              </w:rPr>
              <w:t>Removed</w:t>
            </w:r>
          </w:p>
          <w:p w14:paraId="165B455C" w14:textId="71555814"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E9271C" w:rsidRPr="00FA78C2">
              <w:rPr>
                <w:lang w:val="en-GB"/>
              </w:rPr>
              <w:t>Associations</w:t>
            </w:r>
            <w:r>
              <w:rPr>
                <w:lang w:val="en-GB"/>
              </w:rPr>
              <w:fldChar w:fldCharType="end"/>
            </w:r>
          </w:p>
        </w:tc>
      </w:tr>
      <w:tr w:rsidR="009F4DA1" w:rsidRPr="00FA78C2" w14:paraId="47E7A5A8" w14:textId="77777777" w:rsidTr="00593347">
        <w:tc>
          <w:tcPr>
            <w:tcW w:w="3714" w:type="dxa"/>
          </w:tcPr>
          <w:p w14:paraId="35B22E21" w14:textId="7D4B06F3" w:rsidR="009F4DA1" w:rsidRPr="00FA78C2" w:rsidRDefault="009F4DA1" w:rsidP="00593347">
            <w:pPr>
              <w:rPr>
                <w:lang w:val="en-GB"/>
              </w:rPr>
            </w:pPr>
            <w:proofErr w:type="spellStart"/>
            <w:r w:rsidRPr="00FA78C2">
              <w:rPr>
                <w:lang w:val="en-GB"/>
              </w:rPr>
              <w:t>annotatieType</w:t>
            </w:r>
            <w:proofErr w:type="spellEnd"/>
          </w:p>
        </w:tc>
        <w:tc>
          <w:tcPr>
            <w:tcW w:w="2778" w:type="dxa"/>
          </w:tcPr>
          <w:p w14:paraId="0FA06582" w14:textId="61A7E1E5" w:rsidR="009F4DA1" w:rsidRPr="00FA78C2" w:rsidRDefault="009F4DA1" w:rsidP="00593347">
            <w:pPr>
              <w:rPr>
                <w:lang w:val="en-GB"/>
              </w:rPr>
            </w:pPr>
            <w:proofErr w:type="spellStart"/>
            <w:r w:rsidRPr="00FA78C2">
              <w:rPr>
                <w:lang w:val="en-GB"/>
              </w:rPr>
              <w:t>annotationType</w:t>
            </w:r>
            <w:proofErr w:type="spellEnd"/>
          </w:p>
        </w:tc>
        <w:tc>
          <w:tcPr>
            <w:tcW w:w="2568" w:type="dxa"/>
          </w:tcPr>
          <w:p w14:paraId="1762E493" w14:textId="2DA2B5C0" w:rsidR="009F4DA1" w:rsidRPr="00FA78C2" w:rsidRDefault="00245AF8" w:rsidP="00593347">
            <w:pPr>
              <w:rPr>
                <w:lang w:val="en-GB"/>
              </w:rPr>
            </w:pPr>
            <w:r>
              <w:rPr>
                <w:lang w:val="en-GB"/>
              </w:rPr>
              <w:t>Renamed</w:t>
            </w:r>
          </w:p>
        </w:tc>
      </w:tr>
      <w:tr w:rsidR="009F4DA1" w:rsidRPr="00FA78C2" w14:paraId="3EDD01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rsidP="00593347">
            <w:pPr>
              <w:rPr>
                <w:lang w:val="en-GB"/>
              </w:rPr>
            </w:pPr>
            <w:proofErr w:type="spellStart"/>
            <w:r w:rsidRPr="00FA78C2">
              <w:rPr>
                <w:lang w:val="en-GB"/>
              </w:rPr>
              <w:t>rotatiehoek</w:t>
            </w:r>
            <w:proofErr w:type="spellEnd"/>
          </w:p>
        </w:tc>
        <w:tc>
          <w:tcPr>
            <w:tcW w:w="2778" w:type="dxa"/>
          </w:tcPr>
          <w:p w14:paraId="2D3130D6" w14:textId="0F03CCD1" w:rsidR="009F4DA1" w:rsidRPr="00FA78C2" w:rsidRDefault="009F4DA1" w:rsidP="00593347">
            <w:pPr>
              <w:rPr>
                <w:lang w:val="en-GB"/>
              </w:rPr>
            </w:pPr>
            <w:proofErr w:type="spellStart"/>
            <w:r w:rsidRPr="00FA78C2">
              <w:rPr>
                <w:lang w:val="en-GB"/>
              </w:rPr>
              <w:t>rotationAngle</w:t>
            </w:r>
            <w:proofErr w:type="spellEnd"/>
          </w:p>
        </w:tc>
        <w:tc>
          <w:tcPr>
            <w:tcW w:w="2568" w:type="dxa"/>
          </w:tcPr>
          <w:p w14:paraId="532B4AAF" w14:textId="237A3258" w:rsidR="009F4DA1" w:rsidRPr="00FA78C2" w:rsidRDefault="00245AF8" w:rsidP="00593347">
            <w:pPr>
              <w:rPr>
                <w:lang w:val="en-GB"/>
              </w:rPr>
            </w:pPr>
            <w:r>
              <w:rPr>
                <w:lang w:val="en-GB"/>
              </w:rPr>
              <w:t>Renamed</w:t>
            </w:r>
          </w:p>
        </w:tc>
      </w:tr>
      <w:tr w:rsidR="009F4DA1" w:rsidRPr="00FA78C2" w14:paraId="28905D23" w14:textId="77777777" w:rsidTr="00593347">
        <w:tc>
          <w:tcPr>
            <w:tcW w:w="3714" w:type="dxa"/>
          </w:tcPr>
          <w:p w14:paraId="34DA9A8A" w14:textId="6406BA2B" w:rsidR="009F4DA1" w:rsidRPr="00FA78C2" w:rsidRDefault="009F4DA1" w:rsidP="00593347">
            <w:pPr>
              <w:rPr>
                <w:lang w:val="en-GB"/>
              </w:rPr>
            </w:pPr>
            <w:proofErr w:type="spellStart"/>
            <w:r w:rsidRPr="00FA78C2">
              <w:rPr>
                <w:lang w:val="en-GB"/>
              </w:rPr>
              <w:t>ligging</w:t>
            </w:r>
            <w:proofErr w:type="spellEnd"/>
          </w:p>
        </w:tc>
        <w:tc>
          <w:tcPr>
            <w:tcW w:w="2778" w:type="dxa"/>
          </w:tcPr>
          <w:p w14:paraId="41676644" w14:textId="34A0BE14" w:rsidR="009F4DA1" w:rsidRPr="00FA78C2" w:rsidRDefault="009F4DA1" w:rsidP="00593347">
            <w:pPr>
              <w:rPr>
                <w:lang w:val="en-GB"/>
              </w:rPr>
            </w:pPr>
            <w:r w:rsidRPr="00FA78C2">
              <w:rPr>
                <w:lang w:val="en-GB"/>
              </w:rPr>
              <w:t>location</w:t>
            </w:r>
          </w:p>
        </w:tc>
        <w:tc>
          <w:tcPr>
            <w:tcW w:w="2568" w:type="dxa"/>
          </w:tcPr>
          <w:p w14:paraId="36CB1924" w14:textId="2D7404AC" w:rsidR="009F4DA1" w:rsidRPr="00FA78C2" w:rsidRDefault="00245AF8" w:rsidP="00593347">
            <w:pPr>
              <w:rPr>
                <w:lang w:val="en-GB"/>
              </w:rPr>
            </w:pPr>
            <w:r>
              <w:rPr>
                <w:lang w:val="en-GB"/>
              </w:rPr>
              <w:t>Renamed</w:t>
            </w:r>
          </w:p>
        </w:tc>
      </w:tr>
    </w:tbl>
    <w:p w14:paraId="60F448EC" w14:textId="6E2C9AC0" w:rsidR="00710886" w:rsidRPr="00FA78C2" w:rsidRDefault="00710886" w:rsidP="00710886">
      <w:pPr>
        <w:pStyle w:val="Heading2"/>
        <w:rPr>
          <w:lang w:val="en-GB"/>
        </w:rPr>
      </w:pPr>
      <w:bookmarkStart w:id="104" w:name="_Ref172278160"/>
      <w:bookmarkStart w:id="105" w:name="_Toc178341013"/>
      <w:r w:rsidRPr="00FA78C2">
        <w:rPr>
          <w:lang w:val="en-GB"/>
        </w:rPr>
        <w:lastRenderedPageBreak/>
        <w:t>Associations</w:t>
      </w:r>
      <w:bookmarkEnd w:id="104"/>
      <w:bookmarkEnd w:id="105"/>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proofErr w:type="spellStart"/>
      <w:r w:rsidRPr="00F26A65">
        <w:rPr>
          <w:i/>
          <w:iCs/>
          <w:lang w:val="en-GB"/>
        </w:rPr>
        <w:t>Annotatie</w:t>
      </w:r>
      <w:proofErr w:type="spellEnd"/>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proofErr w:type="spellStart"/>
      <w:r w:rsidRPr="00F26A65">
        <w:rPr>
          <w:i/>
          <w:iCs/>
          <w:lang w:val="en-GB"/>
        </w:rPr>
        <w:t>opKabelEnLeidingen</w:t>
      </w:r>
      <w:proofErr w:type="spellEnd"/>
      <w:r w:rsidRPr="00FA78C2">
        <w:rPr>
          <w:lang w:val="en-GB"/>
        </w:rPr>
        <w:t xml:space="preserve">, </w:t>
      </w:r>
      <w:proofErr w:type="spellStart"/>
      <w:r w:rsidRPr="00F26A65">
        <w:rPr>
          <w:i/>
          <w:iCs/>
          <w:lang w:val="en-GB"/>
        </w:rPr>
        <w:t>opKabelEnLeidingContainers</w:t>
      </w:r>
      <w:proofErr w:type="spellEnd"/>
      <w:r w:rsidRPr="00FA78C2">
        <w:rPr>
          <w:lang w:val="en-GB"/>
        </w:rPr>
        <w:t xml:space="preserve">, </w:t>
      </w:r>
      <w:proofErr w:type="spellStart"/>
      <w:r w:rsidRPr="00F26A65">
        <w:rPr>
          <w:i/>
          <w:iCs/>
          <w:lang w:val="en-GB"/>
        </w:rPr>
        <w:t>opContainerLeidingElementen</w:t>
      </w:r>
      <w:proofErr w:type="spellEnd"/>
      <w:r w:rsidRPr="00FA78C2">
        <w:rPr>
          <w:lang w:val="en-GB"/>
        </w:rPr>
        <w:t xml:space="preserve">, or </w:t>
      </w:r>
      <w:proofErr w:type="spellStart"/>
      <w:r w:rsidRPr="00F26A65">
        <w:rPr>
          <w:i/>
          <w:iCs/>
          <w:lang w:val="en-GB"/>
        </w:rPr>
        <w:t>opLeidingElementen</w:t>
      </w:r>
      <w:proofErr w:type="spellEnd"/>
      <w:r w:rsidRPr="00FA78C2">
        <w:rPr>
          <w:lang w:val="en-GB"/>
        </w:rPr>
        <w:t xml:space="preserve">. These elements have now been consolidated into a single element: </w:t>
      </w:r>
      <w:r w:rsidRPr="00FA78C2">
        <w:rPr>
          <w:i/>
          <w:iCs/>
          <w:lang w:val="en-GB"/>
        </w:rPr>
        <w:t>associatedWith</w:t>
      </w:r>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w:t>
      </w:r>
      <w:proofErr w:type="spellStart"/>
      <w:r w:rsidRPr="00FA78C2">
        <w:rPr>
          <w:lang w:val="en-GB"/>
        </w:rPr>
        <w:t>href</w:t>
      </w:r>
      <w:proofErr w:type="spellEnd"/>
      <w:r w:rsidRPr="00FA78C2">
        <w:rPr>
          <w:lang w:val="en-GB"/>
        </w:rPr>
        <w:t xml:space="preserve"> attribute within the </w:t>
      </w:r>
      <w:r w:rsidRPr="00F26A65">
        <w:rPr>
          <w:i/>
          <w:iCs/>
          <w:lang w:val="en-GB"/>
        </w:rPr>
        <w:t>associatedWith</w:t>
      </w:r>
      <w:r w:rsidRPr="00FA78C2">
        <w:rPr>
          <w:lang w:val="en-GB"/>
        </w:rPr>
        <w:t xml:space="preserve"> element. An </w:t>
      </w:r>
      <w:r w:rsidRPr="00F26A65">
        <w:rPr>
          <w:i/>
          <w:iCs/>
          <w:lang w:val="en-GB"/>
        </w:rPr>
        <w:t>Annotation</w:t>
      </w:r>
      <w:r w:rsidRPr="00FA78C2">
        <w:rPr>
          <w:lang w:val="en-GB"/>
        </w:rPr>
        <w:t xml:space="preserve"> can include as many </w:t>
      </w:r>
      <w:r w:rsidRPr="00FA78C2">
        <w:rPr>
          <w:i/>
          <w:iCs/>
          <w:lang w:val="en-GB"/>
        </w:rPr>
        <w:t>associatedWith</w:t>
      </w:r>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proofErr w:type="spellStart"/>
      <w:r w:rsidRPr="00F26A65">
        <w:rPr>
          <w:i/>
          <w:iCs/>
          <w:lang w:val="en-GB"/>
        </w:rPr>
        <w:t>heeftUtilityNetwork</w:t>
      </w:r>
      <w:proofErr w:type="spellEnd"/>
      <w:r w:rsidRPr="00FA78C2">
        <w:rPr>
          <w:lang w:val="en-GB"/>
        </w:rPr>
        <w:t xml:space="preserve"> element is no longer required. If no </w:t>
      </w:r>
      <w:r w:rsidRPr="00F26A65">
        <w:rPr>
          <w:i/>
          <w:iCs/>
          <w:lang w:val="en-GB"/>
        </w:rPr>
        <w:t>associatedWith</w:t>
      </w:r>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6" w:name="_Toc178341014"/>
      <w:r w:rsidRPr="00FA78C2">
        <w:rPr>
          <w:lang w:val="en-GB"/>
        </w:rPr>
        <w:lastRenderedPageBreak/>
        <w:t>Appurtenance</w:t>
      </w:r>
      <w:bookmarkEnd w:id="106"/>
    </w:p>
    <w:p w14:paraId="679F0C84" w14:textId="77777777" w:rsidR="00710886" w:rsidRPr="00FA78C2" w:rsidRDefault="00710886" w:rsidP="00710886">
      <w:pPr>
        <w:pStyle w:val="Heading2"/>
        <w:rPr>
          <w:lang w:val="en-GB"/>
        </w:rPr>
      </w:pPr>
      <w:bookmarkStart w:id="107" w:name="_Toc178341015"/>
      <w:r w:rsidRPr="00FA78C2">
        <w:rPr>
          <w:lang w:val="en-GB"/>
        </w:rPr>
        <w:t>Overview</w:t>
      </w:r>
      <w:bookmarkEnd w:id="107"/>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rsidP="00593347">
            <w:pPr>
              <w:rPr>
                <w:b/>
                <w:bCs/>
                <w:lang w:val="en-GB"/>
              </w:rPr>
            </w:pPr>
            <w:r w:rsidRPr="00FA78C2">
              <w:rPr>
                <w:b/>
                <w:bCs/>
                <w:lang w:val="en-GB"/>
              </w:rPr>
              <w:t>IMKL 2.3</w:t>
            </w:r>
          </w:p>
        </w:tc>
        <w:tc>
          <w:tcPr>
            <w:tcW w:w="2778" w:type="dxa"/>
          </w:tcPr>
          <w:p w14:paraId="0E286C88" w14:textId="77777777" w:rsidR="00F775A4" w:rsidRPr="00FA78C2" w:rsidRDefault="00F775A4" w:rsidP="00593347">
            <w:pPr>
              <w:rPr>
                <w:b/>
                <w:bCs/>
                <w:lang w:val="en-GB"/>
              </w:rPr>
            </w:pPr>
            <w:r w:rsidRPr="00FA78C2">
              <w:rPr>
                <w:b/>
                <w:bCs/>
                <w:lang w:val="en-GB"/>
              </w:rPr>
              <w:t>IMKL 3</w:t>
            </w:r>
          </w:p>
        </w:tc>
        <w:tc>
          <w:tcPr>
            <w:tcW w:w="2568" w:type="dxa"/>
          </w:tcPr>
          <w:p w14:paraId="3FD85E98" w14:textId="77777777" w:rsidR="00F775A4" w:rsidRPr="00FA78C2" w:rsidRDefault="00F775A4" w:rsidP="00593347">
            <w:pPr>
              <w:rPr>
                <w:b/>
                <w:bCs/>
                <w:lang w:val="en-GB"/>
              </w:rPr>
            </w:pPr>
            <w:r w:rsidRPr="00FA78C2">
              <w:rPr>
                <w:b/>
                <w:bCs/>
                <w:lang w:val="en-GB"/>
              </w:rPr>
              <w:t>Description</w:t>
            </w:r>
          </w:p>
        </w:tc>
      </w:tr>
      <w:tr w:rsidR="00F775A4" w:rsidRPr="00FA78C2" w14:paraId="70BAA21B" w14:textId="77777777" w:rsidTr="00593347">
        <w:tc>
          <w:tcPr>
            <w:tcW w:w="3714" w:type="dxa"/>
          </w:tcPr>
          <w:p w14:paraId="41569A50" w14:textId="26F14582" w:rsidR="00F775A4" w:rsidRPr="00FA78C2" w:rsidRDefault="00440A86" w:rsidP="00593347">
            <w:pPr>
              <w:rPr>
                <w:lang w:val="en-GB"/>
              </w:rPr>
            </w:pPr>
            <w:proofErr w:type="spellStart"/>
            <w:r w:rsidRPr="00FA78C2">
              <w:rPr>
                <w:lang w:val="en-GB"/>
              </w:rPr>
              <w:t>omschrijving</w:t>
            </w:r>
            <w:proofErr w:type="spellEnd"/>
          </w:p>
        </w:tc>
        <w:tc>
          <w:tcPr>
            <w:tcW w:w="2778" w:type="dxa"/>
          </w:tcPr>
          <w:p w14:paraId="326AB51F" w14:textId="28E51FDA" w:rsidR="00F775A4" w:rsidRPr="00FA78C2" w:rsidRDefault="00137DDC" w:rsidP="00593347">
            <w:pPr>
              <w:rPr>
                <w:lang w:val="en-GB"/>
              </w:rPr>
            </w:pPr>
            <w:r>
              <w:rPr>
                <w:lang w:val="en-GB"/>
              </w:rPr>
              <w:t>description</w:t>
            </w:r>
          </w:p>
        </w:tc>
        <w:tc>
          <w:tcPr>
            <w:tcW w:w="2568" w:type="dxa"/>
          </w:tcPr>
          <w:p w14:paraId="42B339BB" w14:textId="77777777" w:rsidR="00F775A4" w:rsidRPr="00FA78C2" w:rsidRDefault="00F775A4" w:rsidP="00593347">
            <w:pPr>
              <w:rPr>
                <w:lang w:val="en-GB"/>
              </w:rPr>
            </w:pPr>
            <w:r w:rsidRPr="00FA78C2">
              <w:rPr>
                <w:lang w:val="en-GB"/>
              </w:rPr>
              <w:t>Renamed</w:t>
            </w:r>
          </w:p>
        </w:tc>
      </w:tr>
      <w:tr w:rsidR="00440A86" w:rsidRPr="00FA78C2" w14:paraId="2E88FA6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rsidP="00593347">
            <w:pPr>
              <w:rPr>
                <w:lang w:val="en-GB"/>
              </w:rPr>
            </w:pPr>
            <w:r w:rsidRPr="00FA78C2">
              <w:rPr>
                <w:lang w:val="en-GB"/>
              </w:rPr>
              <w:t>taal</w:t>
            </w:r>
          </w:p>
        </w:tc>
        <w:tc>
          <w:tcPr>
            <w:tcW w:w="2778" w:type="dxa"/>
          </w:tcPr>
          <w:p w14:paraId="5B521369" w14:textId="6294B9E0" w:rsidR="00440A86" w:rsidRPr="00FA78C2" w:rsidRDefault="00440A86" w:rsidP="00593347">
            <w:pPr>
              <w:rPr>
                <w:lang w:val="en-GB"/>
              </w:rPr>
            </w:pPr>
            <w:r w:rsidRPr="00FA78C2">
              <w:rPr>
                <w:lang w:val="en-GB"/>
              </w:rPr>
              <w:t>/</w:t>
            </w:r>
          </w:p>
        </w:tc>
        <w:tc>
          <w:tcPr>
            <w:tcW w:w="2568" w:type="dxa"/>
          </w:tcPr>
          <w:p w14:paraId="76BF9376" w14:textId="71DA021D" w:rsidR="00440A86" w:rsidRPr="00FA78C2" w:rsidRDefault="00440A86" w:rsidP="00593347">
            <w:pPr>
              <w:rPr>
                <w:lang w:val="en-GB"/>
              </w:rPr>
            </w:pPr>
            <w:r w:rsidRPr="00FA78C2">
              <w:rPr>
                <w:lang w:val="en-GB"/>
              </w:rPr>
              <w:t>Removed</w:t>
            </w:r>
          </w:p>
        </w:tc>
      </w:tr>
      <w:tr w:rsidR="00440A86" w:rsidRPr="00900615" w14:paraId="03C565E3" w14:textId="77777777" w:rsidTr="00593347">
        <w:tc>
          <w:tcPr>
            <w:tcW w:w="3714" w:type="dxa"/>
          </w:tcPr>
          <w:p w14:paraId="24BA7D80" w14:textId="4F14FDB4" w:rsidR="00440A86" w:rsidRPr="00FA78C2" w:rsidRDefault="00440A86" w:rsidP="00593347">
            <w:pPr>
              <w:rPr>
                <w:lang w:val="en-GB"/>
              </w:rPr>
            </w:pPr>
            <w:proofErr w:type="spellStart"/>
            <w:r w:rsidRPr="00FA78C2">
              <w:rPr>
                <w:lang w:val="en-GB"/>
              </w:rPr>
              <w:t>liggingNauwkeurigheid</w:t>
            </w:r>
            <w:proofErr w:type="spellEnd"/>
          </w:p>
        </w:tc>
        <w:tc>
          <w:tcPr>
            <w:tcW w:w="2778" w:type="dxa"/>
          </w:tcPr>
          <w:p w14:paraId="216D4D3A" w14:textId="50BF8E5F" w:rsidR="00440A86" w:rsidRPr="00FA78C2" w:rsidRDefault="00440A86" w:rsidP="00593347">
            <w:pPr>
              <w:rPr>
                <w:lang w:val="en-GB"/>
              </w:rPr>
            </w:pPr>
            <w:proofErr w:type="spellStart"/>
            <w:r w:rsidRPr="00FA78C2">
              <w:rPr>
                <w:lang w:val="en-GB"/>
              </w:rPr>
              <w:t>geometrySurvey</w:t>
            </w:r>
            <w:proofErr w:type="spellEnd"/>
          </w:p>
        </w:tc>
        <w:tc>
          <w:tcPr>
            <w:tcW w:w="2568" w:type="dxa"/>
          </w:tcPr>
          <w:p w14:paraId="7938669C" w14:textId="546827F3"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proofErr w:type="spellStart"/>
            <w:r w:rsidR="00E9271C" w:rsidRPr="00FA78C2">
              <w:rPr>
                <w:lang w:val="en-GB"/>
              </w:rPr>
              <w:t>geometrySurvey</w:t>
            </w:r>
            <w:proofErr w:type="spellEnd"/>
            <w:r>
              <w:rPr>
                <w:lang w:val="en-GB"/>
              </w:rPr>
              <w:fldChar w:fldCharType="end"/>
            </w:r>
          </w:p>
        </w:tc>
      </w:tr>
      <w:tr w:rsidR="00440A86" w:rsidRPr="00FA78C2" w14:paraId="069600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rsidP="00593347">
            <w:pPr>
              <w:rPr>
                <w:lang w:val="en-GB"/>
              </w:rPr>
            </w:pPr>
            <w:proofErr w:type="spellStart"/>
            <w:r w:rsidRPr="00FA78C2">
              <w:rPr>
                <w:lang w:val="en-GB"/>
              </w:rPr>
              <w:t>orientatie</w:t>
            </w:r>
            <w:proofErr w:type="spellEnd"/>
          </w:p>
        </w:tc>
        <w:tc>
          <w:tcPr>
            <w:tcW w:w="2778" w:type="dxa"/>
          </w:tcPr>
          <w:p w14:paraId="154E3AC6" w14:textId="06918094" w:rsidR="00440A86" w:rsidRPr="00FA78C2" w:rsidRDefault="00440A86" w:rsidP="00593347">
            <w:pPr>
              <w:rPr>
                <w:lang w:val="en-GB"/>
              </w:rPr>
            </w:pPr>
            <w:r w:rsidRPr="00FA78C2">
              <w:rPr>
                <w:lang w:val="en-GB"/>
              </w:rPr>
              <w:t>orientation</w:t>
            </w:r>
          </w:p>
        </w:tc>
        <w:tc>
          <w:tcPr>
            <w:tcW w:w="2568" w:type="dxa"/>
          </w:tcPr>
          <w:p w14:paraId="75317D04" w14:textId="0268F9D1" w:rsidR="00440A86" w:rsidRPr="00FA78C2" w:rsidRDefault="00245AF8" w:rsidP="00593347">
            <w:pPr>
              <w:rPr>
                <w:lang w:val="en-GB"/>
              </w:rPr>
            </w:pPr>
            <w:r>
              <w:rPr>
                <w:lang w:val="en-GB"/>
              </w:rPr>
              <w:t>Renamed</w:t>
            </w:r>
          </w:p>
        </w:tc>
      </w:tr>
      <w:tr w:rsidR="00440A86" w:rsidRPr="00FA78C2" w14:paraId="54CDB6F3" w14:textId="77777777" w:rsidTr="00593347">
        <w:tc>
          <w:tcPr>
            <w:tcW w:w="3714" w:type="dxa"/>
          </w:tcPr>
          <w:p w14:paraId="310992C5" w14:textId="6FE3A91D" w:rsidR="00440A86" w:rsidRPr="00FA78C2" w:rsidRDefault="00440A86" w:rsidP="00593347">
            <w:pPr>
              <w:rPr>
                <w:lang w:val="en-GB"/>
              </w:rPr>
            </w:pPr>
            <w:proofErr w:type="spellStart"/>
            <w:r w:rsidRPr="00FA78C2">
              <w:rPr>
                <w:lang w:val="en-GB"/>
              </w:rPr>
              <w:t>subThema</w:t>
            </w:r>
            <w:proofErr w:type="spellEnd"/>
          </w:p>
        </w:tc>
        <w:tc>
          <w:tcPr>
            <w:tcW w:w="2778" w:type="dxa"/>
          </w:tcPr>
          <w:p w14:paraId="5750686E" w14:textId="777BBF5E" w:rsidR="00440A86" w:rsidRPr="00FA78C2" w:rsidRDefault="00440A86" w:rsidP="00593347">
            <w:pPr>
              <w:rPr>
                <w:lang w:val="en-GB"/>
              </w:rPr>
            </w:pPr>
            <w:r w:rsidRPr="00FA78C2">
              <w:rPr>
                <w:lang w:val="en-GB"/>
              </w:rPr>
              <w:t>subtheme</w:t>
            </w:r>
          </w:p>
        </w:tc>
        <w:tc>
          <w:tcPr>
            <w:tcW w:w="2568" w:type="dxa"/>
          </w:tcPr>
          <w:p w14:paraId="42C32E22" w14:textId="2F1587B6" w:rsidR="00440A86" w:rsidRPr="00FA78C2" w:rsidRDefault="00245AF8" w:rsidP="00593347">
            <w:pPr>
              <w:rPr>
                <w:lang w:val="en-GB"/>
              </w:rPr>
            </w:pPr>
            <w:r>
              <w:rPr>
                <w:lang w:val="en-GB"/>
              </w:rPr>
              <w:t>Renamed</w:t>
            </w:r>
          </w:p>
        </w:tc>
      </w:tr>
      <w:tr w:rsidR="00440A86" w:rsidRPr="00900615" w14:paraId="1426CA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rsidP="00593347">
            <w:pPr>
              <w:rPr>
                <w:lang w:val="en-GB"/>
              </w:rPr>
            </w:pPr>
            <w:proofErr w:type="spellStart"/>
            <w:r w:rsidRPr="00FA78C2">
              <w:rPr>
                <w:lang w:val="en-GB"/>
              </w:rPr>
              <w:t>isRisicovol</w:t>
            </w:r>
            <w:proofErr w:type="spellEnd"/>
          </w:p>
        </w:tc>
        <w:tc>
          <w:tcPr>
            <w:tcW w:w="2778" w:type="dxa"/>
          </w:tcPr>
          <w:p w14:paraId="2175BB9E" w14:textId="34AF9E7E" w:rsidR="00440A86" w:rsidRPr="00FA78C2" w:rsidRDefault="00207C48" w:rsidP="00593347">
            <w:pPr>
              <w:rPr>
                <w:lang w:val="en-GB"/>
              </w:rPr>
            </w:pPr>
            <w:r>
              <w:rPr>
                <w:lang w:val="en-GB"/>
              </w:rPr>
              <w:t>/</w:t>
            </w:r>
          </w:p>
        </w:tc>
        <w:tc>
          <w:tcPr>
            <w:tcW w:w="2568" w:type="dxa"/>
          </w:tcPr>
          <w:p w14:paraId="3CAB569E" w14:textId="158186FC" w:rsidR="00440A86" w:rsidRPr="00FA78C2" w:rsidRDefault="00207C48" w:rsidP="00593347">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E9271C">
              <w:rPr>
                <w:lang w:val="en-GB"/>
              </w:rPr>
              <w:t>elevatedRisk</w:t>
            </w:r>
            <w:proofErr w:type="spellEnd"/>
            <w:r w:rsidR="00D51B7E">
              <w:rPr>
                <w:lang w:val="en-GB"/>
              </w:rPr>
              <w:fldChar w:fldCharType="end"/>
            </w:r>
          </w:p>
        </w:tc>
      </w:tr>
      <w:tr w:rsidR="00207C48" w:rsidRPr="00900615" w14:paraId="393DB43F" w14:textId="77777777" w:rsidTr="00593347">
        <w:tc>
          <w:tcPr>
            <w:tcW w:w="3714" w:type="dxa"/>
          </w:tcPr>
          <w:p w14:paraId="0B3B623C" w14:textId="0F389AF3" w:rsidR="00207C48" w:rsidRPr="00FA78C2" w:rsidRDefault="00207C48" w:rsidP="00593347">
            <w:pPr>
              <w:rPr>
                <w:lang w:val="en-GB"/>
              </w:rPr>
            </w:pPr>
            <w:r>
              <w:rPr>
                <w:lang w:val="en-GB"/>
              </w:rPr>
              <w:t>/</w:t>
            </w:r>
          </w:p>
        </w:tc>
        <w:tc>
          <w:tcPr>
            <w:tcW w:w="2778" w:type="dxa"/>
          </w:tcPr>
          <w:p w14:paraId="00344E6C" w14:textId="1B8AF110" w:rsidR="00207C48" w:rsidRPr="00FA78C2" w:rsidRDefault="00207C48" w:rsidP="00593347">
            <w:pPr>
              <w:rPr>
                <w:highlight w:val="yellow"/>
                <w:lang w:val="en-GB"/>
              </w:rPr>
            </w:pPr>
            <w:proofErr w:type="spellStart"/>
            <w:r w:rsidRPr="00207C48">
              <w:rPr>
                <w:lang w:val="en-GB"/>
              </w:rPr>
              <w:t>elevatedRisk</w:t>
            </w:r>
            <w:proofErr w:type="spellEnd"/>
          </w:p>
        </w:tc>
        <w:tc>
          <w:tcPr>
            <w:tcW w:w="2568" w:type="dxa"/>
          </w:tcPr>
          <w:p w14:paraId="71B148AB" w14:textId="6058DFF1" w:rsidR="00207C48" w:rsidRPr="00FA78C2" w:rsidRDefault="00207C48" w:rsidP="00593347">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proofErr w:type="spellStart"/>
            <w:r w:rsidR="00E9271C">
              <w:rPr>
                <w:lang w:val="en-GB"/>
              </w:rPr>
              <w:t>elevatedRisk</w:t>
            </w:r>
            <w:proofErr w:type="spellEnd"/>
            <w:r w:rsidR="00D51B7E">
              <w:rPr>
                <w:lang w:val="en-GB"/>
              </w:rPr>
              <w:fldChar w:fldCharType="end"/>
            </w:r>
          </w:p>
        </w:tc>
      </w:tr>
      <w:tr w:rsidR="00440A86" w:rsidRPr="00900615" w14:paraId="6A8780F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rsidP="00593347">
            <w:pPr>
              <w:rPr>
                <w:lang w:val="en-GB"/>
              </w:rPr>
            </w:pPr>
            <w:proofErr w:type="spellStart"/>
            <w:r w:rsidRPr="00FA78C2">
              <w:rPr>
                <w:lang w:val="en-GB"/>
              </w:rPr>
              <w:t>isBovengrondsZichtbaar</w:t>
            </w:r>
            <w:proofErr w:type="spellEnd"/>
          </w:p>
        </w:tc>
        <w:tc>
          <w:tcPr>
            <w:tcW w:w="2778" w:type="dxa"/>
          </w:tcPr>
          <w:p w14:paraId="6B030E52" w14:textId="1BD264B6" w:rsidR="00440A86" w:rsidRPr="00FA78C2" w:rsidRDefault="00440A86" w:rsidP="00593347">
            <w:pPr>
              <w:rPr>
                <w:highlight w:val="yellow"/>
                <w:lang w:val="en-GB"/>
              </w:rPr>
            </w:pPr>
            <w:r w:rsidRPr="00FA78C2">
              <w:rPr>
                <w:lang w:val="en-GB"/>
              </w:rPr>
              <w:t>visibility</w:t>
            </w:r>
          </w:p>
        </w:tc>
        <w:tc>
          <w:tcPr>
            <w:tcW w:w="2568" w:type="dxa"/>
          </w:tcPr>
          <w:p w14:paraId="6F494FCE" w14:textId="4E0BAB5E"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E9271C" w:rsidRPr="00FA78C2">
              <w:rPr>
                <w:lang w:val="en-GB"/>
              </w:rPr>
              <w:t>visibility</w:t>
            </w:r>
            <w:r w:rsidR="00790332">
              <w:rPr>
                <w:lang w:val="en-GB"/>
              </w:rPr>
              <w:fldChar w:fldCharType="end"/>
            </w:r>
          </w:p>
        </w:tc>
      </w:tr>
      <w:tr w:rsidR="00440A86" w:rsidRPr="00900615" w14:paraId="6400325D" w14:textId="77777777" w:rsidTr="00593347">
        <w:tc>
          <w:tcPr>
            <w:tcW w:w="3714" w:type="dxa"/>
          </w:tcPr>
          <w:p w14:paraId="090BF1B5" w14:textId="1399492E" w:rsidR="00440A86" w:rsidRPr="00FA78C2" w:rsidRDefault="00440A86" w:rsidP="00593347">
            <w:pPr>
              <w:rPr>
                <w:lang w:val="en-GB"/>
              </w:rPr>
            </w:pPr>
            <w:proofErr w:type="spellStart"/>
            <w:r w:rsidRPr="00FA78C2">
              <w:rPr>
                <w:lang w:val="en-GB"/>
              </w:rPr>
              <w:t>kleur</w:t>
            </w:r>
            <w:proofErr w:type="spellEnd"/>
          </w:p>
        </w:tc>
        <w:tc>
          <w:tcPr>
            <w:tcW w:w="2778" w:type="dxa"/>
          </w:tcPr>
          <w:p w14:paraId="2A445943" w14:textId="5822DFE4" w:rsidR="00440A86" w:rsidRPr="00FA78C2" w:rsidRDefault="00440A86" w:rsidP="00593347">
            <w:pPr>
              <w:rPr>
                <w:lang w:val="en-GB"/>
              </w:rPr>
            </w:pPr>
            <w:r w:rsidRPr="00FA78C2">
              <w:rPr>
                <w:lang w:val="en-GB"/>
              </w:rPr>
              <w:t>appearance</w:t>
            </w:r>
          </w:p>
        </w:tc>
        <w:tc>
          <w:tcPr>
            <w:tcW w:w="2568" w:type="dxa"/>
          </w:tcPr>
          <w:p w14:paraId="1B213523" w14:textId="0168D7EE"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E9271C" w:rsidRPr="00FA78C2">
              <w:rPr>
                <w:lang w:val="en-GB"/>
              </w:rPr>
              <w:t>appearance</w:t>
            </w:r>
            <w:r>
              <w:rPr>
                <w:lang w:val="en-GB"/>
              </w:rPr>
              <w:fldChar w:fldCharType="end"/>
            </w:r>
          </w:p>
        </w:tc>
      </w:tr>
      <w:tr w:rsidR="00440A86" w:rsidRPr="00900615" w14:paraId="7561DA8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rsidP="00593347">
            <w:pPr>
              <w:rPr>
                <w:lang w:val="en-GB"/>
              </w:rPr>
            </w:pPr>
            <w:proofErr w:type="spellStart"/>
            <w:r w:rsidRPr="00FA78C2">
              <w:rPr>
                <w:lang w:val="en-GB"/>
              </w:rPr>
              <w:t>diepte</w:t>
            </w:r>
            <w:proofErr w:type="spellEnd"/>
          </w:p>
        </w:tc>
        <w:tc>
          <w:tcPr>
            <w:tcW w:w="2778" w:type="dxa"/>
          </w:tcPr>
          <w:p w14:paraId="0DAAE16A" w14:textId="002DE4FE" w:rsidR="00440A86" w:rsidRPr="00FA78C2" w:rsidRDefault="00440A86" w:rsidP="00593347">
            <w:pPr>
              <w:rPr>
                <w:lang w:val="en-GB"/>
              </w:rPr>
            </w:pPr>
            <w:proofErr w:type="spellStart"/>
            <w:r w:rsidRPr="00FA78C2">
              <w:rPr>
                <w:lang w:val="en-GB"/>
              </w:rPr>
              <w:t>depthDetail</w:t>
            </w:r>
            <w:proofErr w:type="spellEnd"/>
          </w:p>
        </w:tc>
        <w:tc>
          <w:tcPr>
            <w:tcW w:w="2568" w:type="dxa"/>
          </w:tcPr>
          <w:p w14:paraId="6F9655AE" w14:textId="46AD30C0"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proofErr w:type="spellStart"/>
            <w:r w:rsidR="00E9271C" w:rsidRPr="00FA78C2">
              <w:rPr>
                <w:lang w:val="en-GB"/>
              </w:rPr>
              <w:t>depthDetail</w:t>
            </w:r>
            <w:proofErr w:type="spellEnd"/>
            <w:r>
              <w:rPr>
                <w:lang w:val="en-GB"/>
              </w:rPr>
              <w:fldChar w:fldCharType="end"/>
            </w:r>
          </w:p>
        </w:tc>
      </w:tr>
      <w:tr w:rsidR="00440A86" w:rsidRPr="00900615" w14:paraId="30BF52A2" w14:textId="77777777" w:rsidTr="00593347">
        <w:tc>
          <w:tcPr>
            <w:tcW w:w="3714" w:type="dxa"/>
          </w:tcPr>
          <w:p w14:paraId="7B48710A" w14:textId="38CEA303" w:rsidR="00440A86" w:rsidRPr="00FA78C2" w:rsidRDefault="00440A86" w:rsidP="00593347">
            <w:pPr>
              <w:rPr>
                <w:lang w:val="en-GB"/>
              </w:rPr>
            </w:pPr>
            <w:proofErr w:type="spellStart"/>
            <w:r w:rsidRPr="00FA78C2">
              <w:rPr>
                <w:lang w:val="en-GB"/>
              </w:rPr>
              <w:t>heeftExtraInformatie</w:t>
            </w:r>
            <w:proofErr w:type="spellEnd"/>
          </w:p>
        </w:tc>
        <w:tc>
          <w:tcPr>
            <w:tcW w:w="2778" w:type="dxa"/>
          </w:tcPr>
          <w:p w14:paraId="25257443" w14:textId="65B38C53" w:rsidR="00440A86" w:rsidRPr="00FA78C2" w:rsidRDefault="00440A86" w:rsidP="00593347">
            <w:pPr>
              <w:rPr>
                <w:lang w:val="en-GB"/>
              </w:rPr>
            </w:pPr>
            <w:r w:rsidRPr="00FA78C2">
              <w:rPr>
                <w:lang w:val="en-GB"/>
              </w:rPr>
              <w:t>documentation or annotation</w:t>
            </w:r>
          </w:p>
        </w:tc>
        <w:tc>
          <w:tcPr>
            <w:tcW w:w="2568" w:type="dxa"/>
          </w:tcPr>
          <w:p w14:paraId="28E9E9E9" w14:textId="116C8CDF"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E9271C" w:rsidRPr="00FA78C2">
              <w:rPr>
                <w:lang w:val="en-GB"/>
              </w:rPr>
              <w:t>documentation and annotation</w:t>
            </w:r>
            <w:r>
              <w:rPr>
                <w:lang w:val="en-GB"/>
              </w:rPr>
              <w:fldChar w:fldCharType="end"/>
            </w:r>
          </w:p>
        </w:tc>
      </w:tr>
      <w:tr w:rsidR="00440A86" w:rsidRPr="00FA78C2" w14:paraId="6474E2F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rsidP="00593347">
            <w:pPr>
              <w:rPr>
                <w:lang w:val="en-GB"/>
              </w:rPr>
            </w:pPr>
            <w:proofErr w:type="spellStart"/>
            <w:r w:rsidRPr="00FA78C2">
              <w:rPr>
                <w:lang w:val="en-GB"/>
              </w:rPr>
              <w:t>hoogte</w:t>
            </w:r>
            <w:proofErr w:type="spellEnd"/>
          </w:p>
        </w:tc>
        <w:tc>
          <w:tcPr>
            <w:tcW w:w="2778" w:type="dxa"/>
          </w:tcPr>
          <w:p w14:paraId="31BEBBA3" w14:textId="3ED1B2CB" w:rsidR="00440A86" w:rsidRPr="00FA78C2" w:rsidRDefault="00440A86" w:rsidP="00593347">
            <w:pPr>
              <w:rPr>
                <w:lang w:val="en-GB"/>
              </w:rPr>
            </w:pPr>
            <w:r w:rsidRPr="00FA78C2">
              <w:rPr>
                <w:lang w:val="en-GB"/>
              </w:rPr>
              <w:t>height</w:t>
            </w:r>
          </w:p>
        </w:tc>
        <w:tc>
          <w:tcPr>
            <w:tcW w:w="2568" w:type="dxa"/>
          </w:tcPr>
          <w:p w14:paraId="7D31396C" w14:textId="5FE72E05" w:rsidR="00440A86" w:rsidRPr="00FA78C2" w:rsidRDefault="0056055E" w:rsidP="00593347">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8" w:name="_Ref172278250"/>
      <w:bookmarkStart w:id="109" w:name="_Ref172278942"/>
      <w:bookmarkStart w:id="110" w:name="_Toc178341016"/>
      <w:proofErr w:type="spellStart"/>
      <w:r w:rsidRPr="00FA78C2">
        <w:rPr>
          <w:lang w:val="en-GB"/>
        </w:rPr>
        <w:t>g</w:t>
      </w:r>
      <w:r w:rsidR="00D673B0" w:rsidRPr="00FA78C2">
        <w:rPr>
          <w:lang w:val="en-GB"/>
        </w:rPr>
        <w:t>eometrySurvey</w:t>
      </w:r>
      <w:bookmarkEnd w:id="108"/>
      <w:bookmarkEnd w:id="109"/>
      <w:bookmarkEnd w:id="110"/>
      <w:proofErr w:type="spellEnd"/>
    </w:p>
    <w:p w14:paraId="00BC000F" w14:textId="725C0B5A" w:rsidR="00D673B0" w:rsidRPr="00FA78C2" w:rsidRDefault="00D673B0" w:rsidP="00D673B0">
      <w:pPr>
        <w:rPr>
          <w:lang w:val="en-GB"/>
        </w:rPr>
      </w:pPr>
      <w:r w:rsidRPr="00FA78C2">
        <w:rPr>
          <w:lang w:val="en-GB"/>
        </w:rPr>
        <w:t xml:space="preserve">The </w:t>
      </w:r>
      <w:proofErr w:type="spellStart"/>
      <w:r w:rsidRPr="00FA78C2">
        <w:rPr>
          <w:i/>
          <w:iCs/>
          <w:lang w:val="en-GB"/>
        </w:rPr>
        <w:t>geometrySurvey</w:t>
      </w:r>
      <w:proofErr w:type="spellEnd"/>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proofErr w:type="spellStart"/>
      <w:r w:rsidR="00953CAC" w:rsidRPr="00FA78C2">
        <w:rPr>
          <w:i/>
          <w:iCs/>
          <w:lang w:val="en-GB"/>
        </w:rPr>
        <w:t>geometrySurvey</w:t>
      </w:r>
      <w:proofErr w:type="spellEnd"/>
      <w:r w:rsidR="00953CAC" w:rsidRPr="00FA78C2">
        <w:rPr>
          <w:i/>
          <w:iCs/>
          <w:lang w:val="en-GB"/>
        </w:rPr>
        <w:t xml:space="preserve"> </w:t>
      </w:r>
      <w:r w:rsidR="00953CAC" w:rsidRPr="00FA78C2">
        <w:rPr>
          <w:lang w:val="en-GB"/>
        </w:rPr>
        <w:t xml:space="preserve">element replaces the </w:t>
      </w:r>
      <w:proofErr w:type="spellStart"/>
      <w:r w:rsidR="00953CAC" w:rsidRPr="00FA78C2">
        <w:rPr>
          <w:i/>
          <w:iCs/>
          <w:lang w:val="en-GB"/>
        </w:rPr>
        <w:t>liggingNauwkeurigheid</w:t>
      </w:r>
      <w:proofErr w:type="spellEnd"/>
      <w:r w:rsidR="00953CAC" w:rsidRPr="00FA78C2">
        <w:rPr>
          <w:lang w:val="en-GB"/>
        </w:rPr>
        <w:t xml:space="preserve"> element of IMKL 2.3.</w:t>
      </w:r>
    </w:p>
    <w:p w14:paraId="432C4BF9" w14:textId="44DD366D" w:rsidR="00207C48" w:rsidRDefault="00207C48" w:rsidP="00710886">
      <w:pPr>
        <w:pStyle w:val="Heading2"/>
        <w:rPr>
          <w:lang w:val="en-GB"/>
        </w:rPr>
      </w:pPr>
      <w:bookmarkStart w:id="111" w:name="_Ref172813078"/>
      <w:bookmarkStart w:id="112" w:name="_Toc178341017"/>
      <w:bookmarkStart w:id="113" w:name="_Ref172278263"/>
      <w:bookmarkStart w:id="114" w:name="_Ref172278951"/>
      <w:proofErr w:type="spellStart"/>
      <w:r>
        <w:rPr>
          <w:lang w:val="en-GB"/>
        </w:rPr>
        <w:lastRenderedPageBreak/>
        <w:t>elevatedRisk</w:t>
      </w:r>
      <w:bookmarkEnd w:id="111"/>
      <w:bookmarkEnd w:id="112"/>
      <w:proofErr w:type="spellEnd"/>
    </w:p>
    <w:p w14:paraId="77F11FD4" w14:textId="76CE2F99" w:rsidR="00207C48" w:rsidRDefault="005C0146" w:rsidP="00207C48">
      <w:pPr>
        <w:rPr>
          <w:lang w:val="en-GB"/>
        </w:rPr>
      </w:pPr>
      <w:r w:rsidRPr="005C0146">
        <w:rPr>
          <w:lang w:val="en-GB"/>
        </w:rPr>
        <w:t xml:space="preserve">In IMKL 2.3, the </w:t>
      </w:r>
      <w:proofErr w:type="spellStart"/>
      <w:r w:rsidRPr="005C0146">
        <w:rPr>
          <w:i/>
          <w:iCs/>
          <w:lang w:val="en-GB"/>
        </w:rPr>
        <w:t>isRisicoVol</w:t>
      </w:r>
      <w:proofErr w:type="spellEnd"/>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proofErr w:type="spellStart"/>
      <w:r w:rsidRPr="00B1029A">
        <w:rPr>
          <w:i/>
          <w:iCs/>
          <w:lang w:val="en-GB"/>
        </w:rPr>
        <w:t>elevatedRisk</w:t>
      </w:r>
      <w:proofErr w:type="spellEnd"/>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proofErr w:type="spellStart"/>
      <w:r w:rsidR="00891A6E" w:rsidRPr="00891A6E">
        <w:rPr>
          <w:i/>
          <w:iCs/>
          <w:lang w:val="en-GB"/>
        </w:rPr>
        <w:t>elevatedRisk</w:t>
      </w:r>
      <w:proofErr w:type="spellEnd"/>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proofErr w:type="spellStart"/>
      <w:r w:rsidR="00891A6E" w:rsidRPr="00891A6E">
        <w:rPr>
          <w:i/>
          <w:iCs/>
          <w:lang w:val="en-GB"/>
        </w:rPr>
        <w:t>isRisicoVol</w:t>
      </w:r>
      <w:proofErr w:type="spellEnd"/>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proofErr w:type="spellStart"/>
      <w:r w:rsidRPr="00A74259">
        <w:rPr>
          <w:i/>
          <w:iCs/>
          <w:lang w:val="en-GB"/>
        </w:rPr>
        <w:t>elevatedRisk</w:t>
      </w:r>
      <w:proofErr w:type="spellEnd"/>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proofErr w:type="spellStart"/>
      <w:r w:rsidRPr="00542C55">
        <w:rPr>
          <w:i/>
          <w:iCs/>
          <w:lang w:val="en-GB"/>
        </w:rPr>
        <w:t>ExtraPlans</w:t>
      </w:r>
      <w:proofErr w:type="spellEnd"/>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proofErr w:type="spellStart"/>
      <w:r w:rsidRPr="00D33B9F">
        <w:rPr>
          <w:i/>
          <w:iCs/>
          <w:lang w:val="en-GB"/>
        </w:rPr>
        <w:t>elevatedRisk</w:t>
      </w:r>
      <w:proofErr w:type="spellEnd"/>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proofErr w:type="spellStart"/>
      <w:r w:rsidRPr="00681900">
        <w:rPr>
          <w:i/>
          <w:iCs/>
          <w:lang w:val="en-GB"/>
        </w:rPr>
        <w:t>elevatedRisk</w:t>
      </w:r>
      <w:proofErr w:type="spellEnd"/>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5" w:name="_Ref172902267"/>
      <w:bookmarkStart w:id="116" w:name="_Toc178341018"/>
      <w:r w:rsidRPr="00FA78C2">
        <w:rPr>
          <w:lang w:val="en-GB"/>
        </w:rPr>
        <w:t>v</w:t>
      </w:r>
      <w:r w:rsidR="00710886" w:rsidRPr="00FA78C2">
        <w:rPr>
          <w:lang w:val="en-GB"/>
        </w:rPr>
        <w:t>isibility</w:t>
      </w:r>
      <w:bookmarkEnd w:id="113"/>
      <w:bookmarkEnd w:id="114"/>
      <w:bookmarkEnd w:id="115"/>
      <w:bookmarkEnd w:id="116"/>
    </w:p>
    <w:p w14:paraId="7D3DFEE4" w14:textId="152875B8" w:rsidR="00440A86" w:rsidRPr="00FA78C2" w:rsidRDefault="00440A86" w:rsidP="00440A86">
      <w:pPr>
        <w:rPr>
          <w:lang w:val="en-GB"/>
        </w:rPr>
      </w:pPr>
      <w:r w:rsidRPr="00FA78C2">
        <w:rPr>
          <w:lang w:val="en-GB"/>
        </w:rPr>
        <w:t xml:space="preserve">In IMKL 2.3, the </w:t>
      </w:r>
      <w:proofErr w:type="spellStart"/>
      <w:r w:rsidRPr="00FA78C2">
        <w:rPr>
          <w:i/>
          <w:iCs/>
          <w:lang w:val="en-GB"/>
        </w:rPr>
        <w:t>isBovengrondsZichtbaar</w:t>
      </w:r>
      <w:proofErr w:type="spellEnd"/>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w:t>
      </w:r>
      <w:r w:rsidR="00B83155">
        <w:rPr>
          <w:lang w:val="en-GB"/>
        </w:rPr>
        <w:t>codelist</w:t>
      </w:r>
      <w:r w:rsidRPr="00FA78C2">
        <w:rPr>
          <w:lang w:val="en-GB"/>
        </w:rPr>
        <w:t xml:space="preserve">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visibleAboveGround</w:t>
      </w:r>
      <w:proofErr w:type="spellEnd"/>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proofErr w:type="spellStart"/>
      <w:r w:rsidRPr="00FA78C2">
        <w:rPr>
          <w:i/>
          <w:iCs/>
          <w:lang w:val="en-GB"/>
        </w:rPr>
        <w:t>isBovengrondsZichtbaar</w:t>
      </w:r>
      <w:proofErr w:type="spellEnd"/>
      <w:r w:rsidRPr="00FA78C2">
        <w:rPr>
          <w:lang w:val="en-GB"/>
        </w:rPr>
        <w:t xml:space="preserve"> should be replaced with </w:t>
      </w:r>
      <w:proofErr w:type="spellStart"/>
      <w:r w:rsidRPr="00FA78C2">
        <w:rPr>
          <w:i/>
          <w:iCs/>
          <w:lang w:val="en-GB"/>
        </w:rPr>
        <w:t>notVisibleAboveGround</w:t>
      </w:r>
      <w:proofErr w:type="spellEnd"/>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E809C1">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E809C1" w:rsidRDefault="00254159"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imkl:isBovengrondsZichtbaar</w:t>
            </w:r>
            <w:proofErr w:type="spellEnd"/>
            <w:r w:rsidRPr="00E809C1">
              <w:rPr>
                <w:rFonts w:ascii="Consolas" w:eastAsia="Times New Roman" w:hAnsi="Consolas" w:cs="Times New Roman"/>
                <w:color w:val="800000"/>
                <w:sz w:val="18"/>
                <w:szCs w:val="18"/>
              </w:rPr>
              <w:t>&gt;</w:t>
            </w:r>
            <w:proofErr w:type="spellStart"/>
            <w:r w:rsidR="00AD553F">
              <w:rPr>
                <w:rFonts w:ascii="Consolas" w:eastAsia="Times New Roman" w:hAnsi="Consolas" w:cs="Times New Roman"/>
                <w:color w:val="000000"/>
                <w:sz w:val="18"/>
                <w:szCs w:val="18"/>
              </w:rPr>
              <w:t>false</w:t>
            </w:r>
            <w:proofErr w:type="spellEnd"/>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imkl:isBovengrondsZichtbaar</w:t>
            </w:r>
            <w:proofErr w:type="spellEnd"/>
            <w:r w:rsidRPr="00E809C1">
              <w:rPr>
                <w:rFonts w:ascii="Consolas" w:eastAsia="Times New Roman" w:hAnsi="Consolas" w:cs="Times New Roman"/>
                <w:color w:val="800000"/>
                <w:sz w:val="18"/>
                <w:szCs w:val="18"/>
              </w:rPr>
              <w:t>&gt;</w:t>
            </w:r>
          </w:p>
        </w:tc>
      </w:tr>
    </w:tbl>
    <w:p w14:paraId="47FBB956" w14:textId="77777777" w:rsidR="00254159" w:rsidRPr="00E809C1" w:rsidRDefault="00254159" w:rsidP="00440A86">
      <w:pPr>
        <w:rPr>
          <w:u w:val="single"/>
        </w:rPr>
      </w:pPr>
    </w:p>
    <w:p w14:paraId="224C184B" w14:textId="277F9A82" w:rsidR="002A60EC" w:rsidRPr="00E809C1" w:rsidRDefault="002A60EC"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2A60EC" w:rsidRPr="00900615" w14:paraId="24EAAA1C" w14:textId="77777777" w:rsidTr="002A60EC">
        <w:tc>
          <w:tcPr>
            <w:tcW w:w="9060" w:type="dxa"/>
          </w:tcPr>
          <w:p w14:paraId="544CE499" w14:textId="4C38D28F"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w:t>
            </w:r>
            <w:proofErr w:type="spellStart"/>
            <w:r w:rsidRPr="002A60EC">
              <w:rPr>
                <w:rFonts w:ascii="Consolas" w:eastAsia="Times New Roman" w:hAnsi="Consolas" w:cs="Times New Roman"/>
                <w:color w:val="800000"/>
                <w:sz w:val="18"/>
                <w:szCs w:val="18"/>
                <w:lang w:val="en-GB"/>
              </w:rPr>
              <w:t>imkl:visibility</w:t>
            </w:r>
            <w:proofErr w:type="spellEnd"/>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w:t>
            </w:r>
            <w:r w:rsidR="004046C6" w:rsidRPr="004046C6">
              <w:rPr>
                <w:rFonts w:ascii="Consolas" w:eastAsia="Times New Roman" w:hAnsi="Consolas" w:cs="Times New Roman"/>
                <w:color w:val="0000FF"/>
                <w:sz w:val="18"/>
                <w:szCs w:val="18"/>
                <w:lang w:val="en-GB"/>
              </w:rPr>
              <w:t>https://vocab.belgif.be/auth/IMKL-VisibilityTypeValue/notVisibleAboveGround</w:t>
            </w:r>
            <w:r w:rsidRPr="002A60EC">
              <w:rPr>
                <w:rFonts w:ascii="Consolas" w:eastAsia="Times New Roman" w:hAnsi="Consolas" w:cs="Times New Roman"/>
                <w:color w:val="0000FF"/>
                <w:sz w:val="18"/>
                <w:szCs w:val="18"/>
                <w:lang w:val="en-GB"/>
              </w:rPr>
              <w:t>"</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7" w:name="_Ref172278272"/>
      <w:bookmarkStart w:id="118" w:name="_Ref172278958"/>
      <w:bookmarkStart w:id="119" w:name="_Toc178341019"/>
      <w:r w:rsidRPr="00FA78C2">
        <w:rPr>
          <w:lang w:val="en-GB"/>
        </w:rPr>
        <w:t>a</w:t>
      </w:r>
      <w:r w:rsidR="00710886" w:rsidRPr="00FA78C2">
        <w:rPr>
          <w:lang w:val="en-GB"/>
        </w:rPr>
        <w:t>ppearance</w:t>
      </w:r>
      <w:bookmarkEnd w:id="117"/>
      <w:bookmarkEnd w:id="118"/>
      <w:bookmarkEnd w:id="119"/>
    </w:p>
    <w:p w14:paraId="0EE879F1" w14:textId="42CA6074" w:rsidR="005419E7" w:rsidRPr="00FA78C2" w:rsidRDefault="005419E7" w:rsidP="005419E7">
      <w:pPr>
        <w:rPr>
          <w:lang w:val="en-GB"/>
        </w:rPr>
      </w:pPr>
      <w:r w:rsidRPr="00FA78C2">
        <w:rPr>
          <w:lang w:val="en-GB"/>
        </w:rPr>
        <w:t xml:space="preserve">In IMKL 2.3, the </w:t>
      </w:r>
      <w:proofErr w:type="spellStart"/>
      <w:r w:rsidRPr="00FA78C2">
        <w:rPr>
          <w:i/>
          <w:iCs/>
          <w:lang w:val="en-GB"/>
        </w:rPr>
        <w:t>kleur</w:t>
      </w:r>
      <w:proofErr w:type="spellEnd"/>
      <w:r w:rsidRPr="00FA78C2">
        <w:rPr>
          <w:i/>
          <w:iCs/>
          <w:lang w:val="en-GB"/>
        </w:rPr>
        <w:t xml:space="preserve"> </w:t>
      </w:r>
      <w:r w:rsidRPr="00FA78C2">
        <w:rPr>
          <w:lang w:val="en-GB"/>
        </w:rPr>
        <w:t xml:space="preserve">element has been replaced by the </w:t>
      </w:r>
      <w:r w:rsidRPr="00FA78C2">
        <w:rPr>
          <w:i/>
          <w:iCs/>
          <w:lang w:val="en-GB"/>
        </w:rPr>
        <w:t>appearance</w:t>
      </w:r>
      <w:r w:rsidRPr="00FA78C2">
        <w:rPr>
          <w:lang w:val="en-GB"/>
        </w:rPr>
        <w:t xml:space="preserve"> element. While the </w:t>
      </w:r>
      <w:proofErr w:type="spellStart"/>
      <w:r w:rsidRPr="00FA78C2">
        <w:rPr>
          <w:i/>
          <w:iCs/>
          <w:lang w:val="en-GB"/>
        </w:rPr>
        <w:t>kleur</w:t>
      </w:r>
      <w:proofErr w:type="spellEnd"/>
      <w:r w:rsidRPr="00FA78C2">
        <w:rPr>
          <w:i/>
          <w:iCs/>
          <w:lang w:val="en-GB"/>
        </w:rPr>
        <w:t xml:space="preserve">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E809C1">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E809C1" w:rsidRDefault="00566348"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imkl:kleur</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wit</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imkl:kleur</w:t>
            </w:r>
            <w:proofErr w:type="spellEnd"/>
            <w:r w:rsidRPr="00E809C1">
              <w:rPr>
                <w:rFonts w:ascii="Consolas" w:eastAsia="Times New Roman" w:hAnsi="Consolas" w:cs="Times New Roman"/>
                <w:color w:val="800000"/>
                <w:sz w:val="18"/>
                <w:szCs w:val="18"/>
              </w:rPr>
              <w:t>&gt;</w:t>
            </w:r>
          </w:p>
        </w:tc>
      </w:tr>
    </w:tbl>
    <w:p w14:paraId="49370DFD" w14:textId="77777777" w:rsidR="008C0E2D" w:rsidRPr="00E809C1" w:rsidRDefault="008C0E2D" w:rsidP="005419E7">
      <w:pPr>
        <w:rPr>
          <w:u w:val="single"/>
        </w:rPr>
      </w:pPr>
    </w:p>
    <w:p w14:paraId="089188C0" w14:textId="2104BD75" w:rsidR="005419E7" w:rsidRPr="00E809C1" w:rsidRDefault="005419E7"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en</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nl</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w:t>
            </w:r>
            <w:proofErr w:type="spellStart"/>
            <w:r w:rsidRPr="005419E7">
              <w:rPr>
                <w:rFonts w:ascii="Consolas" w:eastAsia="Times New Roman" w:hAnsi="Consolas" w:cs="Times New Roman"/>
                <w:color w:val="0000FF"/>
                <w:sz w:val="18"/>
                <w:szCs w:val="18"/>
                <w:lang w:val="en-GB"/>
              </w:rPr>
              <w:t>fr</w:t>
            </w:r>
            <w:proofErr w:type="spellEnd"/>
            <w:r w:rsidRPr="005419E7">
              <w:rPr>
                <w:rFonts w:ascii="Consolas" w:eastAsia="Times New Roman" w:hAnsi="Consolas" w:cs="Times New Roman"/>
                <w:color w:val="0000FF"/>
                <w:sz w:val="18"/>
                <w:szCs w:val="18"/>
                <w:lang w:val="en-GB"/>
              </w:rPr>
              <w:t>"</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gmd:LocalisedCharacterString</w:t>
            </w:r>
            <w:proofErr w:type="spellEnd"/>
            <w:r w:rsidRPr="005419E7">
              <w:rPr>
                <w:rFonts w:ascii="Consolas" w:eastAsia="Times New Roman" w:hAnsi="Consolas" w:cs="Times New Roman"/>
                <w:color w:val="800000"/>
                <w:sz w:val="18"/>
                <w:szCs w:val="18"/>
                <w:lang w:val="en-GB"/>
              </w:rPr>
              <w:t>&gt;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gmd:textGroup</w:t>
            </w:r>
            <w:proofErr w:type="spellEnd"/>
            <w:r w:rsidRPr="005419E7">
              <w:rPr>
                <w:rFonts w:ascii="Consolas" w:eastAsia="Times New Roman" w:hAnsi="Consolas" w:cs="Times New Roman"/>
                <w:color w:val="800000"/>
                <w:sz w:val="18"/>
                <w:szCs w:val="18"/>
                <w:lang w:val="en-GB"/>
              </w:rPr>
              <w:t>&gt;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gmd:PT_FreeText</w:t>
            </w:r>
            <w:proofErr w:type="spellEnd"/>
            <w:r w:rsidRPr="005419E7">
              <w:rPr>
                <w:rFonts w:ascii="Consolas" w:eastAsia="Times New Roman" w:hAnsi="Consolas" w:cs="Times New Roman"/>
                <w:color w:val="800000"/>
                <w:sz w:val="18"/>
                <w:szCs w:val="18"/>
                <w:lang w:val="en-GB"/>
              </w:rPr>
              <w: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imkl:colour</w:t>
            </w:r>
            <w:proofErr w:type="spellEnd"/>
            <w:r w:rsidRPr="005419E7">
              <w:rPr>
                <w:rFonts w:ascii="Consolas" w:eastAsia="Times New Roman" w:hAnsi="Consolas" w:cs="Times New Roman"/>
                <w:color w:val="800000"/>
                <w:sz w:val="18"/>
                <w:szCs w:val="18"/>
                <w:lang w:val="en-GB"/>
              </w:rPr>
              <w:t>&gt;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w:t>
            </w:r>
            <w:proofErr w:type="spellStart"/>
            <w:r w:rsidRPr="005419E7">
              <w:rPr>
                <w:rFonts w:ascii="Consolas" w:eastAsia="Times New Roman" w:hAnsi="Consolas" w:cs="Times New Roman"/>
                <w:color w:val="800000"/>
                <w:sz w:val="18"/>
                <w:szCs w:val="18"/>
                <w:lang w:val="en-GB"/>
              </w:rPr>
              <w:t>imkl:appearance</w:t>
            </w:r>
            <w:proofErr w:type="spellEnd"/>
            <w:r w:rsidRPr="005419E7">
              <w:rPr>
                <w:rFonts w:ascii="Consolas" w:eastAsia="Times New Roman" w:hAnsi="Consolas" w:cs="Times New Roman"/>
                <w:color w:val="800000"/>
                <w:sz w:val="18"/>
                <w:szCs w:val="18"/>
                <w:lang w:val="en-GB"/>
              </w:rPr>
              <w:t>&gt;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20" w:name="_Ref172278283"/>
      <w:bookmarkStart w:id="121" w:name="_Ref172278962"/>
      <w:bookmarkStart w:id="122" w:name="_Toc178341020"/>
      <w:proofErr w:type="spellStart"/>
      <w:r w:rsidRPr="00FA78C2">
        <w:rPr>
          <w:lang w:val="en-GB"/>
        </w:rPr>
        <w:t>d</w:t>
      </w:r>
      <w:r w:rsidR="00710886" w:rsidRPr="00FA78C2">
        <w:rPr>
          <w:lang w:val="en-GB"/>
        </w:rPr>
        <w:t>epthDetail</w:t>
      </w:r>
      <w:bookmarkEnd w:id="120"/>
      <w:bookmarkEnd w:id="121"/>
      <w:bookmarkEnd w:id="122"/>
      <w:proofErr w:type="spellEnd"/>
    </w:p>
    <w:p w14:paraId="65F5826D" w14:textId="094F7DBC" w:rsidR="00522B70" w:rsidRPr="00FA78C2" w:rsidRDefault="00522B70" w:rsidP="00522B70">
      <w:pPr>
        <w:rPr>
          <w:lang w:val="en-GB"/>
        </w:rPr>
      </w:pPr>
      <w:r w:rsidRPr="00FA78C2">
        <w:rPr>
          <w:lang w:val="en-GB"/>
        </w:rPr>
        <w:t xml:space="preserve">The </w:t>
      </w:r>
      <w:proofErr w:type="spellStart"/>
      <w:r w:rsidRPr="00FA78C2">
        <w:rPr>
          <w:i/>
          <w:iCs/>
          <w:lang w:val="en-GB"/>
        </w:rPr>
        <w:t>depthDetail</w:t>
      </w:r>
      <w:proofErr w:type="spellEnd"/>
      <w:r w:rsidRPr="00FA78C2">
        <w:rPr>
          <w:lang w:val="en-GB"/>
        </w:rPr>
        <w:t xml:space="preserve"> element replaces the </w:t>
      </w:r>
      <w:proofErr w:type="spellStart"/>
      <w:r w:rsidRPr="00FA78C2">
        <w:rPr>
          <w:i/>
          <w:iCs/>
          <w:lang w:val="en-GB"/>
        </w:rPr>
        <w:t>diepte</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92202">
        <w:rPr>
          <w:i/>
          <w:iCs/>
          <w:lang w:val="en-GB"/>
        </w:rPr>
        <w:t>depthDetail</w:t>
      </w:r>
      <w:proofErr w:type="spellEnd"/>
      <w:r w:rsidRPr="00FA78C2">
        <w:rPr>
          <w:lang w:val="en-GB"/>
        </w:rPr>
        <w:t xml:space="preserve"> element should reference a </w:t>
      </w:r>
      <w:proofErr w:type="spellStart"/>
      <w:r w:rsidRPr="00F92202">
        <w:rPr>
          <w:i/>
          <w:iCs/>
          <w:lang w:val="en-GB"/>
        </w:rPr>
        <w:t>DepthDetail</w:t>
      </w:r>
      <w:proofErr w:type="spellEnd"/>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424627A3"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proofErr w:type="spellStart"/>
      <w:r w:rsidR="00E9271C" w:rsidRPr="00FA78C2">
        <w:rPr>
          <w:lang w:val="en-GB"/>
        </w:rPr>
        <w:t>DepthDetail</w:t>
      </w:r>
      <w:proofErr w:type="spellEnd"/>
      <w:r w:rsidR="00E9271C" w:rsidRPr="00FA78C2">
        <w:rPr>
          <w:lang w:val="en-GB"/>
        </w:rPr>
        <w:t xml:space="preserve"> and </w:t>
      </w:r>
      <w:proofErr w:type="spellStart"/>
      <w:r w:rsidR="00E9271C" w:rsidRPr="00FA78C2">
        <w:rPr>
          <w:lang w:val="en-GB"/>
        </w:rPr>
        <w:t>CoverageDetail</w:t>
      </w:r>
      <w:proofErr w:type="spellEnd"/>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3" w:name="_Ref172278293"/>
      <w:bookmarkStart w:id="124" w:name="_Ref172278970"/>
      <w:bookmarkStart w:id="125" w:name="_Toc178341021"/>
      <w:r w:rsidRPr="00FA78C2">
        <w:rPr>
          <w:lang w:val="en-GB"/>
        </w:rPr>
        <w:t>d</w:t>
      </w:r>
      <w:r w:rsidR="00710886" w:rsidRPr="00FA78C2">
        <w:rPr>
          <w:lang w:val="en-GB"/>
        </w:rPr>
        <w:t>ocumentation and annotation</w:t>
      </w:r>
      <w:bookmarkEnd w:id="123"/>
      <w:bookmarkEnd w:id="124"/>
      <w:bookmarkEnd w:id="125"/>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proofErr w:type="spellStart"/>
      <w:r w:rsidRPr="00FA78C2">
        <w:rPr>
          <w:i/>
          <w:iCs/>
          <w:lang w:val="en-GB"/>
        </w:rPr>
        <w:t>heeftExtraInformatie</w:t>
      </w:r>
      <w:proofErr w:type="spellEnd"/>
      <w:r w:rsidRPr="00FA78C2">
        <w:rPr>
          <w:lang w:val="en-GB"/>
        </w:rPr>
        <w:t xml:space="preserve"> element from IMKL 2.3. Previously, the </w:t>
      </w:r>
      <w:proofErr w:type="spellStart"/>
      <w:r w:rsidRPr="00FA78C2">
        <w:rPr>
          <w:i/>
          <w:iCs/>
          <w:lang w:val="en-GB"/>
        </w:rPr>
        <w:t>heeftExtraInformatie</w:t>
      </w:r>
      <w:proofErr w:type="spellEnd"/>
      <w:r w:rsidRPr="00FA78C2">
        <w:rPr>
          <w:i/>
          <w:iCs/>
          <w:lang w:val="en-GB"/>
        </w:rPr>
        <w:t xml:space="preserve"> </w:t>
      </w:r>
      <w:r w:rsidRPr="00FA78C2">
        <w:rPr>
          <w:lang w:val="en-GB"/>
        </w:rPr>
        <w:t xml:space="preserve">element could reference both </w:t>
      </w:r>
      <w:proofErr w:type="spellStart"/>
      <w:r w:rsidRPr="00FA78C2">
        <w:rPr>
          <w:i/>
          <w:iCs/>
          <w:lang w:val="en-GB"/>
        </w:rPr>
        <w:t>ExtraPlan</w:t>
      </w:r>
      <w:proofErr w:type="spellEnd"/>
      <w:r w:rsidRPr="00FA78C2">
        <w:rPr>
          <w:lang w:val="en-GB"/>
        </w:rPr>
        <w:t xml:space="preserve"> and </w:t>
      </w:r>
      <w:proofErr w:type="spellStart"/>
      <w:r w:rsidRPr="00FA78C2">
        <w:rPr>
          <w:i/>
          <w:iCs/>
          <w:lang w:val="en-GB"/>
        </w:rPr>
        <w:t>Annotatie</w:t>
      </w:r>
      <w:proofErr w:type="spellEnd"/>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proofErr w:type="spellStart"/>
      <w:r w:rsidRPr="00E60813">
        <w:rPr>
          <w:i/>
          <w:iCs/>
          <w:lang w:val="en-GB"/>
        </w:rPr>
        <w:t>ExtraPlan</w:t>
      </w:r>
      <w:proofErr w:type="spellEnd"/>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6" w:name="_Toc178341022"/>
      <w:r w:rsidRPr="00FA78C2">
        <w:rPr>
          <w:lang w:val="en-GB"/>
        </w:rPr>
        <w:lastRenderedPageBreak/>
        <w:t>Connection</w:t>
      </w:r>
      <w:bookmarkEnd w:id="126"/>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proofErr w:type="spellStart"/>
      <w:r w:rsidRPr="00FA78C2">
        <w:rPr>
          <w:i/>
          <w:iCs/>
          <w:lang w:val="en-GB"/>
        </w:rPr>
        <w:t>aansluiting</w:t>
      </w:r>
      <w:proofErr w:type="spellEnd"/>
      <w:r w:rsidRPr="00FA78C2">
        <w:rPr>
          <w:lang w:val="en-GB"/>
        </w:rPr>
        <w:t xml:space="preserve"> linked to them via the </w:t>
      </w:r>
      <w:proofErr w:type="spellStart"/>
      <w:r w:rsidRPr="00FA78C2">
        <w:rPr>
          <w:i/>
          <w:iCs/>
          <w:lang w:val="en-GB"/>
        </w:rPr>
        <w:t>ExtraInformatie</w:t>
      </w:r>
      <w:proofErr w:type="spellEnd"/>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proofErr w:type="spellStart"/>
      <w:r w:rsidRPr="00C036B6">
        <w:rPr>
          <w:i/>
          <w:iCs/>
          <w:lang w:val="en-GB"/>
        </w:rPr>
        <w:t>aansluiting</w:t>
      </w:r>
      <w:proofErr w:type="spellEnd"/>
      <w:r w:rsidRPr="00FA78C2">
        <w:rPr>
          <w:lang w:val="en-GB"/>
        </w:rPr>
        <w:t xml:space="preserve"> could only be linked to </w:t>
      </w:r>
      <w:r w:rsidRPr="00C036B6">
        <w:rPr>
          <w:i/>
          <w:iCs/>
          <w:lang w:val="en-GB"/>
        </w:rPr>
        <w:t>Appurtenances</w:t>
      </w:r>
      <w:r w:rsidRPr="00FA78C2">
        <w:rPr>
          <w:lang w:val="en-GB"/>
        </w:rPr>
        <w:t xml:space="preserve"> with a specific </w:t>
      </w:r>
      <w:proofErr w:type="spellStart"/>
      <w:r w:rsidRPr="00C036B6">
        <w:rPr>
          <w:i/>
          <w:iCs/>
          <w:lang w:val="en-GB"/>
        </w:rPr>
        <w:t>appurtenanceType</w:t>
      </w:r>
      <w:proofErr w:type="spellEnd"/>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proofErr w:type="spellStart"/>
      <w:r w:rsidRPr="00FA78C2">
        <w:rPr>
          <w:i/>
          <w:iCs/>
          <w:lang w:val="en-GB"/>
        </w:rPr>
        <w:t>aansluiting</w:t>
      </w:r>
      <w:proofErr w:type="spellEnd"/>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proofErr w:type="spellStart"/>
      <w:r w:rsidRPr="0004394B">
        <w:rPr>
          <w:i/>
          <w:iCs/>
          <w:lang w:val="en-GB"/>
        </w:rPr>
        <w:t>appurtenanceTypes</w:t>
      </w:r>
      <w:proofErr w:type="spellEnd"/>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proofErr w:type="spellStart"/>
      <w:r>
        <w:rPr>
          <w:lang w:val="en-GB"/>
        </w:rPr>
        <w:t>WaterAppurtenanceTypeIMKLValue</w:t>
      </w:r>
      <w:proofErr w:type="spellEnd"/>
      <w:r>
        <w:rPr>
          <w:lang w:val="en-GB"/>
        </w:rPr>
        <w:t xml:space="preserve"> – </w:t>
      </w:r>
      <w:proofErr w:type="spellStart"/>
      <w:r>
        <w:rPr>
          <w:lang w:val="en-GB"/>
        </w:rPr>
        <w:t>deliveryPoint</w:t>
      </w:r>
      <w:proofErr w:type="spellEnd"/>
    </w:p>
    <w:p w14:paraId="2D818252" w14:textId="43B8BB05" w:rsidR="0004394B" w:rsidRDefault="0004394B" w:rsidP="0004394B">
      <w:pPr>
        <w:pStyle w:val="ListParagraph"/>
        <w:numPr>
          <w:ilvl w:val="0"/>
          <w:numId w:val="31"/>
        </w:numPr>
        <w:spacing w:before="0" w:after="200" w:line="276" w:lineRule="auto"/>
        <w:rPr>
          <w:lang w:val="en-GB"/>
        </w:rPr>
      </w:pPr>
      <w:proofErr w:type="spellStart"/>
      <w:r>
        <w:rPr>
          <w:lang w:val="en-GB"/>
        </w:rPr>
        <w:t>ThermalAppurtenanceTypeIMKLValue</w:t>
      </w:r>
      <w:proofErr w:type="spellEnd"/>
      <w:r>
        <w:rPr>
          <w:lang w:val="en-GB"/>
        </w:rPr>
        <w:t xml:space="preserve"> – </w:t>
      </w:r>
      <w:proofErr w:type="spellStart"/>
      <w:r>
        <w:rPr>
          <w:lang w:val="en-GB"/>
        </w:rPr>
        <w:t>deliveryPoint</w:t>
      </w:r>
      <w:proofErr w:type="spellEnd"/>
    </w:p>
    <w:p w14:paraId="43B45815" w14:textId="40294F11" w:rsidR="0004394B" w:rsidRDefault="0004394B" w:rsidP="0004394B">
      <w:pPr>
        <w:pStyle w:val="ListParagraph"/>
        <w:numPr>
          <w:ilvl w:val="0"/>
          <w:numId w:val="31"/>
        </w:numPr>
        <w:spacing w:before="0" w:after="200" w:line="276" w:lineRule="auto"/>
        <w:rPr>
          <w:lang w:val="en-GB"/>
        </w:rPr>
      </w:pPr>
      <w:proofErr w:type="spellStart"/>
      <w:r>
        <w:rPr>
          <w:lang w:val="en-GB"/>
        </w:rPr>
        <w:t>ElectricityAppurtenanceTypeExtendedValue</w:t>
      </w:r>
      <w:proofErr w:type="spellEnd"/>
      <w:r>
        <w:rPr>
          <w:lang w:val="en-GB"/>
        </w:rPr>
        <w:t xml:space="preserve"> – </w:t>
      </w:r>
      <w:proofErr w:type="spellStart"/>
      <w:r>
        <w:rPr>
          <w:lang w:val="en-GB"/>
        </w:rPr>
        <w:t>deliveryPoint</w:t>
      </w:r>
      <w:proofErr w:type="spellEnd"/>
    </w:p>
    <w:p w14:paraId="3DC6DD09" w14:textId="5029AB8A" w:rsidR="0004394B" w:rsidRDefault="0004394B" w:rsidP="0004394B">
      <w:pPr>
        <w:pStyle w:val="ListParagraph"/>
        <w:numPr>
          <w:ilvl w:val="0"/>
          <w:numId w:val="31"/>
        </w:numPr>
        <w:spacing w:before="0" w:after="200" w:line="276" w:lineRule="auto"/>
        <w:rPr>
          <w:lang w:val="en-GB"/>
        </w:rPr>
      </w:pPr>
      <w:proofErr w:type="spellStart"/>
      <w:r>
        <w:rPr>
          <w:lang w:val="en-GB"/>
        </w:rPr>
        <w:t>OilGasChemicalsAppurtenanceTypeExtendedValue</w:t>
      </w:r>
      <w:proofErr w:type="spellEnd"/>
      <w:r>
        <w:rPr>
          <w:lang w:val="en-GB"/>
        </w:rPr>
        <w:t xml:space="preserve"> – </w:t>
      </w:r>
      <w:proofErr w:type="spellStart"/>
      <w:r>
        <w:rPr>
          <w:lang w:val="en-GB"/>
        </w:rPr>
        <w:t>deliveryPoint</w:t>
      </w:r>
      <w:proofErr w:type="spellEnd"/>
    </w:p>
    <w:p w14:paraId="47EDA3F2" w14:textId="6A42A7F7" w:rsidR="0004394B" w:rsidRDefault="0004394B" w:rsidP="0004394B">
      <w:pPr>
        <w:pStyle w:val="ListParagraph"/>
        <w:numPr>
          <w:ilvl w:val="0"/>
          <w:numId w:val="31"/>
        </w:numPr>
        <w:spacing w:before="0" w:after="200" w:line="276" w:lineRule="auto"/>
        <w:rPr>
          <w:lang w:val="en-GB"/>
        </w:rPr>
      </w:pPr>
      <w:proofErr w:type="spellStart"/>
      <w:r>
        <w:rPr>
          <w:lang w:val="en-GB"/>
        </w:rPr>
        <w:t>TelecommunicationsAppurtenanceTypeExtendedValue</w:t>
      </w:r>
      <w:proofErr w:type="spellEnd"/>
      <w:r>
        <w:rPr>
          <w:lang w:val="en-GB"/>
        </w:rPr>
        <w:t xml:space="preserv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proofErr w:type="spellStart"/>
      <w:r>
        <w:rPr>
          <w:lang w:val="en-GB"/>
        </w:rPr>
        <w:t>SewerAppurtenanceTypeIMKLValue</w:t>
      </w:r>
      <w:proofErr w:type="spellEnd"/>
      <w:r>
        <w:rPr>
          <w:lang w:val="en-GB"/>
        </w:rPr>
        <w:t xml:space="preserve"> - </w:t>
      </w:r>
      <w:proofErr w:type="spellStart"/>
      <w:r>
        <w:rPr>
          <w:lang w:val="en-GB"/>
        </w:rPr>
        <w:t>deliveryPoint</w:t>
      </w:r>
      <w:proofErr w:type="spellEnd"/>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municipalityName</w:t>
      </w:r>
      <w:proofErr w:type="spellEnd"/>
      <w:r w:rsidRPr="00FA78C2">
        <w:rPr>
          <w:b/>
          <w:bCs/>
          <w:lang w:val="en-GB"/>
        </w:rPr>
        <w:t>:</w:t>
      </w:r>
      <w:r w:rsidRPr="00FA78C2">
        <w:rPr>
          <w:lang w:val="en-GB"/>
        </w:rPr>
        <w:t xml:space="preserve"> The </w:t>
      </w:r>
      <w:proofErr w:type="spellStart"/>
      <w:r w:rsidRPr="00FA78C2">
        <w:rPr>
          <w:i/>
          <w:iCs/>
          <w:lang w:val="en-GB"/>
        </w:rPr>
        <w:t>municipalityName</w:t>
      </w:r>
      <w:proofErr w:type="spellEnd"/>
      <w:r w:rsidRPr="00FA78C2">
        <w:rPr>
          <w:lang w:val="en-GB"/>
        </w:rPr>
        <w:t xml:space="preserve"> element is mandatory and replaces the </w:t>
      </w:r>
      <w:proofErr w:type="spellStart"/>
      <w:r w:rsidRPr="00FA78C2">
        <w:rPr>
          <w:i/>
          <w:iCs/>
          <w:lang w:val="en-GB"/>
        </w:rPr>
        <w:t>gemeente</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streetName</w:t>
      </w:r>
      <w:proofErr w:type="spellEnd"/>
      <w:r w:rsidRPr="00FA78C2">
        <w:rPr>
          <w:b/>
          <w:bCs/>
          <w:lang w:val="en-GB"/>
        </w:rPr>
        <w:t>:</w:t>
      </w:r>
      <w:r w:rsidRPr="00FA78C2">
        <w:rPr>
          <w:lang w:val="en-GB"/>
        </w:rPr>
        <w:t xml:space="preserve"> The </w:t>
      </w:r>
      <w:proofErr w:type="spellStart"/>
      <w:r w:rsidRPr="00FA78C2">
        <w:rPr>
          <w:i/>
          <w:iCs/>
          <w:lang w:val="en-GB"/>
        </w:rPr>
        <w:t>streetName</w:t>
      </w:r>
      <w:proofErr w:type="spellEnd"/>
      <w:r w:rsidRPr="00FA78C2">
        <w:rPr>
          <w:lang w:val="en-GB"/>
        </w:rPr>
        <w:t xml:space="preserve"> element is mandatory and replaces the </w:t>
      </w:r>
      <w:proofErr w:type="spellStart"/>
      <w:r w:rsidRPr="00FA78C2">
        <w:rPr>
          <w:i/>
          <w:iCs/>
          <w:lang w:val="en-GB"/>
        </w:rPr>
        <w:t>straatnaam</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streetName</w:t>
      </w:r>
      <w:proofErr w:type="spellEnd"/>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houseNumber</w:t>
      </w:r>
      <w:proofErr w:type="spellEnd"/>
      <w:r w:rsidRPr="00FA78C2">
        <w:rPr>
          <w:b/>
          <w:bCs/>
          <w:lang w:val="en-GB"/>
        </w:rPr>
        <w:t>:</w:t>
      </w:r>
      <w:r w:rsidRPr="00FA78C2">
        <w:rPr>
          <w:lang w:val="en-GB"/>
        </w:rPr>
        <w:t xml:space="preserve"> The </w:t>
      </w:r>
      <w:proofErr w:type="spellStart"/>
      <w:r w:rsidRPr="00FA78C2">
        <w:rPr>
          <w:i/>
          <w:iCs/>
          <w:lang w:val="en-GB"/>
        </w:rPr>
        <w:t>houseNumber</w:t>
      </w:r>
      <w:proofErr w:type="spellEnd"/>
      <w:r w:rsidRPr="00FA78C2">
        <w:rPr>
          <w:lang w:val="en-GB"/>
        </w:rPr>
        <w:t xml:space="preserve"> element is optional and replaces the </w:t>
      </w:r>
      <w:proofErr w:type="spellStart"/>
      <w:r w:rsidRPr="00FA78C2">
        <w:rPr>
          <w:i/>
          <w:iCs/>
          <w:lang w:val="en-GB"/>
        </w:rPr>
        <w:t>huisnummer</w:t>
      </w:r>
      <w:proofErr w:type="spellEnd"/>
      <w:r w:rsidRPr="00FA78C2">
        <w:rPr>
          <w:i/>
          <w:iCs/>
          <w:lang w:val="en-GB"/>
        </w:rPr>
        <w:t xml:space="preserve"> </w:t>
      </w:r>
      <w:r w:rsidRPr="00FA78C2">
        <w:rPr>
          <w:lang w:val="en-GB"/>
        </w:rPr>
        <w:t>element of IMKL 2.3</w:t>
      </w:r>
      <w:r w:rsidRPr="00FA78C2">
        <w:rPr>
          <w:i/>
          <w:iCs/>
          <w:lang w:val="en-GB"/>
        </w:rPr>
        <w:t xml:space="preserve">. </w:t>
      </w:r>
      <w:r w:rsidRPr="00FA78C2">
        <w:rPr>
          <w:lang w:val="en-GB"/>
        </w:rPr>
        <w:t xml:space="preserve">The </w:t>
      </w:r>
      <w:proofErr w:type="spellStart"/>
      <w:r w:rsidRPr="0059490B">
        <w:rPr>
          <w:i/>
          <w:iCs/>
          <w:lang w:val="en-GB"/>
        </w:rPr>
        <w:t>houseNumber</w:t>
      </w:r>
      <w:proofErr w:type="spellEnd"/>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proofErr w:type="spellStart"/>
      <w:r w:rsidRPr="00FA78C2">
        <w:rPr>
          <w:b/>
          <w:bCs/>
          <w:lang w:val="en-GB"/>
        </w:rPr>
        <w:t>postalCode</w:t>
      </w:r>
      <w:proofErr w:type="spellEnd"/>
      <w:r w:rsidRPr="00FA78C2">
        <w:rPr>
          <w:b/>
          <w:bCs/>
          <w:lang w:val="en-GB"/>
        </w:rPr>
        <w:t>:</w:t>
      </w:r>
      <w:r w:rsidRPr="00FA78C2">
        <w:rPr>
          <w:lang w:val="en-GB"/>
        </w:rPr>
        <w:t xml:space="preserve"> The </w:t>
      </w:r>
      <w:proofErr w:type="spellStart"/>
      <w:r w:rsidRPr="00FA78C2">
        <w:rPr>
          <w:i/>
          <w:iCs/>
          <w:lang w:val="en-GB"/>
        </w:rPr>
        <w:t>postalCode</w:t>
      </w:r>
      <w:proofErr w:type="spellEnd"/>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proofErr w:type="spellStart"/>
      <w:r w:rsidR="00C44AF8" w:rsidRPr="00FA78C2">
        <w:rPr>
          <w:i/>
          <w:iCs/>
          <w:lang w:val="en-GB"/>
        </w:rPr>
        <w:t>postalCode</w:t>
      </w:r>
      <w:proofErr w:type="spellEnd"/>
      <w:r w:rsidR="00C44AF8" w:rsidRPr="00FA78C2">
        <w:rPr>
          <w:lang w:val="en-GB"/>
        </w:rPr>
        <w:t xml:space="preserve"> </w:t>
      </w:r>
      <w:r w:rsidRPr="00FA78C2">
        <w:rPr>
          <w:lang w:val="en-GB"/>
        </w:rPr>
        <w:t>is a simple string.</w:t>
      </w:r>
    </w:p>
    <w:p w14:paraId="16D7FB45" w14:textId="2352B838" w:rsidR="00EA66FA" w:rsidRDefault="00EA66FA" w:rsidP="00E809C1">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gml:featureMember</w:t>
            </w:r>
            <w:proofErr w:type="spellEnd"/>
            <w:r w:rsidRPr="00E809C1">
              <w:rPr>
                <w:rFonts w:ascii="Consolas" w:eastAsia="Times New Roman" w:hAnsi="Consolas" w:cs="Times New Roman"/>
                <w:color w:val="800000"/>
                <w:sz w:val="18"/>
                <w:szCs w:val="18"/>
              </w:rPr>
              <w:t>&gt;</w:t>
            </w:r>
          </w:p>
          <w:p w14:paraId="128FDE71"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imkl:Aansluiting</w:t>
            </w:r>
            <w:proofErr w:type="spellEnd"/>
            <w:r w:rsidRPr="00E809C1">
              <w:rPr>
                <w:rFonts w:ascii="Consolas" w:eastAsia="Times New Roman" w:hAnsi="Consolas" w:cs="Times New Roman"/>
                <w:color w:val="000000"/>
                <w:sz w:val="18"/>
                <w:szCs w:val="18"/>
              </w:rPr>
              <w:t xml:space="preserve"> </w:t>
            </w:r>
            <w:proofErr w:type="spellStart"/>
            <w:r w:rsidRPr="00E809C1">
              <w:rPr>
                <w:rFonts w:ascii="Consolas" w:eastAsia="Times New Roman" w:hAnsi="Consolas" w:cs="Times New Roman"/>
                <w:color w:val="E50000"/>
                <w:sz w:val="18"/>
                <w:szCs w:val="18"/>
              </w:rPr>
              <w:t>gml:id</w:t>
            </w:r>
            <w:proofErr w:type="spellEnd"/>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"ID_1"</w:t>
            </w:r>
            <w:r w:rsidRPr="00E809C1">
              <w:rPr>
                <w:rFonts w:ascii="Consolas" w:eastAsia="Times New Roman" w:hAnsi="Consolas" w:cs="Times New Roman"/>
                <w:color w:val="800000"/>
                <w:sz w:val="18"/>
                <w:szCs w:val="18"/>
              </w:rPr>
              <w:t>&gt;</w:t>
            </w:r>
          </w:p>
          <w:p w14:paraId="345557D0"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49169A55"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032B8B92"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AS001</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base:localId</w:t>
            </w:r>
            <w:proofErr w:type="spellEnd"/>
            <w:r w:rsidRPr="00E809C1">
              <w:rPr>
                <w:rFonts w:ascii="Consolas" w:eastAsia="Times New Roman" w:hAnsi="Consolas" w:cs="Times New Roman"/>
                <w:color w:val="800000"/>
                <w:sz w:val="18"/>
                <w:szCs w:val="18"/>
                <w:lang w:val="en-GB"/>
              </w:rPr>
              <w:t>&gt;</w:t>
            </w:r>
          </w:p>
          <w:p w14:paraId="3896079A"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roofErr w:type="spellStart"/>
            <w:r w:rsidRPr="00E809C1">
              <w:rPr>
                <w:rFonts w:ascii="Consolas" w:eastAsia="Times New Roman" w:hAnsi="Consolas" w:cs="Times New Roman"/>
                <w:color w:val="000000"/>
                <w:sz w:val="18"/>
                <w:szCs w:val="18"/>
                <w:lang w:val="en-GB"/>
              </w:rPr>
              <w:t>gascom</w:t>
            </w:r>
            <w:proofErr w:type="spellEnd"/>
            <w:r w:rsidRPr="00E809C1">
              <w:rPr>
                <w:rFonts w:ascii="Consolas" w:eastAsia="Times New Roman" w:hAnsi="Consolas" w:cs="Times New Roman"/>
                <w:color w:val="000000"/>
                <w:sz w:val="18"/>
                <w:szCs w:val="18"/>
                <w:lang w:val="en-GB"/>
              </w:rPr>
              <w:t>-be</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base:namespace</w:t>
            </w:r>
            <w:proofErr w:type="spellEnd"/>
            <w:r w:rsidRPr="00E809C1">
              <w:rPr>
                <w:rFonts w:ascii="Consolas" w:eastAsia="Times New Roman" w:hAnsi="Consolas" w:cs="Times New Roman"/>
                <w:color w:val="800000"/>
                <w:sz w:val="18"/>
                <w:szCs w:val="18"/>
                <w:lang w:val="en-GB"/>
              </w:rPr>
              <w:t>&gt;</w:t>
            </w:r>
          </w:p>
          <w:p w14:paraId="6EAE7530"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base:Identifier</w:t>
            </w:r>
            <w:proofErr w:type="spellEnd"/>
            <w:r w:rsidRPr="00E809C1">
              <w:rPr>
                <w:rFonts w:ascii="Consolas" w:eastAsia="Times New Roman" w:hAnsi="Consolas" w:cs="Times New Roman"/>
                <w:color w:val="800000"/>
                <w:sz w:val="18"/>
                <w:szCs w:val="18"/>
                <w:lang w:val="en-GB"/>
              </w:rPr>
              <w:t>&gt;</w:t>
            </w:r>
          </w:p>
          <w:p w14:paraId="35D2A5E7"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w:t>
            </w:r>
            <w:proofErr w:type="spellStart"/>
            <w:r w:rsidRPr="00E809C1">
              <w:rPr>
                <w:rFonts w:ascii="Consolas" w:eastAsia="Times New Roman" w:hAnsi="Consolas" w:cs="Times New Roman"/>
                <w:color w:val="800000"/>
                <w:sz w:val="18"/>
                <w:szCs w:val="18"/>
                <w:lang w:val="en-GB"/>
              </w:rPr>
              <w:t>imkl:imklId</w:t>
            </w:r>
            <w:proofErr w:type="spellEnd"/>
            <w:r w:rsidRPr="00E809C1">
              <w:rPr>
                <w:rFonts w:ascii="Consolas" w:eastAsia="Times New Roman" w:hAnsi="Consolas" w:cs="Times New Roman"/>
                <w:color w:val="800000"/>
                <w:sz w:val="18"/>
                <w:szCs w:val="18"/>
                <w:lang w:val="en-GB"/>
              </w:rPr>
              <w:t>&gt;</w:t>
            </w:r>
          </w:p>
          <w:p w14:paraId="6D33654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lastRenderedPageBreak/>
              <w:t xml:space="preserve">        </w:t>
            </w:r>
            <w:r w:rsidRPr="00E809C1">
              <w:rPr>
                <w:rFonts w:ascii="Consolas" w:eastAsia="Times New Roman" w:hAnsi="Consolas" w:cs="Times New Roman"/>
                <w:color w:val="800000"/>
                <w:sz w:val="18"/>
                <w:szCs w:val="18"/>
                <w:lang w:val="en-GB"/>
              </w:rPr>
              <w:t>&lt;imkl:beginLifespanVersion&gt;</w:t>
            </w:r>
            <w:r w:rsidRPr="00E809C1">
              <w:rPr>
                <w:rFonts w:ascii="Consolas" w:eastAsia="Times New Roman" w:hAnsi="Consolas" w:cs="Times New Roman"/>
                <w:color w:val="000000"/>
                <w:sz w:val="18"/>
                <w:szCs w:val="18"/>
                <w:lang w:val="en-GB"/>
              </w:rPr>
              <w:t>2001-12-17T09:30:47.0Z</w:t>
            </w:r>
            <w:r w:rsidRPr="00E809C1">
              <w:rPr>
                <w:rFonts w:ascii="Consolas" w:eastAsia="Times New Roman" w:hAnsi="Consolas" w:cs="Times New Roman"/>
                <w:color w:val="800000"/>
                <w:sz w:val="18"/>
                <w:szCs w:val="18"/>
                <w:lang w:val="en-GB"/>
              </w:rPr>
              <w:t>&lt;/imkl:beginLifespanVersion&gt;</w:t>
            </w:r>
          </w:p>
          <w:p w14:paraId="67C27218"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de-DE"/>
              </w:rPr>
              <w:t>&lt;</w:t>
            </w:r>
            <w:proofErr w:type="spellStart"/>
            <w:r w:rsidRPr="00E809C1">
              <w:rPr>
                <w:rFonts w:ascii="Consolas" w:eastAsia="Times New Roman" w:hAnsi="Consolas" w:cs="Times New Roman"/>
                <w:color w:val="800000"/>
                <w:sz w:val="18"/>
                <w:szCs w:val="18"/>
                <w:lang w:val="de-DE"/>
              </w:rPr>
              <w:t>imkl:inNetwork</w:t>
            </w:r>
            <w:proofErr w:type="spellEnd"/>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E50000"/>
                <w:sz w:val="18"/>
                <w:szCs w:val="18"/>
                <w:lang w:val="de-DE"/>
              </w:rPr>
              <w:t>xlink:href</w:t>
            </w:r>
            <w:r w:rsidRPr="00E809C1">
              <w:rPr>
                <w:rFonts w:ascii="Consolas" w:eastAsia="Times New Roman" w:hAnsi="Consolas" w:cs="Times New Roman"/>
                <w:color w:val="000000"/>
                <w:sz w:val="18"/>
                <w:szCs w:val="18"/>
                <w:lang w:val="de-DE"/>
              </w:rPr>
              <w:t>=</w:t>
            </w:r>
            <w:r w:rsidRPr="00E809C1">
              <w:rPr>
                <w:rFonts w:ascii="Consolas" w:eastAsia="Times New Roman" w:hAnsi="Consolas" w:cs="Times New Roman"/>
                <w:color w:val="0000FF"/>
                <w:sz w:val="18"/>
                <w:szCs w:val="18"/>
                <w:lang w:val="de-DE"/>
              </w:rPr>
              <w:t>"http://mir.agiv.be/data/IMKL/v2.3/UtilityNetwork/gascom-be:001"</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lang w:val="de-DE"/>
              </w:rPr>
              <w:t>/&gt;</w:t>
            </w:r>
          </w:p>
          <w:p w14:paraId="29A0003A"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imkl:opLeidingElementen</w:t>
            </w:r>
            <w:proofErr w:type="spellEnd"/>
          </w:p>
          <w:p w14:paraId="7A356E0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xlink:href</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"http://mir.agiv.be/data/IMKL/v2.3/Appurtenance/gascom-be:002"</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p w14:paraId="6ECC301B"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imkl:adres</w:t>
            </w:r>
            <w:proofErr w:type="spellEnd"/>
            <w:r w:rsidRPr="00E809C1">
              <w:rPr>
                <w:rFonts w:ascii="Consolas" w:eastAsia="Times New Roman" w:hAnsi="Consolas" w:cs="Times New Roman"/>
                <w:color w:val="800000"/>
                <w:sz w:val="18"/>
                <w:szCs w:val="18"/>
              </w:rPr>
              <w:t>&gt;</w:t>
            </w:r>
          </w:p>
          <w:p w14:paraId="2A5E62FD"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imkl:Adres</w:t>
            </w:r>
            <w:proofErr w:type="spellEnd"/>
            <w:r w:rsidRPr="00E809C1">
              <w:rPr>
                <w:rFonts w:ascii="Consolas" w:eastAsia="Times New Roman" w:hAnsi="Consolas" w:cs="Times New Roman"/>
                <w:color w:val="800000"/>
                <w:sz w:val="18"/>
                <w:szCs w:val="18"/>
              </w:rPr>
              <w:t>&gt;</w:t>
            </w:r>
          </w:p>
          <w:p w14:paraId="02083C09"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imkl:gemeente</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Gent</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imkl:gemeente</w:t>
            </w:r>
            <w:proofErr w:type="spellEnd"/>
            <w:r w:rsidRPr="00E809C1">
              <w:rPr>
                <w:rFonts w:ascii="Consolas" w:eastAsia="Times New Roman" w:hAnsi="Consolas" w:cs="Times New Roman"/>
                <w:color w:val="800000"/>
                <w:sz w:val="18"/>
                <w:szCs w:val="18"/>
              </w:rPr>
              <w:t>&gt;</w:t>
            </w:r>
          </w:p>
          <w:p w14:paraId="10F3DA9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imkl:straatnaam</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Koningin Fabiolalaan</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imkl:straatnaam</w:t>
            </w:r>
            <w:proofErr w:type="spellEnd"/>
            <w:r w:rsidRPr="00E809C1">
              <w:rPr>
                <w:rFonts w:ascii="Consolas" w:eastAsia="Times New Roman" w:hAnsi="Consolas" w:cs="Times New Roman"/>
                <w:color w:val="800000"/>
                <w:sz w:val="18"/>
                <w:szCs w:val="18"/>
              </w:rPr>
              <w:t>&gt;</w:t>
            </w:r>
          </w:p>
          <w:p w14:paraId="7616C5D3"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imkl:huisnummer</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5</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imkl:huisnummer</w:t>
            </w:r>
            <w:proofErr w:type="spellEnd"/>
            <w:r w:rsidRPr="00E809C1">
              <w:rPr>
                <w:rFonts w:ascii="Consolas" w:eastAsia="Times New Roman" w:hAnsi="Consolas" w:cs="Times New Roman"/>
                <w:color w:val="800000"/>
                <w:sz w:val="18"/>
                <w:szCs w:val="18"/>
              </w:rPr>
              <w:t>&gt;</w:t>
            </w:r>
          </w:p>
          <w:p w14:paraId="62B02C1B"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imkl:postcode</w:t>
            </w:r>
            <w:proofErr w:type="spellEnd"/>
            <w:r w:rsidRPr="00E809C1">
              <w:rPr>
                <w:rFonts w:ascii="Consolas" w:eastAsia="Times New Roman" w:hAnsi="Consolas" w:cs="Times New Roman"/>
                <w:color w:val="800000"/>
                <w:sz w:val="18"/>
                <w:szCs w:val="18"/>
              </w:rPr>
              <w:t>&gt;</w:t>
            </w:r>
            <w:r w:rsidRPr="00E809C1">
              <w:rPr>
                <w:rFonts w:ascii="Consolas" w:eastAsia="Times New Roman" w:hAnsi="Consolas" w:cs="Times New Roman"/>
                <w:color w:val="000000"/>
                <w:sz w:val="18"/>
                <w:szCs w:val="18"/>
              </w:rPr>
              <w:t>9000</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imkl:postcode</w:t>
            </w:r>
            <w:proofErr w:type="spellEnd"/>
            <w:r w:rsidRPr="00E809C1">
              <w:rPr>
                <w:rFonts w:ascii="Consolas" w:eastAsia="Times New Roman" w:hAnsi="Consolas" w:cs="Times New Roman"/>
                <w:color w:val="800000"/>
                <w:sz w:val="18"/>
                <w:szCs w:val="18"/>
              </w:rPr>
              <w:t>&gt;</w:t>
            </w:r>
          </w:p>
          <w:p w14:paraId="1B98FCC6"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imkl:Adres</w:t>
            </w:r>
            <w:proofErr w:type="spellEnd"/>
            <w:r w:rsidRPr="00E809C1">
              <w:rPr>
                <w:rFonts w:ascii="Consolas" w:eastAsia="Times New Roman" w:hAnsi="Consolas" w:cs="Times New Roman"/>
                <w:color w:val="800000"/>
                <w:sz w:val="18"/>
                <w:szCs w:val="18"/>
              </w:rPr>
              <w:t>&gt;</w:t>
            </w:r>
          </w:p>
          <w:p w14:paraId="57260029"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imkl:adres</w:t>
            </w:r>
            <w:proofErr w:type="spellEnd"/>
            <w:r w:rsidRPr="00E809C1">
              <w:rPr>
                <w:rFonts w:ascii="Consolas" w:eastAsia="Times New Roman" w:hAnsi="Consolas" w:cs="Times New Roman"/>
                <w:color w:val="800000"/>
                <w:sz w:val="18"/>
                <w:szCs w:val="18"/>
              </w:rPr>
              <w:t>&gt;</w:t>
            </w:r>
          </w:p>
          <w:p w14:paraId="67E102A1"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imkl:Aansluiting</w:t>
            </w:r>
            <w:proofErr w:type="spellEnd"/>
            <w:r w:rsidRPr="00E809C1">
              <w:rPr>
                <w:rFonts w:ascii="Consolas" w:eastAsia="Times New Roman" w:hAnsi="Consolas" w:cs="Times New Roman"/>
                <w:color w:val="800000"/>
                <w:sz w:val="18"/>
                <w:szCs w:val="18"/>
              </w:rPr>
              <w:t>&gt;</w:t>
            </w:r>
          </w:p>
          <w:p w14:paraId="36A345BD" w14:textId="0523A274" w:rsidR="00EA66FA" w:rsidRPr="00E809C1" w:rsidRDefault="00FD1AEF"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w:t>
            </w:r>
            <w:proofErr w:type="spellStart"/>
            <w:r w:rsidRPr="00E809C1">
              <w:rPr>
                <w:rFonts w:ascii="Consolas" w:eastAsia="Times New Roman" w:hAnsi="Consolas" w:cs="Times New Roman"/>
                <w:color w:val="800000"/>
                <w:sz w:val="18"/>
                <w:szCs w:val="18"/>
              </w:rPr>
              <w:t>gml:featureMember</w:t>
            </w:r>
            <w:proofErr w:type="spellEnd"/>
            <w:r w:rsidRPr="00E809C1">
              <w:rPr>
                <w:rFonts w:ascii="Consolas" w:eastAsia="Times New Roman" w:hAnsi="Consolas" w:cs="Times New Roman"/>
                <w:color w:val="800000"/>
                <w:sz w:val="18"/>
                <w:szCs w:val="18"/>
              </w:rPr>
              <w:t>&gt;</w:t>
            </w:r>
          </w:p>
        </w:tc>
      </w:tr>
    </w:tbl>
    <w:p w14:paraId="77F30896" w14:textId="77777777" w:rsidR="00EA66FA" w:rsidRPr="00E809C1" w:rsidRDefault="00EA66FA" w:rsidP="008F57E9">
      <w:pPr>
        <w:spacing w:before="0" w:after="200" w:line="276" w:lineRule="auto"/>
        <w:rPr>
          <w:u w:val="single"/>
        </w:rPr>
      </w:pPr>
    </w:p>
    <w:p w14:paraId="41C89895" w14:textId="5B563FBC" w:rsidR="008F57E9" w:rsidRPr="00E809C1" w:rsidRDefault="008F57E9" w:rsidP="00E809C1">
      <w:pPr>
        <w:spacing w:before="0" w:after="200" w:line="276" w:lineRule="auto"/>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fr</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imkl:municiaplityName</w:t>
            </w:r>
            <w:proofErr w:type="spellEnd"/>
            <w:r w:rsidRPr="008F57E9">
              <w:rPr>
                <w:rFonts w:ascii="Consolas" w:eastAsia="Times New Roman" w:hAnsi="Consolas" w:cs="Times New Roman"/>
                <w:color w:val="800000"/>
                <w:sz w:val="18"/>
                <w:szCs w:val="18"/>
                <w:lang w:val="en-GB"/>
              </w:rPr>
              <w:t>&gt;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w:t>
            </w:r>
            <w:proofErr w:type="spellStart"/>
            <w:r w:rsidRPr="008F57E9">
              <w:rPr>
                <w:rFonts w:ascii="Consolas" w:eastAsia="Times New Roman" w:hAnsi="Consolas" w:cs="Times New Roman"/>
                <w:color w:val="0000FF"/>
                <w:sz w:val="18"/>
                <w:szCs w:val="18"/>
                <w:lang w:val="en-GB"/>
              </w:rPr>
              <w:t>nl</w:t>
            </w:r>
            <w:proofErr w:type="spellEnd"/>
            <w:r w:rsidRPr="008F57E9">
              <w:rPr>
                <w:rFonts w:ascii="Consolas" w:eastAsia="Times New Roman" w:hAnsi="Consolas" w:cs="Times New Roman"/>
                <w:color w:val="0000FF"/>
                <w:sz w:val="18"/>
                <w:szCs w:val="18"/>
                <w:lang w:val="en-GB"/>
              </w:rPr>
              <w:t>"</w:t>
            </w:r>
            <w:r w:rsidRPr="008F57E9">
              <w:rPr>
                <w:rFonts w:ascii="Consolas" w:eastAsia="Times New Roman" w:hAnsi="Consolas" w:cs="Times New Roman"/>
                <w:color w:val="800000"/>
                <w:sz w:val="18"/>
                <w:szCs w:val="18"/>
                <w:lang w:val="en-GB"/>
              </w:rPr>
              <w:t>&gt;</w:t>
            </w:r>
            <w:proofErr w:type="spellStart"/>
            <w:r w:rsidRPr="008F57E9">
              <w:rPr>
                <w:rFonts w:ascii="Consolas" w:eastAsia="Times New Roman" w:hAnsi="Consolas" w:cs="Times New Roman"/>
                <w:color w:val="000000"/>
                <w:sz w:val="18"/>
                <w:szCs w:val="18"/>
                <w:lang w:val="en-GB"/>
              </w:rPr>
              <w:t>Koningin</w:t>
            </w:r>
            <w:proofErr w:type="spellEnd"/>
            <w:r w:rsidRPr="008F57E9">
              <w:rPr>
                <w:rFonts w:ascii="Consolas" w:eastAsia="Times New Roman" w:hAnsi="Consolas" w:cs="Times New Roman"/>
                <w:color w:val="000000"/>
                <w:sz w:val="18"/>
                <w:szCs w:val="18"/>
                <w:lang w:val="en-GB"/>
              </w:rPr>
              <w:t xml:space="preserve"> </w:t>
            </w:r>
            <w:proofErr w:type="spellStart"/>
            <w:r w:rsidRPr="008F57E9">
              <w:rPr>
                <w:rFonts w:ascii="Consolas" w:eastAsia="Times New Roman" w:hAnsi="Consolas" w:cs="Times New Roman"/>
                <w:color w:val="000000"/>
                <w:sz w:val="18"/>
                <w:szCs w:val="18"/>
                <w:lang w:val="en-GB"/>
              </w:rPr>
              <w:t>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proofErr w:type="spellEnd"/>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gmd:LocalisedCharacterString</w:t>
            </w:r>
            <w:proofErr w:type="spellEnd"/>
            <w:r w:rsidRPr="008F57E9">
              <w:rPr>
                <w:rFonts w:ascii="Consolas" w:eastAsia="Times New Roman" w:hAnsi="Consolas" w:cs="Times New Roman"/>
                <w:color w:val="800000"/>
                <w:sz w:val="18"/>
                <w:szCs w:val="18"/>
                <w:lang w:val="en-GB"/>
              </w:rPr>
              <w:t>&gt;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gmd:textGroup</w:t>
            </w:r>
            <w:proofErr w:type="spellEnd"/>
            <w:r w:rsidRPr="008F57E9">
              <w:rPr>
                <w:rFonts w:ascii="Consolas" w:eastAsia="Times New Roman" w:hAnsi="Consolas" w:cs="Times New Roman"/>
                <w:color w:val="800000"/>
                <w:sz w:val="18"/>
                <w:szCs w:val="18"/>
                <w:lang w:val="en-GB"/>
              </w:rPr>
              <w:t>&gt;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gmd:PT_FreeText</w:t>
            </w:r>
            <w:proofErr w:type="spellEnd"/>
            <w:r w:rsidRPr="008F57E9">
              <w:rPr>
                <w:rFonts w:ascii="Consolas" w:eastAsia="Times New Roman" w:hAnsi="Consolas" w:cs="Times New Roman"/>
                <w:color w:val="800000"/>
                <w:sz w:val="18"/>
                <w:szCs w:val="18"/>
                <w:lang w:val="en-GB"/>
              </w:rPr>
              <w: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imkl:streetName</w:t>
            </w:r>
            <w:proofErr w:type="spellEnd"/>
            <w:r w:rsidRPr="008F57E9">
              <w:rPr>
                <w:rFonts w:ascii="Consolas" w:eastAsia="Times New Roman" w:hAnsi="Consolas" w:cs="Times New Roman"/>
                <w:color w:val="800000"/>
                <w:sz w:val="18"/>
                <w:szCs w:val="18"/>
                <w:lang w:val="en-GB"/>
              </w:rPr>
              <w:t>&gt;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imkl:houseNumber</w:t>
            </w:r>
            <w:proofErr w:type="spellEnd"/>
            <w:r w:rsidRPr="008F57E9">
              <w:rPr>
                <w:rFonts w:ascii="Consolas" w:eastAsia="Times New Roman" w:hAnsi="Consolas" w:cs="Times New Roman"/>
                <w:color w:val="800000"/>
                <w:sz w:val="18"/>
                <w:szCs w:val="18"/>
                <w:lang w:val="en-GB"/>
              </w:rPr>
              <w:t>&gt;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w:t>
            </w:r>
            <w:proofErr w:type="spellStart"/>
            <w:r w:rsidRPr="008F57E9">
              <w:rPr>
                <w:rFonts w:ascii="Consolas" w:eastAsia="Times New Roman" w:hAnsi="Consolas" w:cs="Times New Roman"/>
                <w:color w:val="800000"/>
                <w:sz w:val="18"/>
                <w:szCs w:val="18"/>
                <w:lang w:val="en-GB"/>
              </w:rPr>
              <w:t>imkl:postalCode</w:t>
            </w:r>
            <w:proofErr w:type="spellEnd"/>
            <w:r w:rsidRPr="008F57E9">
              <w:rPr>
                <w:rFonts w:ascii="Consolas" w:eastAsia="Times New Roman" w:hAnsi="Consolas" w:cs="Times New Roman"/>
                <w:color w:val="800000"/>
                <w:sz w:val="18"/>
                <w:szCs w:val="18"/>
                <w:lang w:val="en-GB"/>
              </w:rPr>
              <w:t>&gt;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w:t>
            </w:r>
            <w:proofErr w:type="spellStart"/>
            <w:r w:rsidRPr="008F57E9">
              <w:rPr>
                <w:rFonts w:ascii="Consolas" w:eastAsia="Times New Roman" w:hAnsi="Consolas" w:cs="Times New Roman"/>
                <w:color w:val="800000"/>
                <w:sz w:val="18"/>
                <w:szCs w:val="18"/>
                <w:lang w:val="en-GB"/>
              </w:rPr>
              <w:t>imkl:address</w:t>
            </w:r>
            <w:proofErr w:type="spellEnd"/>
            <w:r w:rsidRPr="008F57E9">
              <w:rPr>
                <w:rFonts w:ascii="Consolas" w:eastAsia="Times New Roman" w:hAnsi="Consolas" w:cs="Times New Roman"/>
                <w:color w:val="800000"/>
                <w:sz w:val="18"/>
                <w:szCs w:val="18"/>
                <w:lang w:val="en-GB"/>
              </w:rPr>
              <w:t>&gt;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7" w:name="_Toc178341023"/>
      <w:r w:rsidRPr="00FA78C2">
        <w:rPr>
          <w:lang w:val="en-GB"/>
        </w:rPr>
        <w:lastRenderedPageBreak/>
        <w:t>UtilityNodeContainers: Tower, Pole, Manhole and Cabinet</w:t>
      </w:r>
      <w:bookmarkEnd w:id="127"/>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proofErr w:type="spellStart"/>
      <w:r w:rsidRPr="00FA78C2">
        <w:rPr>
          <w:i/>
          <w:iCs/>
          <w:lang w:val="en-GB"/>
        </w:rPr>
        <w:t>UtilityNodeContainer</w:t>
      </w:r>
      <w:proofErr w:type="spellEnd"/>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rsidP="00593347">
            <w:pPr>
              <w:rPr>
                <w:b/>
                <w:bCs/>
                <w:lang w:val="en-GB"/>
              </w:rPr>
            </w:pPr>
            <w:r w:rsidRPr="00FA78C2">
              <w:rPr>
                <w:b/>
                <w:bCs/>
                <w:lang w:val="en-GB"/>
              </w:rPr>
              <w:t>IMKL 2.3</w:t>
            </w:r>
          </w:p>
        </w:tc>
        <w:tc>
          <w:tcPr>
            <w:tcW w:w="2778" w:type="dxa"/>
          </w:tcPr>
          <w:p w14:paraId="16789EA3" w14:textId="77777777" w:rsidR="00D673B0" w:rsidRPr="00FA78C2" w:rsidRDefault="00D673B0" w:rsidP="00593347">
            <w:pPr>
              <w:rPr>
                <w:b/>
                <w:bCs/>
                <w:lang w:val="en-GB"/>
              </w:rPr>
            </w:pPr>
            <w:r w:rsidRPr="00FA78C2">
              <w:rPr>
                <w:b/>
                <w:bCs/>
                <w:lang w:val="en-GB"/>
              </w:rPr>
              <w:t>IMKL 3</w:t>
            </w:r>
          </w:p>
        </w:tc>
        <w:tc>
          <w:tcPr>
            <w:tcW w:w="2568" w:type="dxa"/>
          </w:tcPr>
          <w:p w14:paraId="2C6A9D2C" w14:textId="77777777" w:rsidR="00D673B0" w:rsidRPr="00FA78C2" w:rsidRDefault="00D673B0" w:rsidP="00593347">
            <w:pPr>
              <w:rPr>
                <w:b/>
                <w:bCs/>
                <w:lang w:val="en-GB"/>
              </w:rPr>
            </w:pPr>
            <w:r w:rsidRPr="00FA78C2">
              <w:rPr>
                <w:b/>
                <w:bCs/>
                <w:lang w:val="en-GB"/>
              </w:rPr>
              <w:t>Description</w:t>
            </w:r>
          </w:p>
        </w:tc>
      </w:tr>
      <w:tr w:rsidR="00D673B0" w:rsidRPr="00900615" w14:paraId="0C090ACE" w14:textId="77777777" w:rsidTr="00593347">
        <w:tc>
          <w:tcPr>
            <w:tcW w:w="3714" w:type="dxa"/>
          </w:tcPr>
          <w:p w14:paraId="087C120D" w14:textId="6A3B45ED" w:rsidR="00D673B0" w:rsidRPr="00FA78C2" w:rsidRDefault="00D673B0" w:rsidP="00593347">
            <w:pPr>
              <w:rPr>
                <w:lang w:val="en-GB"/>
              </w:rPr>
            </w:pPr>
            <w:r w:rsidRPr="00FA78C2">
              <w:rPr>
                <w:lang w:val="en-GB"/>
              </w:rPr>
              <w:t>/</w:t>
            </w:r>
          </w:p>
        </w:tc>
        <w:tc>
          <w:tcPr>
            <w:tcW w:w="2778" w:type="dxa"/>
          </w:tcPr>
          <w:p w14:paraId="1ACD21E4" w14:textId="09CF3B09" w:rsidR="00D673B0" w:rsidRPr="00FA78C2" w:rsidRDefault="00D673B0" w:rsidP="00593347">
            <w:pPr>
              <w:rPr>
                <w:lang w:val="en-GB"/>
              </w:rPr>
            </w:pPr>
            <w:proofErr w:type="spellStart"/>
            <w:r w:rsidRPr="00FA78C2">
              <w:rPr>
                <w:lang w:val="en-GB"/>
              </w:rPr>
              <w:t>beginLifespanVersion</w:t>
            </w:r>
            <w:proofErr w:type="spellEnd"/>
          </w:p>
        </w:tc>
        <w:tc>
          <w:tcPr>
            <w:tcW w:w="2568" w:type="dxa"/>
          </w:tcPr>
          <w:p w14:paraId="4A99DEE6" w14:textId="6118184B" w:rsidR="00D673B0" w:rsidRPr="00FA78C2" w:rsidRDefault="00D673B0" w:rsidP="00593347">
            <w:pPr>
              <w:rPr>
                <w:lang w:val="en-GB"/>
              </w:rPr>
            </w:pPr>
            <w:r w:rsidRPr="00FA78C2">
              <w:rPr>
                <w:lang w:val="en-GB"/>
              </w:rPr>
              <w:t>Added to be in line with all other elements</w:t>
            </w:r>
          </w:p>
        </w:tc>
      </w:tr>
      <w:tr w:rsidR="00D673B0" w:rsidRPr="00900615" w14:paraId="6186D11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rsidP="00593347">
            <w:pPr>
              <w:rPr>
                <w:lang w:val="en-GB"/>
              </w:rPr>
            </w:pPr>
            <w:r w:rsidRPr="00FA78C2">
              <w:rPr>
                <w:lang w:val="en-GB"/>
              </w:rPr>
              <w:t>/</w:t>
            </w:r>
          </w:p>
        </w:tc>
        <w:tc>
          <w:tcPr>
            <w:tcW w:w="2778" w:type="dxa"/>
          </w:tcPr>
          <w:p w14:paraId="58A964BD" w14:textId="1FE31D6B" w:rsidR="00D673B0" w:rsidRPr="00FA78C2" w:rsidRDefault="00D673B0" w:rsidP="00593347">
            <w:pPr>
              <w:rPr>
                <w:lang w:val="en-GB"/>
              </w:rPr>
            </w:pPr>
            <w:proofErr w:type="spellStart"/>
            <w:r w:rsidRPr="00FA78C2">
              <w:rPr>
                <w:lang w:val="en-GB"/>
              </w:rPr>
              <w:t>endLifespanVersion</w:t>
            </w:r>
            <w:proofErr w:type="spellEnd"/>
          </w:p>
        </w:tc>
        <w:tc>
          <w:tcPr>
            <w:tcW w:w="2568" w:type="dxa"/>
          </w:tcPr>
          <w:p w14:paraId="758A9BC5" w14:textId="17A79B22" w:rsidR="00D673B0" w:rsidRPr="00FA78C2" w:rsidRDefault="00D673B0" w:rsidP="00593347">
            <w:pPr>
              <w:rPr>
                <w:lang w:val="en-GB"/>
              </w:rPr>
            </w:pPr>
            <w:r w:rsidRPr="00FA78C2">
              <w:rPr>
                <w:lang w:val="en-GB"/>
              </w:rPr>
              <w:t>Added to be in line with all other elements</w:t>
            </w:r>
          </w:p>
        </w:tc>
      </w:tr>
      <w:tr w:rsidR="00D673B0" w:rsidRPr="00FA78C2" w14:paraId="2D9E0FFC" w14:textId="77777777" w:rsidTr="00593347">
        <w:tc>
          <w:tcPr>
            <w:tcW w:w="3714" w:type="dxa"/>
          </w:tcPr>
          <w:p w14:paraId="5A821D5D" w14:textId="05326647" w:rsidR="00D673B0" w:rsidRPr="00FA78C2" w:rsidRDefault="00D673B0" w:rsidP="00593347">
            <w:pPr>
              <w:rPr>
                <w:lang w:val="en-GB"/>
              </w:rPr>
            </w:pPr>
            <w:proofErr w:type="spellStart"/>
            <w:r w:rsidRPr="00FA78C2">
              <w:rPr>
                <w:lang w:val="en-GB"/>
              </w:rPr>
              <w:t>omschrijving</w:t>
            </w:r>
            <w:proofErr w:type="spellEnd"/>
          </w:p>
        </w:tc>
        <w:tc>
          <w:tcPr>
            <w:tcW w:w="2778" w:type="dxa"/>
          </w:tcPr>
          <w:p w14:paraId="4CAD5459" w14:textId="566D5355" w:rsidR="00D673B0" w:rsidRPr="00FA78C2" w:rsidRDefault="00D673B0" w:rsidP="00593347">
            <w:pPr>
              <w:rPr>
                <w:lang w:val="en-GB"/>
              </w:rPr>
            </w:pPr>
            <w:r w:rsidRPr="00FA78C2">
              <w:rPr>
                <w:lang w:val="en-GB"/>
              </w:rPr>
              <w:t>description</w:t>
            </w:r>
          </w:p>
        </w:tc>
        <w:tc>
          <w:tcPr>
            <w:tcW w:w="2568" w:type="dxa"/>
          </w:tcPr>
          <w:p w14:paraId="3089B2D3" w14:textId="03B721C2" w:rsidR="00D673B0" w:rsidRPr="00FA78C2" w:rsidRDefault="00245AF8" w:rsidP="00593347">
            <w:pPr>
              <w:rPr>
                <w:lang w:val="en-GB"/>
              </w:rPr>
            </w:pPr>
            <w:r>
              <w:rPr>
                <w:lang w:val="en-GB"/>
              </w:rPr>
              <w:t>Renamed</w:t>
            </w:r>
          </w:p>
        </w:tc>
      </w:tr>
      <w:tr w:rsidR="00D673B0" w:rsidRPr="00FA78C2" w14:paraId="0D329C0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rsidP="00593347">
            <w:pPr>
              <w:rPr>
                <w:lang w:val="en-GB"/>
              </w:rPr>
            </w:pPr>
            <w:r w:rsidRPr="00FA78C2">
              <w:rPr>
                <w:lang w:val="en-GB"/>
              </w:rPr>
              <w:t>taal</w:t>
            </w:r>
          </w:p>
        </w:tc>
        <w:tc>
          <w:tcPr>
            <w:tcW w:w="2778" w:type="dxa"/>
          </w:tcPr>
          <w:p w14:paraId="782F7300" w14:textId="00BA69E4" w:rsidR="00D673B0" w:rsidRPr="00FA78C2" w:rsidRDefault="00D673B0" w:rsidP="00593347">
            <w:pPr>
              <w:rPr>
                <w:lang w:val="en-GB"/>
              </w:rPr>
            </w:pPr>
            <w:r w:rsidRPr="00FA78C2">
              <w:rPr>
                <w:lang w:val="en-GB"/>
              </w:rPr>
              <w:t>/</w:t>
            </w:r>
          </w:p>
        </w:tc>
        <w:tc>
          <w:tcPr>
            <w:tcW w:w="2568" w:type="dxa"/>
          </w:tcPr>
          <w:p w14:paraId="4F5BBB70" w14:textId="279A582A" w:rsidR="00D673B0" w:rsidRPr="00FA78C2" w:rsidRDefault="00D673B0" w:rsidP="00593347">
            <w:pPr>
              <w:rPr>
                <w:lang w:val="en-GB"/>
              </w:rPr>
            </w:pPr>
            <w:r w:rsidRPr="00FA78C2">
              <w:rPr>
                <w:lang w:val="en-GB"/>
              </w:rPr>
              <w:t>Removed</w:t>
            </w:r>
          </w:p>
        </w:tc>
      </w:tr>
      <w:tr w:rsidR="00D673B0" w:rsidRPr="00900615" w14:paraId="249FC620" w14:textId="77777777" w:rsidTr="00593347">
        <w:tc>
          <w:tcPr>
            <w:tcW w:w="3714" w:type="dxa"/>
          </w:tcPr>
          <w:p w14:paraId="2F102954" w14:textId="57E49595" w:rsidR="00D673B0" w:rsidRPr="00FA78C2" w:rsidRDefault="00D673B0" w:rsidP="00593347">
            <w:pPr>
              <w:rPr>
                <w:lang w:val="en-GB"/>
              </w:rPr>
            </w:pPr>
            <w:proofErr w:type="spellStart"/>
            <w:r w:rsidRPr="00FA78C2">
              <w:rPr>
                <w:lang w:val="en-GB"/>
              </w:rPr>
              <w:t>liggingNauwkeurigheid</w:t>
            </w:r>
            <w:proofErr w:type="spellEnd"/>
          </w:p>
        </w:tc>
        <w:tc>
          <w:tcPr>
            <w:tcW w:w="2778" w:type="dxa"/>
          </w:tcPr>
          <w:p w14:paraId="1A0E5AFA" w14:textId="1866AEAD" w:rsidR="00D673B0" w:rsidRPr="00FA78C2" w:rsidRDefault="00D673B0" w:rsidP="00593347">
            <w:pPr>
              <w:rPr>
                <w:lang w:val="en-GB"/>
              </w:rPr>
            </w:pPr>
            <w:proofErr w:type="spellStart"/>
            <w:r w:rsidRPr="00FA78C2">
              <w:rPr>
                <w:lang w:val="en-GB"/>
              </w:rPr>
              <w:t>geometrySurvey</w:t>
            </w:r>
            <w:proofErr w:type="spellEnd"/>
          </w:p>
        </w:tc>
        <w:tc>
          <w:tcPr>
            <w:tcW w:w="2568" w:type="dxa"/>
          </w:tcPr>
          <w:p w14:paraId="33C4EC08" w14:textId="34E5F2E4"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proofErr w:type="spellStart"/>
            <w:r w:rsidR="00E9271C" w:rsidRPr="00FA78C2">
              <w:rPr>
                <w:lang w:val="en-GB"/>
              </w:rPr>
              <w:t>geometrySurvey</w:t>
            </w:r>
            <w:proofErr w:type="spellEnd"/>
            <w:r w:rsidR="008E1A2A">
              <w:rPr>
                <w:lang w:val="en-GB"/>
              </w:rPr>
              <w:fldChar w:fldCharType="end"/>
            </w:r>
            <w:r w:rsidRPr="00FA78C2">
              <w:rPr>
                <w:lang w:val="en-GB"/>
              </w:rPr>
              <w:t xml:space="preserve"> section in the Appurtenance chapter.</w:t>
            </w:r>
          </w:p>
        </w:tc>
      </w:tr>
      <w:tr w:rsidR="00D673B0" w:rsidRPr="00FA78C2" w14:paraId="6ADBAD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rsidP="00593347">
            <w:pPr>
              <w:rPr>
                <w:lang w:val="en-GB"/>
              </w:rPr>
            </w:pPr>
            <w:proofErr w:type="spellStart"/>
            <w:r w:rsidRPr="00FA78C2">
              <w:rPr>
                <w:lang w:val="en-GB"/>
              </w:rPr>
              <w:t>orientatie</w:t>
            </w:r>
            <w:proofErr w:type="spellEnd"/>
          </w:p>
        </w:tc>
        <w:tc>
          <w:tcPr>
            <w:tcW w:w="2778" w:type="dxa"/>
          </w:tcPr>
          <w:p w14:paraId="20E970AB" w14:textId="417CD38F" w:rsidR="00D673B0" w:rsidRPr="00FA78C2" w:rsidRDefault="00D673B0" w:rsidP="00593347">
            <w:pPr>
              <w:rPr>
                <w:lang w:val="en-GB"/>
              </w:rPr>
            </w:pPr>
            <w:r w:rsidRPr="00FA78C2">
              <w:rPr>
                <w:lang w:val="en-GB"/>
              </w:rPr>
              <w:t>orientation</w:t>
            </w:r>
          </w:p>
        </w:tc>
        <w:tc>
          <w:tcPr>
            <w:tcW w:w="2568" w:type="dxa"/>
          </w:tcPr>
          <w:p w14:paraId="36941AFA" w14:textId="67521860" w:rsidR="00D673B0" w:rsidRPr="00FA78C2" w:rsidRDefault="00245AF8" w:rsidP="00593347">
            <w:pPr>
              <w:rPr>
                <w:lang w:val="en-GB"/>
              </w:rPr>
            </w:pPr>
            <w:r>
              <w:rPr>
                <w:lang w:val="en-GB"/>
              </w:rPr>
              <w:t>Renamed</w:t>
            </w:r>
          </w:p>
        </w:tc>
      </w:tr>
      <w:tr w:rsidR="00D673B0" w:rsidRPr="00900615" w14:paraId="67367D6F" w14:textId="77777777" w:rsidTr="00593347">
        <w:tc>
          <w:tcPr>
            <w:tcW w:w="3714" w:type="dxa"/>
          </w:tcPr>
          <w:p w14:paraId="0A6AAE5E" w14:textId="4A5EB126" w:rsidR="00D673B0" w:rsidRPr="00FA78C2" w:rsidRDefault="00D673B0" w:rsidP="00593347">
            <w:pPr>
              <w:rPr>
                <w:lang w:val="en-GB"/>
              </w:rPr>
            </w:pPr>
            <w:proofErr w:type="spellStart"/>
            <w:r w:rsidRPr="00FA78C2">
              <w:rPr>
                <w:lang w:val="en-GB"/>
              </w:rPr>
              <w:t>isRisicovol</w:t>
            </w:r>
            <w:proofErr w:type="spellEnd"/>
          </w:p>
        </w:tc>
        <w:tc>
          <w:tcPr>
            <w:tcW w:w="2778" w:type="dxa"/>
          </w:tcPr>
          <w:p w14:paraId="39AFFCED" w14:textId="15C74D02" w:rsidR="00D673B0" w:rsidRPr="00FA78C2" w:rsidRDefault="00D51B7E" w:rsidP="00593347">
            <w:pPr>
              <w:rPr>
                <w:lang w:val="en-GB"/>
              </w:rPr>
            </w:pPr>
            <w:r>
              <w:rPr>
                <w:lang w:val="en-GB"/>
              </w:rPr>
              <w:t>/</w:t>
            </w:r>
          </w:p>
        </w:tc>
        <w:tc>
          <w:tcPr>
            <w:tcW w:w="2568" w:type="dxa"/>
          </w:tcPr>
          <w:p w14:paraId="2F86F374" w14:textId="3ED51306" w:rsidR="00D673B0" w:rsidRPr="00FA78C2" w:rsidRDefault="00D51B7E" w:rsidP="00593347">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proofErr w:type="spellStart"/>
            <w:r w:rsidR="00E9271C">
              <w:rPr>
                <w:lang w:val="en-GB"/>
              </w:rPr>
              <w:t>elevatedRisk</w:t>
            </w:r>
            <w:proofErr w:type="spellEnd"/>
            <w:r w:rsidR="000060B0">
              <w:rPr>
                <w:lang w:val="en-GB"/>
              </w:rPr>
              <w:fldChar w:fldCharType="end"/>
            </w:r>
            <w:r w:rsidR="000060B0">
              <w:rPr>
                <w:lang w:val="en-GB"/>
              </w:rPr>
              <w:t xml:space="preserve"> section in the Appurtenance chapter.</w:t>
            </w:r>
          </w:p>
        </w:tc>
      </w:tr>
      <w:tr w:rsidR="00D51B7E" w:rsidRPr="00900615" w14:paraId="301C9A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rsidP="00593347">
            <w:pPr>
              <w:rPr>
                <w:lang w:val="en-GB"/>
              </w:rPr>
            </w:pPr>
            <w:r>
              <w:rPr>
                <w:lang w:val="en-GB"/>
              </w:rPr>
              <w:t>/</w:t>
            </w:r>
          </w:p>
        </w:tc>
        <w:tc>
          <w:tcPr>
            <w:tcW w:w="2778" w:type="dxa"/>
          </w:tcPr>
          <w:p w14:paraId="30FD8DB2" w14:textId="4F2FF950" w:rsidR="00D51B7E" w:rsidRPr="00FA78C2" w:rsidRDefault="00D51B7E" w:rsidP="00593347">
            <w:pPr>
              <w:rPr>
                <w:highlight w:val="yellow"/>
                <w:lang w:val="en-GB"/>
              </w:rPr>
            </w:pPr>
            <w:proofErr w:type="spellStart"/>
            <w:r w:rsidRPr="00D51B7E">
              <w:rPr>
                <w:lang w:val="en-GB"/>
              </w:rPr>
              <w:t>elevatedRisk</w:t>
            </w:r>
            <w:proofErr w:type="spellEnd"/>
          </w:p>
        </w:tc>
        <w:tc>
          <w:tcPr>
            <w:tcW w:w="2568" w:type="dxa"/>
          </w:tcPr>
          <w:p w14:paraId="0A31B5EA" w14:textId="727C4641" w:rsidR="00D51B7E" w:rsidRPr="00FA78C2" w:rsidRDefault="00D51B7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E9271C">
              <w:rPr>
                <w:lang w:val="en-GB"/>
              </w:rPr>
              <w:t>elevatedRisk</w:t>
            </w:r>
            <w:proofErr w:type="spellEnd"/>
            <w:r>
              <w:rPr>
                <w:lang w:val="en-GB"/>
              </w:rPr>
              <w:fldChar w:fldCharType="end"/>
            </w:r>
            <w:r w:rsidR="000060B0">
              <w:rPr>
                <w:lang w:val="en-GB"/>
              </w:rPr>
              <w:t xml:space="preserve"> section in the Appurtenance chapter.</w:t>
            </w:r>
          </w:p>
        </w:tc>
      </w:tr>
      <w:tr w:rsidR="00D673B0" w:rsidRPr="00900615" w14:paraId="6586E344" w14:textId="77777777" w:rsidTr="00593347">
        <w:tc>
          <w:tcPr>
            <w:tcW w:w="3714" w:type="dxa"/>
          </w:tcPr>
          <w:p w14:paraId="09862CA7" w14:textId="7678F259" w:rsidR="00D673B0" w:rsidRPr="00FA78C2" w:rsidRDefault="00D673B0" w:rsidP="00593347">
            <w:pPr>
              <w:rPr>
                <w:lang w:val="en-GB"/>
              </w:rPr>
            </w:pPr>
            <w:proofErr w:type="spellStart"/>
            <w:r w:rsidRPr="00FA78C2">
              <w:rPr>
                <w:lang w:val="en-GB"/>
              </w:rPr>
              <w:t>isBovengrondsZichtbaar</w:t>
            </w:r>
            <w:proofErr w:type="spellEnd"/>
          </w:p>
        </w:tc>
        <w:tc>
          <w:tcPr>
            <w:tcW w:w="2778" w:type="dxa"/>
          </w:tcPr>
          <w:p w14:paraId="7B6BB1CB" w14:textId="30E5F074" w:rsidR="00D673B0" w:rsidRPr="00FA78C2" w:rsidRDefault="00D673B0" w:rsidP="00593347">
            <w:pPr>
              <w:rPr>
                <w:lang w:val="en-GB"/>
              </w:rPr>
            </w:pPr>
            <w:r w:rsidRPr="00FA78C2">
              <w:rPr>
                <w:lang w:val="en-GB"/>
              </w:rPr>
              <w:t>visibility</w:t>
            </w:r>
          </w:p>
        </w:tc>
        <w:tc>
          <w:tcPr>
            <w:tcW w:w="2568" w:type="dxa"/>
          </w:tcPr>
          <w:p w14:paraId="6D90C29D" w14:textId="0B55C203" w:rsidR="00D673B0" w:rsidRPr="00FA78C2" w:rsidRDefault="004E447C" w:rsidP="00593347">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E9271C"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900615" w14:paraId="102B2E5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rsidP="00593347">
            <w:pPr>
              <w:rPr>
                <w:lang w:val="en-GB"/>
              </w:rPr>
            </w:pPr>
            <w:proofErr w:type="spellStart"/>
            <w:r w:rsidRPr="00FA78C2">
              <w:rPr>
                <w:lang w:val="en-GB"/>
              </w:rPr>
              <w:t>kleur</w:t>
            </w:r>
            <w:proofErr w:type="spellEnd"/>
          </w:p>
        </w:tc>
        <w:tc>
          <w:tcPr>
            <w:tcW w:w="2778" w:type="dxa"/>
          </w:tcPr>
          <w:p w14:paraId="6EDE5D5E" w14:textId="43BAFFBC" w:rsidR="00D673B0" w:rsidRPr="00FA78C2" w:rsidRDefault="00D673B0" w:rsidP="00593347">
            <w:pPr>
              <w:rPr>
                <w:lang w:val="en-GB"/>
              </w:rPr>
            </w:pPr>
            <w:r w:rsidRPr="00FA78C2">
              <w:rPr>
                <w:lang w:val="en-GB"/>
              </w:rPr>
              <w:t>appearance</w:t>
            </w:r>
          </w:p>
        </w:tc>
        <w:tc>
          <w:tcPr>
            <w:tcW w:w="2568" w:type="dxa"/>
          </w:tcPr>
          <w:p w14:paraId="63B0C966" w14:textId="1BE1D357"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E9271C"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900615" w14:paraId="094C8C6C" w14:textId="77777777" w:rsidTr="00593347">
        <w:tc>
          <w:tcPr>
            <w:tcW w:w="3714" w:type="dxa"/>
          </w:tcPr>
          <w:p w14:paraId="5649D5F7" w14:textId="5627A6A5" w:rsidR="00D673B0" w:rsidRPr="00FA78C2" w:rsidRDefault="00D673B0" w:rsidP="00593347">
            <w:pPr>
              <w:rPr>
                <w:lang w:val="en-GB"/>
              </w:rPr>
            </w:pPr>
            <w:proofErr w:type="spellStart"/>
            <w:r w:rsidRPr="00FA78C2">
              <w:rPr>
                <w:lang w:val="en-GB"/>
              </w:rPr>
              <w:t>diepte</w:t>
            </w:r>
            <w:proofErr w:type="spellEnd"/>
          </w:p>
        </w:tc>
        <w:tc>
          <w:tcPr>
            <w:tcW w:w="2778" w:type="dxa"/>
          </w:tcPr>
          <w:p w14:paraId="69A248E8" w14:textId="7723C435" w:rsidR="00D673B0" w:rsidRPr="00FA78C2" w:rsidRDefault="00D673B0" w:rsidP="00593347">
            <w:pPr>
              <w:rPr>
                <w:lang w:val="en-GB"/>
              </w:rPr>
            </w:pPr>
            <w:proofErr w:type="spellStart"/>
            <w:r w:rsidRPr="00FA78C2">
              <w:rPr>
                <w:lang w:val="en-GB"/>
              </w:rPr>
              <w:t>depthDetail</w:t>
            </w:r>
            <w:proofErr w:type="spellEnd"/>
          </w:p>
        </w:tc>
        <w:tc>
          <w:tcPr>
            <w:tcW w:w="2568" w:type="dxa"/>
          </w:tcPr>
          <w:p w14:paraId="11D3E6DE" w14:textId="1ADEAD10"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proofErr w:type="spellStart"/>
            <w:r w:rsidR="00E9271C" w:rsidRPr="00FA78C2">
              <w:rPr>
                <w:lang w:val="en-GB"/>
              </w:rPr>
              <w:t>depthDetail</w:t>
            </w:r>
            <w:proofErr w:type="spellEnd"/>
            <w:r w:rsidR="008E1A2A">
              <w:rPr>
                <w:lang w:val="en-GB"/>
              </w:rPr>
              <w:fldChar w:fldCharType="end"/>
            </w:r>
            <w:r w:rsidR="008E1A2A">
              <w:rPr>
                <w:lang w:val="en-GB"/>
              </w:rPr>
              <w:t xml:space="preserve"> </w:t>
            </w:r>
            <w:r w:rsidRPr="00FA78C2">
              <w:rPr>
                <w:lang w:val="en-GB"/>
              </w:rPr>
              <w:t>section in the Appurtenance chapter.</w:t>
            </w:r>
          </w:p>
        </w:tc>
      </w:tr>
      <w:tr w:rsidR="00D673B0" w:rsidRPr="00900615" w14:paraId="3972796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rsidP="00593347">
            <w:pPr>
              <w:rPr>
                <w:lang w:val="en-GB"/>
              </w:rPr>
            </w:pPr>
            <w:proofErr w:type="spellStart"/>
            <w:r w:rsidRPr="00FA78C2">
              <w:rPr>
                <w:lang w:val="en-GB"/>
              </w:rPr>
              <w:t>heeftExtraInformatie</w:t>
            </w:r>
            <w:proofErr w:type="spellEnd"/>
          </w:p>
        </w:tc>
        <w:tc>
          <w:tcPr>
            <w:tcW w:w="2778" w:type="dxa"/>
          </w:tcPr>
          <w:p w14:paraId="1B386BE1" w14:textId="66B62956" w:rsidR="00D673B0" w:rsidRPr="00FA78C2" w:rsidRDefault="00D673B0" w:rsidP="00593347">
            <w:pPr>
              <w:rPr>
                <w:lang w:val="en-GB"/>
              </w:rPr>
            </w:pPr>
            <w:r w:rsidRPr="00FA78C2">
              <w:rPr>
                <w:lang w:val="en-GB"/>
              </w:rPr>
              <w:t>documentation or annotation</w:t>
            </w:r>
          </w:p>
        </w:tc>
        <w:tc>
          <w:tcPr>
            <w:tcW w:w="2568" w:type="dxa"/>
          </w:tcPr>
          <w:p w14:paraId="5E8F45B7" w14:textId="04A56449"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E9271C"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8" w:name="_Toc173135797"/>
      <w:bookmarkStart w:id="129" w:name="_Toc173143879"/>
      <w:bookmarkStart w:id="130" w:name="_Toc177995149"/>
      <w:bookmarkStart w:id="131" w:name="_Toc178341024"/>
      <w:bookmarkEnd w:id="128"/>
      <w:bookmarkEnd w:id="129"/>
      <w:bookmarkEnd w:id="130"/>
      <w:r w:rsidRPr="00FA78C2">
        <w:rPr>
          <w:lang w:val="en-GB"/>
        </w:rPr>
        <w:lastRenderedPageBreak/>
        <w:t>Cables: ElectricityCable and TelecommunicationsCable</w:t>
      </w:r>
      <w:bookmarkEnd w:id="131"/>
    </w:p>
    <w:p w14:paraId="086254BB" w14:textId="2EBA9CC9" w:rsidR="009B7895" w:rsidRPr="00FA78C2" w:rsidRDefault="009B7895" w:rsidP="009B7895">
      <w:pPr>
        <w:pStyle w:val="Heading2"/>
        <w:rPr>
          <w:lang w:val="en-GB"/>
        </w:rPr>
      </w:pPr>
      <w:bookmarkStart w:id="132" w:name="_Toc178341025"/>
      <w:r w:rsidRPr="00FA78C2">
        <w:rPr>
          <w:lang w:val="en-GB"/>
        </w:rPr>
        <w:t>Overview</w:t>
      </w:r>
      <w:bookmarkEnd w:id="132"/>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2352"/>
        <w:gridCol w:w="2308"/>
        <w:gridCol w:w="4400"/>
      </w:tblGrid>
      <w:tr w:rsidR="00C251BB" w:rsidRPr="00FA78C2" w14:paraId="334E4D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rsidP="00593347">
            <w:pPr>
              <w:rPr>
                <w:b/>
                <w:bCs/>
                <w:lang w:val="en-GB"/>
              </w:rPr>
            </w:pPr>
            <w:r w:rsidRPr="00FA78C2">
              <w:rPr>
                <w:b/>
                <w:bCs/>
                <w:lang w:val="en-GB"/>
              </w:rPr>
              <w:t>IMKL 2.3</w:t>
            </w:r>
          </w:p>
        </w:tc>
        <w:tc>
          <w:tcPr>
            <w:tcW w:w="2778" w:type="dxa"/>
          </w:tcPr>
          <w:p w14:paraId="41C0673C" w14:textId="77777777" w:rsidR="00C251BB" w:rsidRPr="00FA78C2" w:rsidRDefault="00C251BB" w:rsidP="00593347">
            <w:pPr>
              <w:rPr>
                <w:b/>
                <w:bCs/>
                <w:lang w:val="en-GB"/>
              </w:rPr>
            </w:pPr>
            <w:r w:rsidRPr="00FA78C2">
              <w:rPr>
                <w:b/>
                <w:bCs/>
                <w:lang w:val="en-GB"/>
              </w:rPr>
              <w:t>IMKL 3</w:t>
            </w:r>
          </w:p>
        </w:tc>
        <w:tc>
          <w:tcPr>
            <w:tcW w:w="2568" w:type="dxa"/>
          </w:tcPr>
          <w:p w14:paraId="0D4536A7" w14:textId="77777777" w:rsidR="00C251BB" w:rsidRPr="00FA78C2" w:rsidRDefault="00C251BB" w:rsidP="00593347">
            <w:pPr>
              <w:rPr>
                <w:b/>
                <w:bCs/>
                <w:lang w:val="en-GB"/>
              </w:rPr>
            </w:pPr>
            <w:r w:rsidRPr="00FA78C2">
              <w:rPr>
                <w:b/>
                <w:bCs/>
                <w:lang w:val="en-GB"/>
              </w:rPr>
              <w:t>Description</w:t>
            </w:r>
          </w:p>
        </w:tc>
      </w:tr>
      <w:tr w:rsidR="00C251BB" w:rsidRPr="00FA78C2" w14:paraId="4A386564" w14:textId="77777777" w:rsidTr="00593347">
        <w:tc>
          <w:tcPr>
            <w:tcW w:w="3714" w:type="dxa"/>
          </w:tcPr>
          <w:p w14:paraId="254907EA" w14:textId="77777777" w:rsidR="00C251BB" w:rsidRPr="00FA78C2" w:rsidRDefault="00C251BB" w:rsidP="00593347">
            <w:pPr>
              <w:rPr>
                <w:lang w:val="en-GB"/>
              </w:rPr>
            </w:pPr>
            <w:proofErr w:type="spellStart"/>
            <w:r w:rsidRPr="00FA78C2">
              <w:rPr>
                <w:lang w:val="en-GB"/>
              </w:rPr>
              <w:t>omschrijving</w:t>
            </w:r>
            <w:proofErr w:type="spellEnd"/>
          </w:p>
        </w:tc>
        <w:tc>
          <w:tcPr>
            <w:tcW w:w="2778" w:type="dxa"/>
          </w:tcPr>
          <w:p w14:paraId="7DC162A9" w14:textId="77777777" w:rsidR="00C251BB" w:rsidRPr="00FA78C2" w:rsidRDefault="00C251BB" w:rsidP="00593347">
            <w:pPr>
              <w:rPr>
                <w:lang w:val="en-GB"/>
              </w:rPr>
            </w:pPr>
            <w:r w:rsidRPr="00FA78C2">
              <w:rPr>
                <w:lang w:val="en-GB"/>
              </w:rPr>
              <w:t>description</w:t>
            </w:r>
          </w:p>
        </w:tc>
        <w:tc>
          <w:tcPr>
            <w:tcW w:w="2568" w:type="dxa"/>
          </w:tcPr>
          <w:p w14:paraId="7EF2F89C" w14:textId="23D9AE5E" w:rsidR="00C251BB" w:rsidRPr="00FA78C2" w:rsidRDefault="00245AF8" w:rsidP="00593347">
            <w:pPr>
              <w:rPr>
                <w:lang w:val="en-GB"/>
              </w:rPr>
            </w:pPr>
            <w:r>
              <w:rPr>
                <w:lang w:val="en-GB"/>
              </w:rPr>
              <w:t>Renamed</w:t>
            </w:r>
          </w:p>
        </w:tc>
      </w:tr>
      <w:tr w:rsidR="00C251BB" w:rsidRPr="00FA78C2" w14:paraId="450871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rsidP="00593347">
            <w:pPr>
              <w:rPr>
                <w:lang w:val="en-GB"/>
              </w:rPr>
            </w:pPr>
            <w:r w:rsidRPr="00FA78C2">
              <w:rPr>
                <w:lang w:val="en-GB"/>
              </w:rPr>
              <w:t>taal</w:t>
            </w:r>
          </w:p>
        </w:tc>
        <w:tc>
          <w:tcPr>
            <w:tcW w:w="2778" w:type="dxa"/>
          </w:tcPr>
          <w:p w14:paraId="5D08290C" w14:textId="77777777" w:rsidR="00C251BB" w:rsidRPr="00FA78C2" w:rsidRDefault="00C251BB" w:rsidP="00593347">
            <w:pPr>
              <w:rPr>
                <w:lang w:val="en-GB"/>
              </w:rPr>
            </w:pPr>
            <w:r w:rsidRPr="00FA78C2">
              <w:rPr>
                <w:lang w:val="en-GB"/>
              </w:rPr>
              <w:t>/</w:t>
            </w:r>
          </w:p>
        </w:tc>
        <w:tc>
          <w:tcPr>
            <w:tcW w:w="2568" w:type="dxa"/>
          </w:tcPr>
          <w:p w14:paraId="1D1B8D4D" w14:textId="77777777" w:rsidR="00C251BB" w:rsidRPr="00FA78C2" w:rsidRDefault="00C251BB" w:rsidP="00593347">
            <w:pPr>
              <w:rPr>
                <w:lang w:val="en-GB"/>
              </w:rPr>
            </w:pPr>
            <w:r w:rsidRPr="00FA78C2">
              <w:rPr>
                <w:lang w:val="en-GB"/>
              </w:rPr>
              <w:t>Removed</w:t>
            </w:r>
          </w:p>
        </w:tc>
      </w:tr>
      <w:tr w:rsidR="00C251BB" w:rsidRPr="00900615" w14:paraId="04EE989B" w14:textId="77777777" w:rsidTr="00593347">
        <w:tc>
          <w:tcPr>
            <w:tcW w:w="3714" w:type="dxa"/>
          </w:tcPr>
          <w:p w14:paraId="6FFA13DA" w14:textId="77777777" w:rsidR="00C251BB" w:rsidRPr="00FA78C2" w:rsidRDefault="00C251BB" w:rsidP="00593347">
            <w:pPr>
              <w:rPr>
                <w:lang w:val="en-GB"/>
              </w:rPr>
            </w:pPr>
            <w:proofErr w:type="spellStart"/>
            <w:r w:rsidRPr="00FA78C2">
              <w:rPr>
                <w:lang w:val="en-GB"/>
              </w:rPr>
              <w:t>liggingNauwkeurigheid</w:t>
            </w:r>
            <w:proofErr w:type="spellEnd"/>
          </w:p>
        </w:tc>
        <w:tc>
          <w:tcPr>
            <w:tcW w:w="2778" w:type="dxa"/>
          </w:tcPr>
          <w:p w14:paraId="67D89146" w14:textId="2CA1D77D" w:rsidR="00C251BB" w:rsidRPr="00FA78C2" w:rsidRDefault="00900615" w:rsidP="00593347">
            <w:pPr>
              <w:rPr>
                <w:lang w:val="en-GB"/>
              </w:rPr>
            </w:pPr>
            <w:proofErr w:type="spellStart"/>
            <w:r>
              <w:rPr>
                <w:lang w:val="en-GB"/>
              </w:rPr>
              <w:t>locationSurvey</w:t>
            </w:r>
            <w:proofErr w:type="spellEnd"/>
          </w:p>
        </w:tc>
        <w:tc>
          <w:tcPr>
            <w:tcW w:w="2568" w:type="dxa"/>
          </w:tcPr>
          <w:p w14:paraId="7A4A06AA" w14:textId="337BE241"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E9271C" w:rsidRPr="00FA78C2">
              <w:rPr>
                <w:lang w:val="en-GB"/>
              </w:rPr>
              <w:t>geometrySurvey</w:t>
            </w:r>
            <w:proofErr w:type="spellEnd"/>
            <w:r>
              <w:rPr>
                <w:lang w:val="en-GB"/>
              </w:rPr>
              <w:fldChar w:fldCharType="end"/>
            </w:r>
            <w:r w:rsidRPr="00FA78C2">
              <w:rPr>
                <w:lang w:val="en-GB"/>
              </w:rPr>
              <w:t xml:space="preserve"> section in the Appurtenance chapter</w:t>
            </w:r>
          </w:p>
        </w:tc>
      </w:tr>
      <w:tr w:rsidR="00C251BB" w:rsidRPr="00900615" w14:paraId="1661B5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rsidP="00593347">
            <w:pPr>
              <w:rPr>
                <w:lang w:val="en-GB"/>
              </w:rPr>
            </w:pPr>
            <w:proofErr w:type="spellStart"/>
            <w:r w:rsidRPr="00FA78C2">
              <w:rPr>
                <w:lang w:val="en-GB"/>
              </w:rPr>
              <w:t>isRisicovol</w:t>
            </w:r>
            <w:proofErr w:type="spellEnd"/>
          </w:p>
        </w:tc>
        <w:tc>
          <w:tcPr>
            <w:tcW w:w="2778" w:type="dxa"/>
          </w:tcPr>
          <w:p w14:paraId="5B95F57E" w14:textId="3D08C0BD" w:rsidR="00C251BB" w:rsidRPr="00FA78C2" w:rsidRDefault="007F57EE" w:rsidP="00593347">
            <w:pPr>
              <w:rPr>
                <w:lang w:val="en-GB"/>
              </w:rPr>
            </w:pPr>
            <w:r>
              <w:rPr>
                <w:lang w:val="en-GB"/>
              </w:rPr>
              <w:t>/</w:t>
            </w:r>
          </w:p>
        </w:tc>
        <w:tc>
          <w:tcPr>
            <w:tcW w:w="2568" w:type="dxa"/>
          </w:tcPr>
          <w:p w14:paraId="22F7C588" w14:textId="748F23DC" w:rsidR="00C251BB" w:rsidRPr="00FA78C2" w:rsidRDefault="007F57EE"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E9271C">
              <w:rPr>
                <w:lang w:val="en-GB"/>
              </w:rPr>
              <w:t>elevatedRisk</w:t>
            </w:r>
            <w:proofErr w:type="spellEnd"/>
            <w:r>
              <w:rPr>
                <w:lang w:val="en-GB"/>
              </w:rPr>
              <w:fldChar w:fldCharType="end"/>
            </w:r>
            <w:r>
              <w:rPr>
                <w:lang w:val="en-GB"/>
              </w:rPr>
              <w:t xml:space="preserve"> section in the Appurtenance chapter.</w:t>
            </w:r>
          </w:p>
        </w:tc>
      </w:tr>
      <w:tr w:rsidR="007F57EE" w:rsidRPr="00900615" w14:paraId="0FDB0A21" w14:textId="77777777" w:rsidTr="00593347">
        <w:tc>
          <w:tcPr>
            <w:tcW w:w="3714" w:type="dxa"/>
          </w:tcPr>
          <w:p w14:paraId="423E3E5C" w14:textId="61204CC8" w:rsidR="007F57EE" w:rsidRPr="00FA78C2" w:rsidRDefault="007F57EE" w:rsidP="00593347">
            <w:pPr>
              <w:rPr>
                <w:lang w:val="en-GB"/>
              </w:rPr>
            </w:pPr>
            <w:r>
              <w:rPr>
                <w:lang w:val="en-GB"/>
              </w:rPr>
              <w:t>/</w:t>
            </w:r>
          </w:p>
        </w:tc>
        <w:tc>
          <w:tcPr>
            <w:tcW w:w="2778" w:type="dxa"/>
          </w:tcPr>
          <w:p w14:paraId="68EB15A1" w14:textId="4857CD1E" w:rsidR="007F57EE" w:rsidRPr="00FA78C2" w:rsidRDefault="007F57EE" w:rsidP="00593347">
            <w:pPr>
              <w:rPr>
                <w:highlight w:val="yellow"/>
                <w:lang w:val="en-GB"/>
              </w:rPr>
            </w:pPr>
            <w:proofErr w:type="spellStart"/>
            <w:r w:rsidRPr="007F57EE">
              <w:rPr>
                <w:lang w:val="en-GB"/>
              </w:rPr>
              <w:t>elevatedRisk</w:t>
            </w:r>
            <w:proofErr w:type="spellEnd"/>
          </w:p>
        </w:tc>
        <w:tc>
          <w:tcPr>
            <w:tcW w:w="2568" w:type="dxa"/>
          </w:tcPr>
          <w:p w14:paraId="1DA9A2E6" w14:textId="0EDEF581" w:rsidR="007F57EE" w:rsidRPr="00FA78C2" w:rsidRDefault="007F57E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E9271C">
              <w:rPr>
                <w:lang w:val="en-GB"/>
              </w:rPr>
              <w:t>elevatedRisk</w:t>
            </w:r>
            <w:proofErr w:type="spellEnd"/>
            <w:r>
              <w:rPr>
                <w:lang w:val="en-GB"/>
              </w:rPr>
              <w:fldChar w:fldCharType="end"/>
            </w:r>
            <w:r>
              <w:rPr>
                <w:lang w:val="en-GB"/>
              </w:rPr>
              <w:t xml:space="preserve"> section in the Appurtenance chapter.</w:t>
            </w:r>
          </w:p>
        </w:tc>
      </w:tr>
      <w:tr w:rsidR="00C251BB" w:rsidRPr="00900615" w14:paraId="6277F83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rsidP="00593347">
            <w:pPr>
              <w:rPr>
                <w:lang w:val="en-GB"/>
              </w:rPr>
            </w:pPr>
            <w:proofErr w:type="spellStart"/>
            <w:r w:rsidRPr="00FA78C2">
              <w:rPr>
                <w:lang w:val="en-GB"/>
              </w:rPr>
              <w:t>isBovengrondsZichtbaar</w:t>
            </w:r>
            <w:proofErr w:type="spellEnd"/>
          </w:p>
        </w:tc>
        <w:tc>
          <w:tcPr>
            <w:tcW w:w="2778" w:type="dxa"/>
          </w:tcPr>
          <w:p w14:paraId="6A3EDACB" w14:textId="77777777" w:rsidR="00C251BB" w:rsidRPr="00FA78C2" w:rsidRDefault="00C251BB" w:rsidP="00593347">
            <w:pPr>
              <w:rPr>
                <w:lang w:val="en-GB"/>
              </w:rPr>
            </w:pPr>
            <w:r w:rsidRPr="00FA78C2">
              <w:rPr>
                <w:lang w:val="en-GB"/>
              </w:rPr>
              <w:t>visibility</w:t>
            </w:r>
          </w:p>
        </w:tc>
        <w:tc>
          <w:tcPr>
            <w:tcW w:w="2568" w:type="dxa"/>
          </w:tcPr>
          <w:p w14:paraId="085C92CA" w14:textId="79E893CA" w:rsidR="00C251BB" w:rsidRPr="00FA78C2" w:rsidRDefault="004E447C" w:rsidP="00593347">
            <w:pPr>
              <w:rPr>
                <w:lang w:val="en-GB"/>
              </w:rPr>
            </w:pPr>
            <w:r>
              <w:rPr>
                <w:lang w:val="en-GB"/>
              </w:rPr>
              <w:t xml:space="preserve">See the </w:t>
            </w:r>
            <w:r>
              <w:rPr>
                <w:rFonts w:eastAsiaTheme="majorEastAsia" w:cstheme="majorBidi"/>
                <w:bCs/>
                <w:color w:val="1E0040" w:themeColor="text1"/>
                <w:sz w:val="32"/>
                <w:szCs w:val="32"/>
                <w:lang w:val="en-GB"/>
              </w:rPr>
              <w:fldChar w:fldCharType="begin"/>
            </w:r>
            <w:r>
              <w:rPr>
                <w:lang w:val="en-GB"/>
              </w:rPr>
              <w:instrText xml:space="preserve"> REF _Ref172902267 \h </w:instrText>
            </w:r>
            <w:r>
              <w:rPr>
                <w:rFonts w:eastAsiaTheme="majorEastAsia" w:cstheme="majorBidi"/>
                <w:bCs/>
                <w:color w:val="1E0040" w:themeColor="text1"/>
                <w:sz w:val="32"/>
                <w:szCs w:val="32"/>
                <w:lang w:val="en-GB"/>
              </w:rPr>
            </w:r>
            <w:r>
              <w:rPr>
                <w:rFonts w:eastAsiaTheme="majorEastAsia" w:cstheme="majorBidi"/>
                <w:bCs/>
                <w:color w:val="1E0040" w:themeColor="text1"/>
                <w:sz w:val="32"/>
                <w:szCs w:val="32"/>
                <w:lang w:val="en-GB"/>
              </w:rPr>
              <w:fldChar w:fldCharType="separate"/>
            </w:r>
            <w:r w:rsidR="00E9271C" w:rsidRPr="00FA78C2">
              <w:rPr>
                <w:lang w:val="en-GB"/>
              </w:rPr>
              <w:t>visibility</w:t>
            </w:r>
            <w:r>
              <w:rPr>
                <w:rFonts w:eastAsiaTheme="majorEastAsia" w:cstheme="majorBidi"/>
                <w:bCs/>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900615" w14:paraId="09BDB1EA" w14:textId="77777777" w:rsidTr="00593347">
        <w:tc>
          <w:tcPr>
            <w:tcW w:w="3714" w:type="dxa"/>
          </w:tcPr>
          <w:p w14:paraId="2F7A55F6" w14:textId="77777777" w:rsidR="00C251BB" w:rsidRPr="00FA78C2" w:rsidRDefault="00C251BB" w:rsidP="00593347">
            <w:pPr>
              <w:rPr>
                <w:lang w:val="en-GB"/>
              </w:rPr>
            </w:pPr>
            <w:proofErr w:type="spellStart"/>
            <w:r w:rsidRPr="00FA78C2">
              <w:rPr>
                <w:lang w:val="en-GB"/>
              </w:rPr>
              <w:t>kleur</w:t>
            </w:r>
            <w:proofErr w:type="spellEnd"/>
          </w:p>
        </w:tc>
        <w:tc>
          <w:tcPr>
            <w:tcW w:w="2778" w:type="dxa"/>
          </w:tcPr>
          <w:p w14:paraId="03407B23" w14:textId="77777777" w:rsidR="00C251BB" w:rsidRPr="00FA78C2" w:rsidRDefault="00C251BB" w:rsidP="00593347">
            <w:pPr>
              <w:rPr>
                <w:lang w:val="en-GB"/>
              </w:rPr>
            </w:pPr>
            <w:r w:rsidRPr="00FA78C2">
              <w:rPr>
                <w:lang w:val="en-GB"/>
              </w:rPr>
              <w:t>appearance</w:t>
            </w:r>
          </w:p>
        </w:tc>
        <w:tc>
          <w:tcPr>
            <w:tcW w:w="2568" w:type="dxa"/>
          </w:tcPr>
          <w:p w14:paraId="5BC0AD1A" w14:textId="47E7CCA3"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E9271C"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rsidP="00593347">
            <w:pPr>
              <w:rPr>
                <w:lang w:val="en-GB"/>
              </w:rPr>
            </w:pPr>
            <w:proofErr w:type="spellStart"/>
            <w:r w:rsidRPr="00FA78C2">
              <w:rPr>
                <w:lang w:val="en-GB"/>
              </w:rPr>
              <w:t>materiaalType</w:t>
            </w:r>
            <w:proofErr w:type="spellEnd"/>
          </w:p>
        </w:tc>
        <w:tc>
          <w:tcPr>
            <w:tcW w:w="2778" w:type="dxa"/>
          </w:tcPr>
          <w:p w14:paraId="1CACA220" w14:textId="77777777" w:rsidR="006C305C" w:rsidRPr="00FA78C2" w:rsidRDefault="006C305C" w:rsidP="00593347">
            <w:pPr>
              <w:rPr>
                <w:lang w:val="en-GB"/>
              </w:rPr>
            </w:pPr>
            <w:proofErr w:type="spellStart"/>
            <w:r w:rsidRPr="00FA78C2">
              <w:rPr>
                <w:lang w:val="en-GB"/>
              </w:rPr>
              <w:t>materialType</w:t>
            </w:r>
            <w:proofErr w:type="spellEnd"/>
          </w:p>
        </w:tc>
        <w:tc>
          <w:tcPr>
            <w:tcW w:w="2568" w:type="dxa"/>
          </w:tcPr>
          <w:p w14:paraId="25D46AC9" w14:textId="1E42EA33" w:rsidR="006C305C" w:rsidRPr="00FA78C2" w:rsidRDefault="00245AF8" w:rsidP="00593347">
            <w:pPr>
              <w:rPr>
                <w:lang w:val="en-GB"/>
              </w:rPr>
            </w:pPr>
            <w:r>
              <w:rPr>
                <w:lang w:val="en-GB"/>
              </w:rPr>
              <w:t>Renamed</w:t>
            </w:r>
          </w:p>
        </w:tc>
      </w:tr>
      <w:tr w:rsidR="006C305C" w:rsidRPr="00FA78C2" w14:paraId="60641370" w14:textId="77777777" w:rsidTr="00593347">
        <w:tc>
          <w:tcPr>
            <w:tcW w:w="3714" w:type="dxa"/>
          </w:tcPr>
          <w:p w14:paraId="61B01A14" w14:textId="1A6B9320" w:rsidR="006C305C" w:rsidRPr="00FA78C2" w:rsidRDefault="006C305C" w:rsidP="00593347">
            <w:pPr>
              <w:rPr>
                <w:lang w:val="en-GB"/>
              </w:rPr>
            </w:pPr>
            <w:proofErr w:type="spellStart"/>
            <w:r w:rsidRPr="00FA78C2">
              <w:rPr>
                <w:lang w:val="en-GB"/>
              </w:rPr>
              <w:t>technischeSpecificaties</w:t>
            </w:r>
            <w:proofErr w:type="spellEnd"/>
          </w:p>
        </w:tc>
        <w:tc>
          <w:tcPr>
            <w:tcW w:w="2778" w:type="dxa"/>
          </w:tcPr>
          <w:p w14:paraId="3BE55A9E" w14:textId="7776815B" w:rsidR="006C305C" w:rsidRPr="00FA78C2" w:rsidRDefault="006C305C" w:rsidP="00593347">
            <w:pPr>
              <w:rPr>
                <w:lang w:val="en-GB"/>
              </w:rPr>
            </w:pPr>
            <w:proofErr w:type="spellStart"/>
            <w:r w:rsidRPr="00FA78C2">
              <w:rPr>
                <w:lang w:val="en-GB"/>
              </w:rPr>
              <w:t>technicalSpecifications</w:t>
            </w:r>
            <w:proofErr w:type="spellEnd"/>
          </w:p>
        </w:tc>
        <w:tc>
          <w:tcPr>
            <w:tcW w:w="2568" w:type="dxa"/>
          </w:tcPr>
          <w:p w14:paraId="68D221B5" w14:textId="3930C2FB" w:rsidR="006C305C" w:rsidRPr="00FA78C2" w:rsidRDefault="00245AF8" w:rsidP="00593347">
            <w:pPr>
              <w:rPr>
                <w:lang w:val="en-GB"/>
              </w:rPr>
            </w:pPr>
            <w:r>
              <w:rPr>
                <w:lang w:val="en-GB"/>
              </w:rPr>
              <w:t>Renamed</w:t>
            </w:r>
          </w:p>
        </w:tc>
      </w:tr>
      <w:tr w:rsidR="00C251BB" w:rsidRPr="00FA78C2" w14:paraId="3166E7B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rsidP="00593347">
            <w:pPr>
              <w:rPr>
                <w:lang w:val="en-GB"/>
              </w:rPr>
            </w:pPr>
            <w:proofErr w:type="spellStart"/>
            <w:r w:rsidRPr="00FA78C2">
              <w:rPr>
                <w:lang w:val="en-GB"/>
              </w:rPr>
              <w:t>dekking</w:t>
            </w:r>
            <w:proofErr w:type="spellEnd"/>
          </w:p>
        </w:tc>
        <w:tc>
          <w:tcPr>
            <w:tcW w:w="2778" w:type="dxa"/>
          </w:tcPr>
          <w:p w14:paraId="5619F218" w14:textId="419DE83C" w:rsidR="00C251BB" w:rsidRPr="00FA78C2" w:rsidRDefault="009B7895" w:rsidP="00593347">
            <w:pPr>
              <w:rPr>
                <w:lang w:val="en-GB"/>
              </w:rPr>
            </w:pPr>
            <w:proofErr w:type="spellStart"/>
            <w:r w:rsidRPr="00FA78C2">
              <w:rPr>
                <w:lang w:val="en-GB"/>
              </w:rPr>
              <w:t>coverageDetail</w:t>
            </w:r>
            <w:proofErr w:type="spellEnd"/>
          </w:p>
        </w:tc>
        <w:tc>
          <w:tcPr>
            <w:tcW w:w="2568" w:type="dxa"/>
          </w:tcPr>
          <w:p w14:paraId="3C695ECE" w14:textId="2220BA74" w:rsidR="00C251BB" w:rsidRPr="00FA78C2" w:rsidRDefault="00C4386E" w:rsidP="00593347">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proofErr w:type="spellStart"/>
            <w:r w:rsidR="00E9271C" w:rsidRPr="00FA78C2">
              <w:rPr>
                <w:lang w:val="en-GB"/>
              </w:rPr>
              <w:t>coverageDetail</w:t>
            </w:r>
            <w:proofErr w:type="spellEnd"/>
            <w:r>
              <w:rPr>
                <w:lang w:val="en-GB"/>
              </w:rPr>
              <w:fldChar w:fldCharType="end"/>
            </w:r>
            <w:r>
              <w:rPr>
                <w:lang w:val="en-GB"/>
              </w:rPr>
              <w:t xml:space="preserve"> section</w:t>
            </w:r>
          </w:p>
        </w:tc>
      </w:tr>
      <w:tr w:rsidR="00C251BB" w:rsidRPr="00900615" w14:paraId="5F0D8095" w14:textId="77777777" w:rsidTr="00593347">
        <w:tc>
          <w:tcPr>
            <w:tcW w:w="3714" w:type="dxa"/>
          </w:tcPr>
          <w:p w14:paraId="53D534DF" w14:textId="77777777" w:rsidR="00C251BB" w:rsidRPr="00FA78C2" w:rsidRDefault="00C251BB" w:rsidP="00593347">
            <w:pPr>
              <w:rPr>
                <w:lang w:val="en-GB"/>
              </w:rPr>
            </w:pPr>
            <w:proofErr w:type="spellStart"/>
            <w:r w:rsidRPr="00FA78C2">
              <w:rPr>
                <w:lang w:val="en-GB"/>
              </w:rPr>
              <w:t>heeftExtraInformatie</w:t>
            </w:r>
            <w:proofErr w:type="spellEnd"/>
          </w:p>
        </w:tc>
        <w:tc>
          <w:tcPr>
            <w:tcW w:w="2778" w:type="dxa"/>
          </w:tcPr>
          <w:p w14:paraId="355A287A" w14:textId="77777777" w:rsidR="00C251BB" w:rsidRPr="00FA78C2" w:rsidRDefault="00C251BB" w:rsidP="00593347">
            <w:pPr>
              <w:rPr>
                <w:lang w:val="en-GB"/>
              </w:rPr>
            </w:pPr>
            <w:r w:rsidRPr="00FA78C2">
              <w:rPr>
                <w:lang w:val="en-GB"/>
              </w:rPr>
              <w:t>documentation or annotation</w:t>
            </w:r>
          </w:p>
        </w:tc>
        <w:tc>
          <w:tcPr>
            <w:tcW w:w="2568" w:type="dxa"/>
          </w:tcPr>
          <w:p w14:paraId="5ECFA583" w14:textId="52DDE8C8"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E9271C"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rsidP="00593347">
            <w:pPr>
              <w:rPr>
                <w:lang w:val="en-GB"/>
              </w:rPr>
            </w:pPr>
            <w:r>
              <w:rPr>
                <w:lang w:val="en-GB"/>
              </w:rPr>
              <w:t>/</w:t>
            </w:r>
          </w:p>
        </w:tc>
        <w:tc>
          <w:tcPr>
            <w:tcW w:w="2778" w:type="dxa"/>
          </w:tcPr>
          <w:p w14:paraId="55F2B281" w14:textId="02FE3931" w:rsidR="00DD05B0" w:rsidRPr="00FA78C2" w:rsidRDefault="00DD05B0" w:rsidP="00593347">
            <w:pPr>
              <w:rPr>
                <w:lang w:val="en-GB"/>
              </w:rPr>
            </w:pPr>
            <w:proofErr w:type="spellStart"/>
            <w:r>
              <w:rPr>
                <w:lang w:val="en-GB"/>
              </w:rPr>
              <w:t>constructionTechnique</w:t>
            </w:r>
            <w:proofErr w:type="spellEnd"/>
          </w:p>
        </w:tc>
        <w:tc>
          <w:tcPr>
            <w:tcW w:w="2568" w:type="dxa"/>
          </w:tcPr>
          <w:p w14:paraId="5AB6F506" w14:textId="79BD53AC" w:rsidR="00DD05B0" w:rsidRPr="00FA78C2" w:rsidRDefault="00B3140D" w:rsidP="00593347">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E9271C">
              <w:rPr>
                <w:lang w:val="en-GB"/>
              </w:rPr>
              <w:t>constructionTechnique</w:t>
            </w:r>
            <w:proofErr w:type="spellEnd"/>
            <w:r>
              <w:rPr>
                <w:lang w:val="en-GB"/>
              </w:rPr>
              <w:fldChar w:fldCharType="end"/>
            </w:r>
            <w:r>
              <w:rPr>
                <w:lang w:val="en-GB"/>
              </w:rPr>
              <w:t xml:space="preserve"> section</w:t>
            </w:r>
          </w:p>
        </w:tc>
      </w:tr>
      <w:tr w:rsidR="009B7895" w:rsidRPr="00900615" w14:paraId="316ADE75" w14:textId="77777777" w:rsidTr="00593347">
        <w:tc>
          <w:tcPr>
            <w:tcW w:w="3714" w:type="dxa"/>
          </w:tcPr>
          <w:p w14:paraId="2E3035DC" w14:textId="6BE4F229" w:rsidR="009B7895" w:rsidRPr="00FA78C2" w:rsidRDefault="009B7895" w:rsidP="00593347">
            <w:pPr>
              <w:rPr>
                <w:lang w:val="en-GB"/>
              </w:rPr>
            </w:pPr>
            <w:r w:rsidRPr="00FA78C2">
              <w:rPr>
                <w:lang w:val="en-GB"/>
              </w:rPr>
              <w:t>/</w:t>
            </w:r>
          </w:p>
        </w:tc>
        <w:tc>
          <w:tcPr>
            <w:tcW w:w="2778" w:type="dxa"/>
          </w:tcPr>
          <w:p w14:paraId="0A8F014E" w14:textId="16D02E77" w:rsidR="009B7895" w:rsidRPr="00FA78C2" w:rsidRDefault="004F003C" w:rsidP="00593347">
            <w:pPr>
              <w:rPr>
                <w:lang w:val="en-GB"/>
              </w:rPr>
            </w:pPr>
            <w:proofErr w:type="spellStart"/>
            <w:r>
              <w:rPr>
                <w:lang w:val="en-GB"/>
              </w:rPr>
              <w:t>cable</w:t>
            </w:r>
            <w:r w:rsidR="009B7895" w:rsidRPr="00FA78C2">
              <w:rPr>
                <w:lang w:val="en-GB"/>
              </w:rPr>
              <w:t>DiameterAccuracy</w:t>
            </w:r>
            <w:proofErr w:type="spellEnd"/>
          </w:p>
        </w:tc>
        <w:tc>
          <w:tcPr>
            <w:tcW w:w="2568" w:type="dxa"/>
          </w:tcPr>
          <w:p w14:paraId="5A36426B" w14:textId="77777777" w:rsidR="009B7895" w:rsidRDefault="009B7895" w:rsidP="00593347">
            <w:pPr>
              <w:rPr>
                <w:lang w:val="en-GB"/>
              </w:rPr>
            </w:pPr>
            <w:r w:rsidRPr="00FA78C2">
              <w:rPr>
                <w:lang w:val="en-GB"/>
              </w:rPr>
              <w:t>Added</w:t>
            </w:r>
          </w:p>
          <w:p w14:paraId="2B31D2A5" w14:textId="5342EFAC" w:rsidR="00E76036" w:rsidRPr="00FA78C2" w:rsidRDefault="00E76036" w:rsidP="00593347">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proofErr w:type="spellStart"/>
            <w:ins w:id="133" w:author="Gabriels Niels" w:date="2024-10-02T10:59:00Z" w16du:dateUtc="2024-10-02T08:59:00Z">
              <w:r w:rsidR="00E9271C">
                <w:rPr>
                  <w:lang w:val="en-GB"/>
                </w:rPr>
                <w:t>cable</w:t>
              </w:r>
              <w:r w:rsidR="00E9271C" w:rsidRPr="00FA78C2">
                <w:rPr>
                  <w:lang w:val="en-GB"/>
                </w:rPr>
                <w:t>DiameterAccuracy</w:t>
              </w:r>
            </w:ins>
            <w:proofErr w:type="spellEnd"/>
            <w:del w:id="134" w:author="Gabriels Niels" w:date="2024-10-02T10:59:00Z" w16du:dateUtc="2024-10-02T08:59:00Z">
              <w:r w:rsidR="004728E4" w:rsidDel="00E9271C">
                <w:rPr>
                  <w:lang w:val="en-GB"/>
                </w:rPr>
                <w:delText>cable</w:delText>
              </w:r>
              <w:r w:rsidR="004728E4" w:rsidRPr="00FA78C2" w:rsidDel="00E9271C">
                <w:rPr>
                  <w:lang w:val="en-GB"/>
                </w:rPr>
                <w:delText>DiameterAccuracy</w:delText>
              </w:r>
            </w:del>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35" w:name="_Ref172279071"/>
      <w:bookmarkStart w:id="136" w:name="_Ref172279326"/>
      <w:bookmarkStart w:id="137" w:name="_Toc178341026"/>
      <w:proofErr w:type="spellStart"/>
      <w:r w:rsidRPr="00FA78C2">
        <w:rPr>
          <w:lang w:val="en-GB"/>
        </w:rPr>
        <w:lastRenderedPageBreak/>
        <w:t>c</w:t>
      </w:r>
      <w:r w:rsidR="00A2673F" w:rsidRPr="00FA78C2">
        <w:rPr>
          <w:lang w:val="en-GB"/>
        </w:rPr>
        <w:t>overageDetail</w:t>
      </w:r>
      <w:bookmarkEnd w:id="135"/>
      <w:bookmarkEnd w:id="136"/>
      <w:bookmarkEnd w:id="137"/>
      <w:proofErr w:type="spellEnd"/>
    </w:p>
    <w:p w14:paraId="654BFEA1" w14:textId="5CBAB25B" w:rsidR="00E83BE1" w:rsidRPr="00FA78C2" w:rsidRDefault="00E83BE1" w:rsidP="00E83BE1">
      <w:pPr>
        <w:rPr>
          <w:lang w:val="en-GB"/>
        </w:rPr>
      </w:pPr>
      <w:r w:rsidRPr="00FA78C2">
        <w:rPr>
          <w:lang w:val="en-GB"/>
        </w:rPr>
        <w:t xml:space="preserve">The </w:t>
      </w:r>
      <w:proofErr w:type="spellStart"/>
      <w:r w:rsidRPr="00FA78C2">
        <w:rPr>
          <w:i/>
          <w:iCs/>
          <w:lang w:val="en-GB"/>
        </w:rPr>
        <w:t>coverageDetail</w:t>
      </w:r>
      <w:proofErr w:type="spellEnd"/>
      <w:r w:rsidRPr="00FA78C2">
        <w:rPr>
          <w:lang w:val="en-GB"/>
        </w:rPr>
        <w:t xml:space="preserve"> element replaces the </w:t>
      </w:r>
      <w:proofErr w:type="spellStart"/>
      <w:r w:rsidRPr="00FA78C2">
        <w:rPr>
          <w:i/>
          <w:iCs/>
          <w:lang w:val="en-GB"/>
        </w:rPr>
        <w:t>dekking</w:t>
      </w:r>
      <w:proofErr w:type="spellEnd"/>
      <w:r w:rsidRPr="00FA78C2">
        <w:rPr>
          <w:lang w:val="en-GB"/>
        </w:rPr>
        <w:t xml:space="preserve"> element from IMKL 2.3. Instead of referencing a </w:t>
      </w:r>
      <w:proofErr w:type="spellStart"/>
      <w:r w:rsidRPr="00FA78C2">
        <w:rPr>
          <w:i/>
          <w:iCs/>
          <w:lang w:val="en-GB"/>
        </w:rPr>
        <w:t>RelatieveDiepte</w:t>
      </w:r>
      <w:proofErr w:type="spellEnd"/>
      <w:r w:rsidRPr="00FA78C2">
        <w:rPr>
          <w:lang w:val="en-GB"/>
        </w:rPr>
        <w:t xml:space="preserve"> or </w:t>
      </w:r>
      <w:proofErr w:type="spellStart"/>
      <w:r w:rsidRPr="00FA78C2">
        <w:rPr>
          <w:i/>
          <w:iCs/>
          <w:lang w:val="en-GB"/>
        </w:rPr>
        <w:t>TAWDiepte</w:t>
      </w:r>
      <w:proofErr w:type="spellEnd"/>
      <w:r w:rsidRPr="00FA78C2">
        <w:rPr>
          <w:lang w:val="en-GB"/>
        </w:rPr>
        <w:t xml:space="preserve"> </w:t>
      </w:r>
      <w:r w:rsidR="00E706A8">
        <w:rPr>
          <w:lang w:val="en-GB"/>
        </w:rPr>
        <w:t>entity</w:t>
      </w:r>
      <w:r w:rsidRPr="00FA78C2">
        <w:rPr>
          <w:lang w:val="en-GB"/>
        </w:rPr>
        <w:t xml:space="preserve">, the </w:t>
      </w:r>
      <w:proofErr w:type="spellStart"/>
      <w:r w:rsidRPr="00FA78C2">
        <w:rPr>
          <w:i/>
          <w:iCs/>
          <w:lang w:val="en-GB"/>
        </w:rPr>
        <w:t>coverageDetail</w:t>
      </w:r>
      <w:proofErr w:type="spellEnd"/>
      <w:r w:rsidRPr="00FA78C2">
        <w:rPr>
          <w:lang w:val="en-GB"/>
        </w:rPr>
        <w:t xml:space="preserve"> element should reference a </w:t>
      </w:r>
      <w:proofErr w:type="spellStart"/>
      <w:r w:rsidR="0027646D" w:rsidRPr="00723423">
        <w:rPr>
          <w:i/>
          <w:iCs/>
          <w:lang w:val="en-GB"/>
        </w:rPr>
        <w:t>CoverageDetail</w:t>
      </w:r>
      <w:proofErr w:type="spellEnd"/>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1132CFDE"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proofErr w:type="spellStart"/>
      <w:r w:rsidR="00E9271C" w:rsidRPr="00FA78C2">
        <w:rPr>
          <w:lang w:val="en-GB"/>
        </w:rPr>
        <w:t>DepthDetail</w:t>
      </w:r>
      <w:proofErr w:type="spellEnd"/>
      <w:r w:rsidR="00E9271C" w:rsidRPr="00FA78C2">
        <w:rPr>
          <w:lang w:val="en-GB"/>
        </w:rPr>
        <w:t xml:space="preserve"> and </w:t>
      </w:r>
      <w:proofErr w:type="spellStart"/>
      <w:r w:rsidR="00E9271C" w:rsidRPr="00FA78C2">
        <w:rPr>
          <w:lang w:val="en-GB"/>
        </w:rPr>
        <w:t>CoverageDetail</w:t>
      </w:r>
      <w:proofErr w:type="spellEnd"/>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E809C1" w:rsidRDefault="00A241E7" w:rsidP="00E809C1">
      <w:pPr>
        <w:jc w:val="center"/>
        <w:rPr>
          <w:u w:val="single"/>
          <w:lang w:val="en-GB"/>
        </w:rPr>
      </w:pPr>
      <w:r w:rsidRPr="00E809C1">
        <w:rPr>
          <w:u w:val="single"/>
          <w:lang w:val="en-GB"/>
        </w:rPr>
        <w:t>Example</w:t>
      </w:r>
      <w:r w:rsidR="00744938"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A241E7" w:rsidRPr="00900615" w14:paraId="278D8F1F" w14:textId="77777777" w:rsidTr="00A241E7">
        <w:tc>
          <w:tcPr>
            <w:tcW w:w="9060" w:type="dxa"/>
          </w:tcPr>
          <w:p w14:paraId="52948A61" w14:textId="59770CD0"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imkl:coverageDetail</w:t>
            </w:r>
            <w:proofErr w:type="spellEnd"/>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r w:rsidR="00CE0994" w:rsidRPr="00CE0994">
              <w:rPr>
                <w:rFonts w:ascii="Consolas" w:eastAsia="Times New Roman" w:hAnsi="Consolas" w:cs="Times New Roman"/>
                <w:color w:val="0000FF"/>
                <w:sz w:val="18"/>
                <w:szCs w:val="18"/>
                <w:lang w:val="en-GB"/>
              </w:rPr>
              <w:t>https://vocab.belgif.be/ns/imkl/3.0/</w:t>
            </w:r>
            <w:r w:rsidRPr="00A241E7">
              <w:rPr>
                <w:rFonts w:ascii="Consolas" w:eastAsia="Times New Roman" w:hAnsi="Consolas" w:cs="Times New Roman"/>
                <w:color w:val="0000FF"/>
                <w:sz w:val="18"/>
                <w:szCs w:val="18"/>
                <w:lang w:val="en-GB"/>
              </w:rPr>
              <w:t>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47337C60" w:rsidR="00310CDF" w:rsidRPr="00FA78C2" w:rsidRDefault="00EE39FB" w:rsidP="00310CDF">
      <w:pPr>
        <w:pStyle w:val="Heading2"/>
        <w:rPr>
          <w:lang w:val="en-GB"/>
        </w:rPr>
      </w:pPr>
      <w:bookmarkStart w:id="138" w:name="_Ref172279086"/>
      <w:bookmarkStart w:id="139" w:name="_Ref172279344"/>
      <w:bookmarkStart w:id="140" w:name="_Toc178341027"/>
      <w:proofErr w:type="spellStart"/>
      <w:r>
        <w:rPr>
          <w:lang w:val="en-GB"/>
        </w:rPr>
        <w:t>cable</w:t>
      </w:r>
      <w:r w:rsidR="00310CDF" w:rsidRPr="00FA78C2">
        <w:rPr>
          <w:lang w:val="en-GB"/>
        </w:rPr>
        <w:t>DiameterAccuracy</w:t>
      </w:r>
      <w:bookmarkEnd w:id="138"/>
      <w:bookmarkEnd w:id="139"/>
      <w:bookmarkEnd w:id="140"/>
      <w:proofErr w:type="spellEnd"/>
    </w:p>
    <w:p w14:paraId="67D14F2D" w14:textId="7738AB9F" w:rsidR="00A241E7" w:rsidRPr="00C10EA7" w:rsidRDefault="00A241E7" w:rsidP="00A241E7">
      <w:pPr>
        <w:rPr>
          <w:lang w:val="en-GB"/>
        </w:rPr>
      </w:pPr>
      <w:r w:rsidRPr="00FA78C2">
        <w:rPr>
          <w:lang w:val="en-GB"/>
        </w:rPr>
        <w:t xml:space="preserve">The </w:t>
      </w:r>
      <w:proofErr w:type="spellStart"/>
      <w:r w:rsidRPr="005D5624">
        <w:rPr>
          <w:i/>
          <w:iCs/>
          <w:lang w:val="en-GB"/>
        </w:rPr>
        <w:t>pipeDiameterAccuracy</w:t>
      </w:r>
      <w:proofErr w:type="spellEnd"/>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proofErr w:type="spellStart"/>
      <w:r w:rsidRPr="005D5624">
        <w:rPr>
          <w:i/>
          <w:iCs/>
          <w:lang w:val="en-GB"/>
        </w:rPr>
        <w:t>pipeDiameter</w:t>
      </w:r>
      <w:proofErr w:type="spellEnd"/>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proofErr w:type="spellStart"/>
      <w:r w:rsidRPr="005D5624">
        <w:rPr>
          <w:i/>
          <w:iCs/>
          <w:lang w:val="en-GB"/>
        </w:rPr>
        <w:t>MeasureType</w:t>
      </w:r>
      <w:proofErr w:type="spellEnd"/>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proofErr w:type="spellStart"/>
      <w:r w:rsidR="00C10EA7">
        <w:rPr>
          <w:i/>
          <w:iCs/>
          <w:lang w:val="en-GB"/>
        </w:rPr>
        <w:t>pipeDiameterAccuracy</w:t>
      </w:r>
      <w:proofErr w:type="spellEnd"/>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E809C1" w:rsidRDefault="00A241E7" w:rsidP="00E809C1">
      <w:pPr>
        <w:jc w:val="center"/>
        <w:rPr>
          <w:sz w:val="16"/>
          <w:szCs w:val="16"/>
          <w:u w:val="single"/>
          <w:lang w:val="en-GB"/>
        </w:rPr>
      </w:pPr>
      <w:r w:rsidRPr="00E809C1">
        <w:rPr>
          <w:u w:val="single"/>
          <w:lang w:val="en-GB"/>
        </w:rPr>
        <w:t>Example</w:t>
      </w:r>
      <w:r w:rsidR="00744938"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A241E7" w:rsidRPr="00900615"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000000"/>
                <w:sz w:val="18"/>
                <w:szCs w:val="18"/>
                <w:lang w:val="en-GB"/>
              </w:rPr>
              <w:t xml:space="preserve"> </w:t>
            </w:r>
            <w:proofErr w:type="spellStart"/>
            <w:r w:rsidRPr="00A241E7">
              <w:rPr>
                <w:rFonts w:ascii="Consolas" w:eastAsia="Times New Roman" w:hAnsi="Consolas" w:cs="Times New Roman"/>
                <w:color w:val="E50000"/>
                <w:sz w:val="18"/>
                <w:szCs w:val="18"/>
                <w:lang w:val="en-GB"/>
              </w:rPr>
              <w:t>uom</w:t>
            </w:r>
            <w:proofErr w:type="spellEnd"/>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proofErr w:type="spellStart"/>
            <w:r w:rsidRPr="00A241E7">
              <w:rPr>
                <w:rFonts w:ascii="Consolas" w:eastAsia="Times New Roman" w:hAnsi="Consolas" w:cs="Times New Roman"/>
                <w:color w:val="0000FF"/>
                <w:sz w:val="18"/>
                <w:szCs w:val="18"/>
                <w:lang w:val="en-GB"/>
              </w:rPr>
              <w:t>urn:ogc:def:uom:cm</w:t>
            </w:r>
            <w:proofErr w:type="spellEnd"/>
            <w:r w:rsidRPr="00A241E7">
              <w:rPr>
                <w:rFonts w:ascii="Consolas" w:eastAsia="Times New Roman" w:hAnsi="Consolas" w:cs="Times New Roman"/>
                <w:color w:val="0000FF"/>
                <w:sz w:val="18"/>
                <w:szCs w:val="18"/>
                <w:lang w:val="en-GB"/>
              </w:rPr>
              <w:t>"</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w:t>
            </w:r>
            <w:proofErr w:type="spellStart"/>
            <w:r w:rsidRPr="00A241E7">
              <w:rPr>
                <w:rFonts w:ascii="Consolas" w:eastAsia="Times New Roman" w:hAnsi="Consolas" w:cs="Times New Roman"/>
                <w:color w:val="800000"/>
                <w:sz w:val="18"/>
                <w:szCs w:val="18"/>
                <w:lang w:val="en-GB"/>
              </w:rPr>
              <w:t>imkl:pipeDiameterAccuracy</w:t>
            </w:r>
            <w:proofErr w:type="spellEnd"/>
            <w:r w:rsidRPr="00A241E7">
              <w:rPr>
                <w:rFonts w:ascii="Consolas" w:eastAsia="Times New Roman" w:hAnsi="Consolas" w:cs="Times New Roman"/>
                <w:color w:val="800000"/>
                <w:sz w:val="18"/>
                <w:szCs w:val="18"/>
                <w:lang w:val="en-GB"/>
              </w:rPr>
              <w:t>&gt;</w:t>
            </w:r>
          </w:p>
        </w:tc>
      </w:tr>
    </w:tbl>
    <w:p w14:paraId="3F3EDDC7" w14:textId="77777777" w:rsidR="006952FD" w:rsidRPr="006952FD" w:rsidRDefault="006952FD" w:rsidP="00A2673F">
      <w:pPr>
        <w:pStyle w:val="Heading2"/>
        <w:rPr>
          <w:sz w:val="36"/>
          <w:szCs w:val="52"/>
          <w:lang w:val="en-GB"/>
        </w:rPr>
      </w:pPr>
      <w:bookmarkStart w:id="141" w:name="_Ref172291127"/>
      <w:bookmarkStart w:id="142" w:name="_Toc178341028"/>
      <w:proofErr w:type="spellStart"/>
      <w:r>
        <w:rPr>
          <w:lang w:val="en-GB"/>
        </w:rPr>
        <w:t>constructionTechnique</w:t>
      </w:r>
      <w:bookmarkEnd w:id="141"/>
      <w:bookmarkEnd w:id="142"/>
      <w:proofErr w:type="spellEnd"/>
    </w:p>
    <w:p w14:paraId="75759A6A" w14:textId="77777777" w:rsidR="00E614C7" w:rsidRDefault="002B67C2" w:rsidP="006952FD">
      <w:pPr>
        <w:rPr>
          <w:lang w:val="en-GB"/>
        </w:rPr>
      </w:pPr>
      <w:r>
        <w:rPr>
          <w:lang w:val="en-GB"/>
        </w:rPr>
        <w:t xml:space="preserve">The </w:t>
      </w:r>
      <w:proofErr w:type="spellStart"/>
      <w:r>
        <w:rPr>
          <w:i/>
          <w:iCs/>
          <w:lang w:val="en-GB"/>
        </w:rPr>
        <w:t>constructionTechnique</w:t>
      </w:r>
      <w:proofErr w:type="spellEnd"/>
      <w:r>
        <w:rPr>
          <w:i/>
          <w:iCs/>
          <w:lang w:val="en-GB"/>
        </w:rPr>
        <w:t xml:space="preserv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proofErr w:type="spellStart"/>
      <w:r w:rsidRPr="000159EC">
        <w:rPr>
          <w:i/>
          <w:iCs/>
          <w:lang w:val="en-GB"/>
        </w:rPr>
        <w:t>nilReason</w:t>
      </w:r>
      <w:proofErr w:type="spellEnd"/>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t xml:space="preserve">The </w:t>
      </w:r>
      <w:proofErr w:type="spellStart"/>
      <w:r w:rsidRPr="00E614C7">
        <w:rPr>
          <w:i/>
          <w:iCs/>
          <w:lang w:val="en-GB"/>
        </w:rPr>
        <w:t>constructionTechnique</w:t>
      </w:r>
      <w:proofErr w:type="spellEnd"/>
      <w:r>
        <w:rPr>
          <w:lang w:val="en-GB"/>
        </w:rPr>
        <w:t xml:space="preserve"> should be a valid value from the </w:t>
      </w:r>
      <w:proofErr w:type="spellStart"/>
      <w:r w:rsidRPr="00E614C7">
        <w:rPr>
          <w:i/>
          <w:iCs/>
          <w:lang w:val="en-GB"/>
        </w:rPr>
        <w:t>ConstructionTechniqueCodelist</w:t>
      </w:r>
      <w:proofErr w:type="spellEnd"/>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proofErr w:type="spellStart"/>
      <w:r w:rsidRPr="0059672B">
        <w:rPr>
          <w:lang w:val="en-GB"/>
        </w:rPr>
        <w:t>openTrench</w:t>
      </w:r>
      <w:proofErr w:type="spellEnd"/>
    </w:p>
    <w:p w14:paraId="496596CD" w14:textId="77777777" w:rsidR="0059672B" w:rsidRPr="0059672B" w:rsidRDefault="00E614C7" w:rsidP="0059672B">
      <w:pPr>
        <w:pStyle w:val="ListParagraph"/>
        <w:numPr>
          <w:ilvl w:val="0"/>
          <w:numId w:val="17"/>
        </w:numPr>
        <w:rPr>
          <w:lang w:val="en-GB"/>
        </w:rPr>
      </w:pPr>
      <w:proofErr w:type="spellStart"/>
      <w:r w:rsidRPr="0059672B">
        <w:rPr>
          <w:lang w:val="en-GB"/>
        </w:rPr>
        <w:t>directionalDrilling</w:t>
      </w:r>
      <w:proofErr w:type="spellEnd"/>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43" w:name="_Toc178341029"/>
      <w:r w:rsidRPr="00FA78C2">
        <w:rPr>
          <w:lang w:val="en-GB"/>
        </w:rPr>
        <w:lastRenderedPageBreak/>
        <w:t>Pipes</w:t>
      </w:r>
      <w:r w:rsidR="00591B18" w:rsidRPr="00FA78C2">
        <w:rPr>
          <w:lang w:val="en-GB"/>
        </w:rPr>
        <w:t xml:space="preserve"> and Ducts</w:t>
      </w:r>
      <w:bookmarkEnd w:id="143"/>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2378"/>
        <w:gridCol w:w="2242"/>
        <w:gridCol w:w="4440"/>
      </w:tblGrid>
      <w:tr w:rsidR="000B34AB" w:rsidRPr="00FA78C2" w14:paraId="7B8C43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rsidP="00593347">
            <w:pPr>
              <w:rPr>
                <w:b/>
                <w:bCs/>
                <w:lang w:val="en-GB"/>
              </w:rPr>
            </w:pPr>
            <w:r w:rsidRPr="00FA78C2">
              <w:rPr>
                <w:b/>
                <w:bCs/>
                <w:lang w:val="en-GB"/>
              </w:rPr>
              <w:t>IMKL 2.3</w:t>
            </w:r>
          </w:p>
        </w:tc>
        <w:tc>
          <w:tcPr>
            <w:tcW w:w="2778" w:type="dxa"/>
          </w:tcPr>
          <w:p w14:paraId="278A48BF" w14:textId="77777777" w:rsidR="000B34AB" w:rsidRPr="00FA78C2" w:rsidRDefault="000B34AB" w:rsidP="00593347">
            <w:pPr>
              <w:rPr>
                <w:b/>
                <w:bCs/>
                <w:lang w:val="en-GB"/>
              </w:rPr>
            </w:pPr>
            <w:r w:rsidRPr="00FA78C2">
              <w:rPr>
                <w:b/>
                <w:bCs/>
                <w:lang w:val="en-GB"/>
              </w:rPr>
              <w:t>IMKL 3</w:t>
            </w:r>
          </w:p>
        </w:tc>
        <w:tc>
          <w:tcPr>
            <w:tcW w:w="2568" w:type="dxa"/>
          </w:tcPr>
          <w:p w14:paraId="7F159F46" w14:textId="77777777" w:rsidR="000B34AB" w:rsidRPr="00FA78C2" w:rsidRDefault="000B34AB" w:rsidP="00593347">
            <w:pPr>
              <w:rPr>
                <w:b/>
                <w:bCs/>
                <w:lang w:val="en-GB"/>
              </w:rPr>
            </w:pPr>
            <w:r w:rsidRPr="00FA78C2">
              <w:rPr>
                <w:b/>
                <w:bCs/>
                <w:lang w:val="en-GB"/>
              </w:rPr>
              <w:t>Description</w:t>
            </w:r>
          </w:p>
        </w:tc>
      </w:tr>
      <w:tr w:rsidR="000B34AB" w:rsidRPr="00FA78C2" w14:paraId="4A186E2C" w14:textId="77777777" w:rsidTr="00593347">
        <w:tc>
          <w:tcPr>
            <w:tcW w:w="3714" w:type="dxa"/>
          </w:tcPr>
          <w:p w14:paraId="4EF73441" w14:textId="77777777" w:rsidR="000B34AB" w:rsidRPr="00FA78C2" w:rsidRDefault="000B34AB" w:rsidP="00593347">
            <w:pPr>
              <w:rPr>
                <w:lang w:val="en-GB"/>
              </w:rPr>
            </w:pPr>
            <w:proofErr w:type="spellStart"/>
            <w:r w:rsidRPr="00FA78C2">
              <w:rPr>
                <w:lang w:val="en-GB"/>
              </w:rPr>
              <w:t>omschrijving</w:t>
            </w:r>
            <w:proofErr w:type="spellEnd"/>
          </w:p>
        </w:tc>
        <w:tc>
          <w:tcPr>
            <w:tcW w:w="2778" w:type="dxa"/>
          </w:tcPr>
          <w:p w14:paraId="7C9C8C88" w14:textId="77777777" w:rsidR="000B34AB" w:rsidRPr="00FA78C2" w:rsidRDefault="000B34AB" w:rsidP="00593347">
            <w:pPr>
              <w:rPr>
                <w:lang w:val="en-GB"/>
              </w:rPr>
            </w:pPr>
            <w:r w:rsidRPr="00FA78C2">
              <w:rPr>
                <w:lang w:val="en-GB"/>
              </w:rPr>
              <w:t>description</w:t>
            </w:r>
          </w:p>
        </w:tc>
        <w:tc>
          <w:tcPr>
            <w:tcW w:w="2568" w:type="dxa"/>
          </w:tcPr>
          <w:p w14:paraId="1CC84554" w14:textId="1BF462DC" w:rsidR="000B34AB" w:rsidRPr="00FA78C2" w:rsidRDefault="00245AF8" w:rsidP="00593347">
            <w:pPr>
              <w:rPr>
                <w:lang w:val="en-GB"/>
              </w:rPr>
            </w:pPr>
            <w:r>
              <w:rPr>
                <w:lang w:val="en-GB"/>
              </w:rPr>
              <w:t>Renamed</w:t>
            </w:r>
          </w:p>
        </w:tc>
      </w:tr>
      <w:tr w:rsidR="000B34AB" w:rsidRPr="00FA78C2" w14:paraId="3A6A28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rsidP="00593347">
            <w:pPr>
              <w:rPr>
                <w:lang w:val="en-GB"/>
              </w:rPr>
            </w:pPr>
            <w:r w:rsidRPr="00FA78C2">
              <w:rPr>
                <w:lang w:val="en-GB"/>
              </w:rPr>
              <w:t>taal</w:t>
            </w:r>
          </w:p>
        </w:tc>
        <w:tc>
          <w:tcPr>
            <w:tcW w:w="2778" w:type="dxa"/>
          </w:tcPr>
          <w:p w14:paraId="1E0D6851" w14:textId="77777777" w:rsidR="000B34AB" w:rsidRPr="00FA78C2" w:rsidRDefault="000B34AB" w:rsidP="00593347">
            <w:pPr>
              <w:rPr>
                <w:lang w:val="en-GB"/>
              </w:rPr>
            </w:pPr>
            <w:r w:rsidRPr="00FA78C2">
              <w:rPr>
                <w:lang w:val="en-GB"/>
              </w:rPr>
              <w:t>/</w:t>
            </w:r>
          </w:p>
        </w:tc>
        <w:tc>
          <w:tcPr>
            <w:tcW w:w="2568" w:type="dxa"/>
          </w:tcPr>
          <w:p w14:paraId="0367A679" w14:textId="77777777" w:rsidR="000B34AB" w:rsidRPr="00FA78C2" w:rsidRDefault="000B34AB" w:rsidP="00593347">
            <w:pPr>
              <w:rPr>
                <w:lang w:val="en-GB"/>
              </w:rPr>
            </w:pPr>
            <w:r w:rsidRPr="00FA78C2">
              <w:rPr>
                <w:lang w:val="en-GB"/>
              </w:rPr>
              <w:t>Removed</w:t>
            </w:r>
          </w:p>
        </w:tc>
      </w:tr>
      <w:tr w:rsidR="000B34AB" w:rsidRPr="00900615" w14:paraId="55561A69" w14:textId="77777777" w:rsidTr="00593347">
        <w:tc>
          <w:tcPr>
            <w:tcW w:w="3714" w:type="dxa"/>
          </w:tcPr>
          <w:p w14:paraId="15A1A234" w14:textId="77777777" w:rsidR="000B34AB" w:rsidRPr="00FA78C2" w:rsidRDefault="000B34AB" w:rsidP="00593347">
            <w:pPr>
              <w:rPr>
                <w:lang w:val="en-GB"/>
              </w:rPr>
            </w:pPr>
            <w:proofErr w:type="spellStart"/>
            <w:r w:rsidRPr="00FA78C2">
              <w:rPr>
                <w:lang w:val="en-GB"/>
              </w:rPr>
              <w:t>liggingNauwkeurigheid</w:t>
            </w:r>
            <w:proofErr w:type="spellEnd"/>
          </w:p>
        </w:tc>
        <w:tc>
          <w:tcPr>
            <w:tcW w:w="2778" w:type="dxa"/>
          </w:tcPr>
          <w:p w14:paraId="74D87297" w14:textId="74151B4E" w:rsidR="000B34AB" w:rsidRPr="00FA78C2" w:rsidRDefault="00900615" w:rsidP="00593347">
            <w:pPr>
              <w:rPr>
                <w:lang w:val="en-GB"/>
              </w:rPr>
            </w:pPr>
            <w:proofErr w:type="spellStart"/>
            <w:r>
              <w:rPr>
                <w:lang w:val="en-GB"/>
              </w:rPr>
              <w:t>locationSurvey</w:t>
            </w:r>
            <w:proofErr w:type="spellEnd"/>
          </w:p>
        </w:tc>
        <w:tc>
          <w:tcPr>
            <w:tcW w:w="2568" w:type="dxa"/>
          </w:tcPr>
          <w:p w14:paraId="2EB0F28F" w14:textId="794F58DD"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proofErr w:type="spellStart"/>
            <w:r w:rsidR="00E9271C" w:rsidRPr="00FA78C2">
              <w:rPr>
                <w:lang w:val="en-GB"/>
              </w:rPr>
              <w:t>geometrySurvey</w:t>
            </w:r>
            <w:proofErr w:type="spellEnd"/>
            <w:r>
              <w:rPr>
                <w:lang w:val="en-GB"/>
              </w:rPr>
              <w:fldChar w:fldCharType="end"/>
            </w:r>
            <w:r w:rsidRPr="00FA78C2">
              <w:rPr>
                <w:lang w:val="en-GB"/>
              </w:rPr>
              <w:t xml:space="preserve"> section in the Appurtenance chapter.</w:t>
            </w:r>
          </w:p>
        </w:tc>
      </w:tr>
      <w:tr w:rsidR="000B34AB" w:rsidRPr="00900615" w14:paraId="73F4BF7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rsidP="00593347">
            <w:pPr>
              <w:rPr>
                <w:lang w:val="en-GB"/>
              </w:rPr>
            </w:pPr>
            <w:proofErr w:type="spellStart"/>
            <w:r w:rsidRPr="00FA78C2">
              <w:rPr>
                <w:lang w:val="en-GB"/>
              </w:rPr>
              <w:t>isRisicovol</w:t>
            </w:r>
            <w:proofErr w:type="spellEnd"/>
          </w:p>
        </w:tc>
        <w:tc>
          <w:tcPr>
            <w:tcW w:w="2778" w:type="dxa"/>
          </w:tcPr>
          <w:p w14:paraId="2B28B897" w14:textId="68CD59B1" w:rsidR="000B34AB" w:rsidRPr="00FA78C2" w:rsidRDefault="00901C80" w:rsidP="00593347">
            <w:pPr>
              <w:rPr>
                <w:lang w:val="en-GB"/>
              </w:rPr>
            </w:pPr>
            <w:r>
              <w:rPr>
                <w:lang w:val="en-GB"/>
              </w:rPr>
              <w:t>/</w:t>
            </w:r>
          </w:p>
        </w:tc>
        <w:tc>
          <w:tcPr>
            <w:tcW w:w="2568" w:type="dxa"/>
          </w:tcPr>
          <w:p w14:paraId="543E4548" w14:textId="3B61A355" w:rsidR="000B34AB" w:rsidRPr="00FA78C2" w:rsidRDefault="00901C80"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E9271C">
              <w:rPr>
                <w:lang w:val="en-GB"/>
              </w:rPr>
              <w:t>elevatedRisk</w:t>
            </w:r>
            <w:proofErr w:type="spellEnd"/>
            <w:r>
              <w:rPr>
                <w:lang w:val="en-GB"/>
              </w:rPr>
              <w:fldChar w:fldCharType="end"/>
            </w:r>
            <w:r>
              <w:rPr>
                <w:lang w:val="en-GB"/>
              </w:rPr>
              <w:t xml:space="preserve"> section in the Appurtenance chapter.</w:t>
            </w:r>
          </w:p>
        </w:tc>
      </w:tr>
      <w:tr w:rsidR="00901C80" w:rsidRPr="00900615" w14:paraId="0A0AFBE7" w14:textId="77777777" w:rsidTr="00593347">
        <w:tc>
          <w:tcPr>
            <w:tcW w:w="3714" w:type="dxa"/>
          </w:tcPr>
          <w:p w14:paraId="76F4A1FB" w14:textId="28F6DA75" w:rsidR="00901C80" w:rsidRPr="00FA78C2" w:rsidRDefault="00901C80" w:rsidP="00593347">
            <w:pPr>
              <w:rPr>
                <w:lang w:val="en-GB"/>
              </w:rPr>
            </w:pPr>
            <w:r>
              <w:rPr>
                <w:lang w:val="en-GB"/>
              </w:rPr>
              <w:t>/</w:t>
            </w:r>
          </w:p>
        </w:tc>
        <w:tc>
          <w:tcPr>
            <w:tcW w:w="2778" w:type="dxa"/>
          </w:tcPr>
          <w:p w14:paraId="21F7239B" w14:textId="16F9FDAF" w:rsidR="00901C80" w:rsidRPr="00FA78C2" w:rsidRDefault="00901C80" w:rsidP="00593347">
            <w:pPr>
              <w:rPr>
                <w:highlight w:val="yellow"/>
                <w:lang w:val="en-GB"/>
              </w:rPr>
            </w:pPr>
            <w:proofErr w:type="spellStart"/>
            <w:r w:rsidRPr="00901C80">
              <w:rPr>
                <w:lang w:val="en-GB"/>
              </w:rPr>
              <w:t>elevatedRisk</w:t>
            </w:r>
            <w:proofErr w:type="spellEnd"/>
          </w:p>
        </w:tc>
        <w:tc>
          <w:tcPr>
            <w:tcW w:w="2568" w:type="dxa"/>
          </w:tcPr>
          <w:p w14:paraId="211DA9E2" w14:textId="3378560F" w:rsidR="00901C80" w:rsidRPr="00FA78C2" w:rsidRDefault="00901C80"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proofErr w:type="spellStart"/>
            <w:r w:rsidR="00E9271C">
              <w:rPr>
                <w:lang w:val="en-GB"/>
              </w:rPr>
              <w:t>elevatedRisk</w:t>
            </w:r>
            <w:proofErr w:type="spellEnd"/>
            <w:r>
              <w:rPr>
                <w:lang w:val="en-GB"/>
              </w:rPr>
              <w:fldChar w:fldCharType="end"/>
            </w:r>
            <w:r>
              <w:rPr>
                <w:lang w:val="en-GB"/>
              </w:rPr>
              <w:t xml:space="preserve"> section in the Appurtenance chapter.</w:t>
            </w:r>
          </w:p>
        </w:tc>
      </w:tr>
      <w:tr w:rsidR="000B34AB" w:rsidRPr="00900615" w14:paraId="43D147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rsidP="00593347">
            <w:pPr>
              <w:rPr>
                <w:lang w:val="en-GB"/>
              </w:rPr>
            </w:pPr>
            <w:proofErr w:type="spellStart"/>
            <w:r w:rsidRPr="00FA78C2">
              <w:rPr>
                <w:lang w:val="en-GB"/>
              </w:rPr>
              <w:t>isBovengrondsZichtbaar</w:t>
            </w:r>
            <w:proofErr w:type="spellEnd"/>
          </w:p>
        </w:tc>
        <w:tc>
          <w:tcPr>
            <w:tcW w:w="2778" w:type="dxa"/>
          </w:tcPr>
          <w:p w14:paraId="5E59D4EE" w14:textId="77777777" w:rsidR="000B34AB" w:rsidRPr="00FA78C2" w:rsidRDefault="000B34AB" w:rsidP="00593347">
            <w:pPr>
              <w:rPr>
                <w:lang w:val="en-GB"/>
              </w:rPr>
            </w:pPr>
            <w:r w:rsidRPr="00FA78C2">
              <w:rPr>
                <w:lang w:val="en-GB"/>
              </w:rPr>
              <w:t>visibility</w:t>
            </w:r>
          </w:p>
        </w:tc>
        <w:tc>
          <w:tcPr>
            <w:tcW w:w="2568" w:type="dxa"/>
          </w:tcPr>
          <w:p w14:paraId="374A98B6" w14:textId="086C0F59" w:rsidR="000B34AB" w:rsidRPr="00FA78C2" w:rsidRDefault="004E447C" w:rsidP="00593347">
            <w:pPr>
              <w:rPr>
                <w:lang w:val="en-GB"/>
              </w:rPr>
            </w:pPr>
            <w:r>
              <w:rPr>
                <w:lang w:val="en-GB"/>
              </w:rPr>
              <w:t xml:space="preserve">See the </w:t>
            </w:r>
            <w:r>
              <w:rPr>
                <w:rFonts w:eastAsiaTheme="majorEastAsia" w:cstheme="majorBidi"/>
                <w:bCs/>
                <w:color w:val="1E0040" w:themeColor="text1"/>
                <w:sz w:val="32"/>
                <w:szCs w:val="32"/>
                <w:lang w:val="en-GB"/>
              </w:rPr>
              <w:fldChar w:fldCharType="begin"/>
            </w:r>
            <w:r>
              <w:rPr>
                <w:lang w:val="en-GB"/>
              </w:rPr>
              <w:instrText xml:space="preserve"> REF _Ref172902267 \h </w:instrText>
            </w:r>
            <w:r>
              <w:rPr>
                <w:rFonts w:eastAsiaTheme="majorEastAsia" w:cstheme="majorBidi"/>
                <w:bCs/>
                <w:color w:val="1E0040" w:themeColor="text1"/>
                <w:sz w:val="32"/>
                <w:szCs w:val="32"/>
                <w:lang w:val="en-GB"/>
              </w:rPr>
            </w:r>
            <w:r>
              <w:rPr>
                <w:rFonts w:eastAsiaTheme="majorEastAsia" w:cstheme="majorBidi"/>
                <w:bCs/>
                <w:color w:val="1E0040" w:themeColor="text1"/>
                <w:sz w:val="32"/>
                <w:szCs w:val="32"/>
                <w:lang w:val="en-GB"/>
              </w:rPr>
              <w:fldChar w:fldCharType="separate"/>
            </w:r>
            <w:r w:rsidR="00E9271C" w:rsidRPr="00FA78C2">
              <w:rPr>
                <w:lang w:val="en-GB"/>
              </w:rPr>
              <w:t>visibility</w:t>
            </w:r>
            <w:r>
              <w:rPr>
                <w:rFonts w:eastAsiaTheme="majorEastAsia" w:cstheme="majorBidi"/>
                <w:bCs/>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900615" w14:paraId="6A45ECF3" w14:textId="77777777" w:rsidTr="00593347">
        <w:tc>
          <w:tcPr>
            <w:tcW w:w="3714" w:type="dxa"/>
          </w:tcPr>
          <w:p w14:paraId="4EAA0063" w14:textId="77777777" w:rsidR="000B34AB" w:rsidRPr="00FA78C2" w:rsidRDefault="000B34AB" w:rsidP="00593347">
            <w:pPr>
              <w:rPr>
                <w:lang w:val="en-GB"/>
              </w:rPr>
            </w:pPr>
            <w:proofErr w:type="spellStart"/>
            <w:r w:rsidRPr="00FA78C2">
              <w:rPr>
                <w:lang w:val="en-GB"/>
              </w:rPr>
              <w:t>kleur</w:t>
            </w:r>
            <w:proofErr w:type="spellEnd"/>
          </w:p>
        </w:tc>
        <w:tc>
          <w:tcPr>
            <w:tcW w:w="2778" w:type="dxa"/>
          </w:tcPr>
          <w:p w14:paraId="6ADDA982" w14:textId="77777777" w:rsidR="000B34AB" w:rsidRPr="00FA78C2" w:rsidRDefault="000B34AB" w:rsidP="00593347">
            <w:pPr>
              <w:rPr>
                <w:lang w:val="en-GB"/>
              </w:rPr>
            </w:pPr>
            <w:r w:rsidRPr="00FA78C2">
              <w:rPr>
                <w:lang w:val="en-GB"/>
              </w:rPr>
              <w:t>appearance</w:t>
            </w:r>
          </w:p>
        </w:tc>
        <w:tc>
          <w:tcPr>
            <w:tcW w:w="2568" w:type="dxa"/>
          </w:tcPr>
          <w:p w14:paraId="54BCCE5F" w14:textId="5B72F57C"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E9271C"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rsidP="00593347">
            <w:pPr>
              <w:rPr>
                <w:lang w:val="en-GB"/>
              </w:rPr>
            </w:pPr>
            <w:proofErr w:type="spellStart"/>
            <w:r w:rsidRPr="00FA78C2">
              <w:rPr>
                <w:lang w:val="en-GB"/>
              </w:rPr>
              <w:t>materiaalType</w:t>
            </w:r>
            <w:proofErr w:type="spellEnd"/>
          </w:p>
        </w:tc>
        <w:tc>
          <w:tcPr>
            <w:tcW w:w="2778" w:type="dxa"/>
          </w:tcPr>
          <w:p w14:paraId="7192E0A9" w14:textId="77777777" w:rsidR="000B34AB" w:rsidRPr="00FA78C2" w:rsidRDefault="000B34AB" w:rsidP="00593347">
            <w:pPr>
              <w:rPr>
                <w:lang w:val="en-GB"/>
              </w:rPr>
            </w:pPr>
            <w:proofErr w:type="spellStart"/>
            <w:r w:rsidRPr="00FA78C2">
              <w:rPr>
                <w:lang w:val="en-GB"/>
              </w:rPr>
              <w:t>materialType</w:t>
            </w:r>
            <w:proofErr w:type="spellEnd"/>
          </w:p>
        </w:tc>
        <w:tc>
          <w:tcPr>
            <w:tcW w:w="2568" w:type="dxa"/>
          </w:tcPr>
          <w:p w14:paraId="2AC1AAFB" w14:textId="3ECBF1AD" w:rsidR="000B34AB" w:rsidRPr="00FA78C2" w:rsidRDefault="00245AF8" w:rsidP="00593347">
            <w:pPr>
              <w:rPr>
                <w:lang w:val="en-GB"/>
              </w:rPr>
            </w:pPr>
            <w:r>
              <w:rPr>
                <w:lang w:val="en-GB"/>
              </w:rPr>
              <w:t>Renamed</w:t>
            </w:r>
          </w:p>
        </w:tc>
      </w:tr>
      <w:tr w:rsidR="000B34AB" w:rsidRPr="00FA78C2" w14:paraId="17A18769" w14:textId="77777777" w:rsidTr="00593347">
        <w:tc>
          <w:tcPr>
            <w:tcW w:w="3714" w:type="dxa"/>
          </w:tcPr>
          <w:p w14:paraId="5C07F393" w14:textId="77777777" w:rsidR="000B34AB" w:rsidRPr="00FA78C2" w:rsidRDefault="000B34AB" w:rsidP="00593347">
            <w:pPr>
              <w:rPr>
                <w:lang w:val="en-GB"/>
              </w:rPr>
            </w:pPr>
            <w:proofErr w:type="spellStart"/>
            <w:r w:rsidRPr="00FA78C2">
              <w:rPr>
                <w:lang w:val="en-GB"/>
              </w:rPr>
              <w:t>technischeSpecificaties</w:t>
            </w:r>
            <w:proofErr w:type="spellEnd"/>
          </w:p>
        </w:tc>
        <w:tc>
          <w:tcPr>
            <w:tcW w:w="2778" w:type="dxa"/>
          </w:tcPr>
          <w:p w14:paraId="38183E45" w14:textId="77777777" w:rsidR="000B34AB" w:rsidRPr="00FA78C2" w:rsidRDefault="000B34AB" w:rsidP="00593347">
            <w:pPr>
              <w:rPr>
                <w:lang w:val="en-GB"/>
              </w:rPr>
            </w:pPr>
            <w:proofErr w:type="spellStart"/>
            <w:r w:rsidRPr="00FA78C2">
              <w:rPr>
                <w:lang w:val="en-GB"/>
              </w:rPr>
              <w:t>technicalSpecifications</w:t>
            </w:r>
            <w:proofErr w:type="spellEnd"/>
          </w:p>
        </w:tc>
        <w:tc>
          <w:tcPr>
            <w:tcW w:w="2568" w:type="dxa"/>
          </w:tcPr>
          <w:p w14:paraId="1519BE2D" w14:textId="6746DD43" w:rsidR="000B34AB" w:rsidRPr="00FA78C2" w:rsidRDefault="00245AF8" w:rsidP="00593347">
            <w:pPr>
              <w:rPr>
                <w:lang w:val="en-GB"/>
              </w:rPr>
            </w:pPr>
            <w:r>
              <w:rPr>
                <w:lang w:val="en-GB"/>
              </w:rPr>
              <w:t>Renamed</w:t>
            </w:r>
          </w:p>
        </w:tc>
      </w:tr>
      <w:tr w:rsidR="000B34AB" w:rsidRPr="00900615" w14:paraId="70EC03B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rsidP="00593347">
            <w:pPr>
              <w:rPr>
                <w:lang w:val="en-GB"/>
              </w:rPr>
            </w:pPr>
            <w:proofErr w:type="spellStart"/>
            <w:r w:rsidRPr="00FA78C2">
              <w:rPr>
                <w:lang w:val="en-GB"/>
              </w:rPr>
              <w:t>dekking</w:t>
            </w:r>
            <w:proofErr w:type="spellEnd"/>
          </w:p>
        </w:tc>
        <w:tc>
          <w:tcPr>
            <w:tcW w:w="2778" w:type="dxa"/>
          </w:tcPr>
          <w:p w14:paraId="37B571CD" w14:textId="77777777" w:rsidR="000B34AB" w:rsidRPr="00FA78C2" w:rsidRDefault="000B34AB" w:rsidP="00593347">
            <w:pPr>
              <w:rPr>
                <w:lang w:val="en-GB"/>
              </w:rPr>
            </w:pPr>
            <w:proofErr w:type="spellStart"/>
            <w:r w:rsidRPr="00FA78C2">
              <w:rPr>
                <w:lang w:val="en-GB"/>
              </w:rPr>
              <w:t>coverageDetail</w:t>
            </w:r>
            <w:proofErr w:type="spellEnd"/>
          </w:p>
        </w:tc>
        <w:tc>
          <w:tcPr>
            <w:tcW w:w="2568" w:type="dxa"/>
          </w:tcPr>
          <w:p w14:paraId="46DB94E6" w14:textId="279ABC9F" w:rsidR="000B34AB" w:rsidRPr="00FA78C2" w:rsidRDefault="001050EA" w:rsidP="00593347">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proofErr w:type="spellStart"/>
            <w:r w:rsidR="00E9271C" w:rsidRPr="00FA78C2">
              <w:rPr>
                <w:lang w:val="en-GB"/>
              </w:rPr>
              <w:t>coverageDetail</w:t>
            </w:r>
            <w:proofErr w:type="spellEnd"/>
            <w:r w:rsidR="00E2641F">
              <w:rPr>
                <w:lang w:val="en-GB"/>
              </w:rPr>
              <w:fldChar w:fldCharType="end"/>
            </w:r>
            <w:r w:rsidR="00E2641F">
              <w:rPr>
                <w:lang w:val="en-GB"/>
              </w:rPr>
              <w:t xml:space="preserve"> </w:t>
            </w:r>
            <w:r w:rsidRPr="00FA78C2">
              <w:rPr>
                <w:lang w:val="en-GB"/>
              </w:rPr>
              <w:t>section in the Cables chapter.</w:t>
            </w:r>
          </w:p>
        </w:tc>
      </w:tr>
      <w:tr w:rsidR="000B34AB" w:rsidRPr="00900615" w14:paraId="6513B1DA" w14:textId="77777777" w:rsidTr="00593347">
        <w:tc>
          <w:tcPr>
            <w:tcW w:w="3714" w:type="dxa"/>
          </w:tcPr>
          <w:p w14:paraId="295733E3" w14:textId="77777777" w:rsidR="000B34AB" w:rsidRPr="00FA78C2" w:rsidRDefault="000B34AB" w:rsidP="00593347">
            <w:pPr>
              <w:rPr>
                <w:lang w:val="en-GB"/>
              </w:rPr>
            </w:pPr>
            <w:proofErr w:type="spellStart"/>
            <w:r w:rsidRPr="00FA78C2">
              <w:rPr>
                <w:lang w:val="en-GB"/>
              </w:rPr>
              <w:t>heeftExtraInformatie</w:t>
            </w:r>
            <w:proofErr w:type="spellEnd"/>
          </w:p>
        </w:tc>
        <w:tc>
          <w:tcPr>
            <w:tcW w:w="2778" w:type="dxa"/>
          </w:tcPr>
          <w:p w14:paraId="116E4C22" w14:textId="77777777" w:rsidR="000B34AB" w:rsidRPr="00FA78C2" w:rsidRDefault="000B34AB" w:rsidP="00593347">
            <w:pPr>
              <w:rPr>
                <w:lang w:val="en-GB"/>
              </w:rPr>
            </w:pPr>
            <w:r w:rsidRPr="00FA78C2">
              <w:rPr>
                <w:lang w:val="en-GB"/>
              </w:rPr>
              <w:t>documentation or annotation</w:t>
            </w:r>
          </w:p>
        </w:tc>
        <w:tc>
          <w:tcPr>
            <w:tcW w:w="2568" w:type="dxa"/>
          </w:tcPr>
          <w:p w14:paraId="4F6B5E76" w14:textId="07A9FE02" w:rsidR="000B34AB" w:rsidRPr="00FA78C2" w:rsidRDefault="00E2641F"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E9271C"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rsidP="00593347">
            <w:pPr>
              <w:rPr>
                <w:lang w:val="en-GB"/>
              </w:rPr>
            </w:pPr>
            <w:r w:rsidRPr="00FA78C2">
              <w:rPr>
                <w:lang w:val="en-GB"/>
              </w:rPr>
              <w:t>/</w:t>
            </w:r>
          </w:p>
        </w:tc>
        <w:tc>
          <w:tcPr>
            <w:tcW w:w="2778" w:type="dxa"/>
          </w:tcPr>
          <w:p w14:paraId="33DCB965" w14:textId="77777777" w:rsidR="000B34AB" w:rsidRPr="00FA78C2" w:rsidRDefault="000B34AB" w:rsidP="00593347">
            <w:pPr>
              <w:rPr>
                <w:lang w:val="en-GB"/>
              </w:rPr>
            </w:pPr>
            <w:proofErr w:type="spellStart"/>
            <w:r w:rsidRPr="00FA78C2">
              <w:rPr>
                <w:lang w:val="en-GB"/>
              </w:rPr>
              <w:t>pipeDiameterAccuracy</w:t>
            </w:r>
            <w:proofErr w:type="spellEnd"/>
          </w:p>
        </w:tc>
        <w:tc>
          <w:tcPr>
            <w:tcW w:w="2568" w:type="dxa"/>
          </w:tcPr>
          <w:p w14:paraId="35C135A7" w14:textId="669264A0" w:rsidR="000B34AB" w:rsidRPr="00FA78C2" w:rsidRDefault="001050EA" w:rsidP="00593347">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proofErr w:type="spellStart"/>
            <w:ins w:id="144" w:author="Gabriels Niels" w:date="2024-10-02T10:59:00Z" w16du:dateUtc="2024-10-02T08:59:00Z">
              <w:r w:rsidR="00E9271C">
                <w:rPr>
                  <w:lang w:val="en-GB"/>
                </w:rPr>
                <w:t>cable</w:t>
              </w:r>
              <w:r w:rsidR="00E9271C" w:rsidRPr="00FA78C2">
                <w:rPr>
                  <w:lang w:val="en-GB"/>
                </w:rPr>
                <w:t>DiameterAccuracy</w:t>
              </w:r>
            </w:ins>
            <w:proofErr w:type="spellEnd"/>
            <w:del w:id="145" w:author="Gabriels Niels" w:date="2024-10-02T10:59:00Z" w16du:dateUtc="2024-10-02T08:59:00Z">
              <w:r w:rsidR="004728E4" w:rsidDel="00E9271C">
                <w:rPr>
                  <w:lang w:val="en-GB"/>
                </w:rPr>
                <w:delText>cable</w:delText>
              </w:r>
              <w:r w:rsidR="004728E4" w:rsidRPr="00FA78C2" w:rsidDel="00E9271C">
                <w:rPr>
                  <w:lang w:val="en-GB"/>
                </w:rPr>
                <w:delText>DiameterAccuracy</w:delText>
              </w:r>
            </w:del>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900615" w14:paraId="5502CF9D" w14:textId="77777777" w:rsidTr="00593347">
        <w:tc>
          <w:tcPr>
            <w:tcW w:w="3714" w:type="dxa"/>
          </w:tcPr>
          <w:p w14:paraId="60A87586" w14:textId="67E39BBD" w:rsidR="00591B18" w:rsidRPr="00FA78C2" w:rsidRDefault="00591B18" w:rsidP="00593347">
            <w:pPr>
              <w:rPr>
                <w:lang w:val="en-GB"/>
              </w:rPr>
            </w:pPr>
            <w:r w:rsidRPr="00FA78C2">
              <w:rPr>
                <w:lang w:val="en-GB"/>
              </w:rPr>
              <w:t>/</w:t>
            </w:r>
          </w:p>
        </w:tc>
        <w:tc>
          <w:tcPr>
            <w:tcW w:w="2778" w:type="dxa"/>
          </w:tcPr>
          <w:p w14:paraId="39B1736A" w14:textId="04127F76" w:rsidR="00591B18" w:rsidRPr="00FA78C2" w:rsidRDefault="00591B18" w:rsidP="00593347">
            <w:pPr>
              <w:rPr>
                <w:lang w:val="en-GB"/>
              </w:rPr>
            </w:pPr>
            <w:proofErr w:type="spellStart"/>
            <w:r w:rsidRPr="00FA78C2">
              <w:rPr>
                <w:lang w:val="en-GB"/>
              </w:rPr>
              <w:t>ductWidthAccuracy</w:t>
            </w:r>
            <w:proofErr w:type="spellEnd"/>
          </w:p>
        </w:tc>
        <w:tc>
          <w:tcPr>
            <w:tcW w:w="2568" w:type="dxa"/>
          </w:tcPr>
          <w:p w14:paraId="67A58C43" w14:textId="07FE4255" w:rsidR="00591B18" w:rsidRPr="00FA78C2" w:rsidRDefault="00591B18" w:rsidP="00593347">
            <w:pPr>
              <w:rPr>
                <w:lang w:val="en-GB"/>
              </w:rPr>
            </w:pPr>
            <w:r w:rsidRPr="00FA78C2">
              <w:rPr>
                <w:lang w:val="en-GB"/>
              </w:rPr>
              <w:t xml:space="preserve">Similar to </w:t>
            </w:r>
            <w:proofErr w:type="spellStart"/>
            <w:r w:rsidRPr="0096130A">
              <w:rPr>
                <w:lang w:val="en-GB"/>
              </w:rPr>
              <w:t>pipeDiameterAccuracy</w:t>
            </w:r>
            <w:proofErr w:type="spellEnd"/>
            <w:r w:rsidRPr="00FA78C2">
              <w:rPr>
                <w:lang w:val="en-GB"/>
              </w:rPr>
              <w:t xml:space="preserve">. </w:t>
            </w:r>
            <w:r w:rsidRPr="00401857">
              <w:rPr>
                <w:b/>
                <w:bCs/>
                <w:lang w:val="en-GB"/>
              </w:rPr>
              <w:t>Only applicable for Ducts.</w:t>
            </w:r>
          </w:p>
        </w:tc>
      </w:tr>
      <w:tr w:rsidR="00C52CF0" w:rsidRPr="00900615" w14:paraId="6B63BEAE" w14:textId="77777777" w:rsidTr="00530091">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rsidP="00530091">
            <w:pPr>
              <w:rPr>
                <w:lang w:val="en-GB"/>
              </w:rPr>
            </w:pPr>
            <w:r>
              <w:rPr>
                <w:lang w:val="en-GB"/>
              </w:rPr>
              <w:t>/</w:t>
            </w:r>
          </w:p>
        </w:tc>
        <w:tc>
          <w:tcPr>
            <w:tcW w:w="2778" w:type="dxa"/>
          </w:tcPr>
          <w:p w14:paraId="2510F23F" w14:textId="77777777" w:rsidR="00C52CF0" w:rsidRPr="00FA78C2" w:rsidRDefault="00C52CF0" w:rsidP="00530091">
            <w:pPr>
              <w:rPr>
                <w:lang w:val="en-GB"/>
              </w:rPr>
            </w:pPr>
            <w:proofErr w:type="spellStart"/>
            <w:r>
              <w:rPr>
                <w:lang w:val="en-GB"/>
              </w:rPr>
              <w:t>constructionTechnique</w:t>
            </w:r>
            <w:proofErr w:type="spellEnd"/>
          </w:p>
        </w:tc>
        <w:tc>
          <w:tcPr>
            <w:tcW w:w="2568" w:type="dxa"/>
          </w:tcPr>
          <w:p w14:paraId="162A2F42" w14:textId="69547024" w:rsidR="00C52CF0" w:rsidRPr="00FA78C2" w:rsidRDefault="00C52CF0" w:rsidP="00530091">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proofErr w:type="spellStart"/>
            <w:r w:rsidR="00E9271C">
              <w:rPr>
                <w:lang w:val="en-GB"/>
              </w:rPr>
              <w:t>constructionTechnique</w:t>
            </w:r>
            <w:proofErr w:type="spellEnd"/>
            <w:r>
              <w:rPr>
                <w:lang w:val="en-GB"/>
              </w:rPr>
              <w:fldChar w:fldCharType="end"/>
            </w:r>
            <w:r>
              <w:rPr>
                <w:lang w:val="en-GB"/>
              </w:rPr>
              <w:t xml:space="preserve"> section in the Cables chapter</w:t>
            </w:r>
          </w:p>
        </w:tc>
      </w:tr>
      <w:tr w:rsidR="0003524B" w:rsidRPr="00FA78C2" w14:paraId="50B4B488" w14:textId="77777777" w:rsidTr="00593347">
        <w:tc>
          <w:tcPr>
            <w:tcW w:w="3714" w:type="dxa"/>
          </w:tcPr>
          <w:p w14:paraId="59E30CF7" w14:textId="0902C1AA" w:rsidR="0003524B" w:rsidRPr="00FA78C2" w:rsidRDefault="0003524B" w:rsidP="00593347">
            <w:pPr>
              <w:rPr>
                <w:lang w:val="en-GB"/>
              </w:rPr>
            </w:pPr>
            <w:proofErr w:type="spellStart"/>
            <w:r w:rsidRPr="00FA78C2">
              <w:rPr>
                <w:lang w:val="en-GB"/>
              </w:rPr>
              <w:t>subThema</w:t>
            </w:r>
            <w:proofErr w:type="spellEnd"/>
          </w:p>
        </w:tc>
        <w:tc>
          <w:tcPr>
            <w:tcW w:w="2778" w:type="dxa"/>
          </w:tcPr>
          <w:p w14:paraId="76753DC3" w14:textId="77C1E793" w:rsidR="0003524B" w:rsidRPr="00FA78C2" w:rsidRDefault="0003524B" w:rsidP="00593347">
            <w:pPr>
              <w:rPr>
                <w:lang w:val="en-GB"/>
              </w:rPr>
            </w:pPr>
            <w:r w:rsidRPr="00FA78C2">
              <w:rPr>
                <w:lang w:val="en-GB"/>
              </w:rPr>
              <w:t>subtheme</w:t>
            </w:r>
          </w:p>
        </w:tc>
        <w:tc>
          <w:tcPr>
            <w:tcW w:w="2568" w:type="dxa"/>
          </w:tcPr>
          <w:p w14:paraId="0ACF6079" w14:textId="27F416BD" w:rsidR="0003524B" w:rsidRPr="00FA78C2" w:rsidRDefault="00245AF8" w:rsidP="00593347">
            <w:pPr>
              <w:rPr>
                <w:lang w:val="en-GB"/>
              </w:rPr>
            </w:pPr>
            <w:r>
              <w:rPr>
                <w:lang w:val="en-GB"/>
              </w:rPr>
              <w:t>Renamed</w:t>
            </w:r>
          </w:p>
        </w:tc>
      </w:tr>
      <w:tr w:rsidR="0003524B" w:rsidRPr="00900615" w14:paraId="677CA5D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rsidP="00593347">
            <w:pPr>
              <w:rPr>
                <w:lang w:val="en-GB"/>
              </w:rPr>
            </w:pPr>
            <w:proofErr w:type="spellStart"/>
            <w:r w:rsidRPr="00FA78C2">
              <w:rPr>
                <w:lang w:val="en-GB"/>
              </w:rPr>
              <w:lastRenderedPageBreak/>
              <w:t>temperatuur</w:t>
            </w:r>
            <w:proofErr w:type="spellEnd"/>
          </w:p>
        </w:tc>
        <w:tc>
          <w:tcPr>
            <w:tcW w:w="2778" w:type="dxa"/>
          </w:tcPr>
          <w:p w14:paraId="1A422F5B" w14:textId="27A53D5F" w:rsidR="0003524B" w:rsidRPr="00FA78C2" w:rsidRDefault="0003524B" w:rsidP="00593347">
            <w:pPr>
              <w:rPr>
                <w:lang w:val="en-GB"/>
              </w:rPr>
            </w:pPr>
            <w:r w:rsidRPr="00FA78C2">
              <w:rPr>
                <w:lang w:val="en-GB"/>
              </w:rPr>
              <w:t>temperature</w:t>
            </w:r>
          </w:p>
        </w:tc>
        <w:tc>
          <w:tcPr>
            <w:tcW w:w="2568" w:type="dxa"/>
          </w:tcPr>
          <w:p w14:paraId="781F6543" w14:textId="12244650" w:rsidR="0003524B" w:rsidRPr="00FA78C2" w:rsidRDefault="00245AF8" w:rsidP="00593347">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46" w:name="_Ref172273891"/>
      <w:bookmarkStart w:id="147" w:name="_Ref172273904"/>
      <w:r>
        <w:rPr>
          <w:lang w:val="en-GB"/>
        </w:rPr>
        <w:br w:type="page"/>
      </w:r>
    </w:p>
    <w:p w14:paraId="7C99CC41" w14:textId="318D0F3D" w:rsidR="0035221D" w:rsidRDefault="0035221D" w:rsidP="0035221D">
      <w:pPr>
        <w:pStyle w:val="Heading1"/>
        <w:rPr>
          <w:lang w:val="en-GB"/>
        </w:rPr>
      </w:pPr>
      <w:bookmarkStart w:id="148" w:name="_Ref172797396"/>
      <w:bookmarkStart w:id="149" w:name="_Toc178341030"/>
      <w:r>
        <w:rPr>
          <w:lang w:val="en-GB"/>
        </w:rPr>
        <w:lastRenderedPageBreak/>
        <w:t>Entity-Relationship Diagrams</w:t>
      </w:r>
      <w:bookmarkEnd w:id="146"/>
      <w:bookmarkEnd w:id="147"/>
      <w:bookmarkEnd w:id="148"/>
      <w:bookmarkEnd w:id="149"/>
    </w:p>
    <w:p w14:paraId="4C5AAF61" w14:textId="0F932E5A" w:rsidR="005979F6" w:rsidRDefault="005979F6" w:rsidP="005979F6">
      <w:pPr>
        <w:pStyle w:val="Heading2"/>
        <w:rPr>
          <w:lang w:val="en-GB"/>
        </w:rPr>
      </w:pPr>
      <w:bookmarkStart w:id="150" w:name="_Toc178341031"/>
      <w:r>
        <w:rPr>
          <w:lang w:val="en-GB"/>
        </w:rPr>
        <w:t>Overview</w:t>
      </w:r>
      <w:bookmarkEnd w:id="150"/>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282DC9AB" w14:textId="77777777" w:rsidR="00B6213D" w:rsidRDefault="00B6213D" w:rsidP="00B6213D">
      <w:pPr>
        <w:pStyle w:val="Heading2"/>
        <w:rPr>
          <w:lang w:val="en-GB"/>
        </w:rPr>
      </w:pPr>
      <w:bookmarkStart w:id="151" w:name="_Toc178341032"/>
      <w:proofErr w:type="spellStart"/>
      <w:r>
        <w:rPr>
          <w:lang w:val="en-GB"/>
        </w:rPr>
        <w:t>ActivityComplex</w:t>
      </w:r>
      <w:bookmarkEnd w:id="151"/>
      <w:proofErr w:type="spellEnd"/>
    </w:p>
    <w:p w14:paraId="7F9E7F8E" w14:textId="77777777" w:rsidR="00B6213D" w:rsidRPr="00CE6080" w:rsidRDefault="00B6213D" w:rsidP="00B6213D">
      <w:pPr>
        <w:rPr>
          <w:lang w:val="en-GB"/>
        </w:rPr>
      </w:pPr>
      <w:r>
        <w:rPr>
          <w:noProof/>
          <w:lang w:val="en-GB"/>
        </w:rPr>
        <w:drawing>
          <wp:inline distT="0" distB="0" distL="0" distR="0" wp14:anchorId="7E907400" wp14:editId="06BF294D">
            <wp:extent cx="5759450" cy="4632472"/>
            <wp:effectExtent l="0" t="0" r="0" b="0"/>
            <wp:docPr id="125936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pic:cNvPicPr/>
                  </pic:nvPicPr>
                  <pic:blipFill>
                    <a:blip r:embed="rId25"/>
                    <a:stretch>
                      <a:fillRect/>
                    </a:stretch>
                  </pic:blipFill>
                  <pic:spPr>
                    <a:xfrm>
                      <a:off x="0" y="0"/>
                      <a:ext cx="5759450" cy="4632472"/>
                    </a:xfrm>
                    <a:prstGeom prst="rect">
                      <a:avLst/>
                    </a:prstGeom>
                  </pic:spPr>
                </pic:pic>
              </a:graphicData>
            </a:graphic>
          </wp:inline>
        </w:drawing>
      </w:r>
    </w:p>
    <w:p w14:paraId="5430EC7B" w14:textId="77777777" w:rsidR="00B6213D" w:rsidRDefault="00B6213D" w:rsidP="00B6213D">
      <w:pPr>
        <w:pStyle w:val="Heading2"/>
        <w:rPr>
          <w:lang w:val="en-GB"/>
        </w:rPr>
      </w:pPr>
      <w:bookmarkStart w:id="152" w:name="_Toc178341033"/>
      <w:r>
        <w:rPr>
          <w:lang w:val="en-GB"/>
        </w:rPr>
        <w:lastRenderedPageBreak/>
        <w:t>Annotation</w:t>
      </w:r>
      <w:bookmarkEnd w:id="152"/>
    </w:p>
    <w:p w14:paraId="73ECFAA1" w14:textId="77777777" w:rsidR="00B6213D" w:rsidRPr="0009554E" w:rsidRDefault="00B6213D" w:rsidP="00B6213D">
      <w:pPr>
        <w:rPr>
          <w:lang w:val="en-GB"/>
        </w:rPr>
      </w:pPr>
      <w:r>
        <w:rPr>
          <w:noProof/>
          <w:lang w:val="en-GB"/>
        </w:rPr>
        <w:drawing>
          <wp:inline distT="0" distB="0" distL="0" distR="0" wp14:anchorId="6557EB6C" wp14:editId="78EF6EAA">
            <wp:extent cx="5756910" cy="4802505"/>
            <wp:effectExtent l="0" t="0" r="0" b="0"/>
            <wp:docPr id="3853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802505"/>
                    </a:xfrm>
                    <a:prstGeom prst="rect">
                      <a:avLst/>
                    </a:prstGeom>
                    <a:noFill/>
                    <a:ln>
                      <a:noFill/>
                    </a:ln>
                  </pic:spPr>
                </pic:pic>
              </a:graphicData>
            </a:graphic>
          </wp:inline>
        </w:drawing>
      </w:r>
    </w:p>
    <w:p w14:paraId="37E826D2" w14:textId="77777777" w:rsidR="00B6213D" w:rsidRDefault="00B6213D" w:rsidP="00B6213D">
      <w:pPr>
        <w:pStyle w:val="Heading2"/>
        <w:rPr>
          <w:lang w:val="en-GB"/>
        </w:rPr>
      </w:pPr>
      <w:bookmarkStart w:id="153" w:name="_Toc178341034"/>
      <w:r>
        <w:rPr>
          <w:lang w:val="en-GB"/>
        </w:rPr>
        <w:lastRenderedPageBreak/>
        <w:t>Appurtenance</w:t>
      </w:r>
      <w:bookmarkEnd w:id="153"/>
    </w:p>
    <w:p w14:paraId="60261377" w14:textId="77777777" w:rsidR="00B6213D" w:rsidRDefault="00B6213D" w:rsidP="00B6213D">
      <w:pPr>
        <w:jc w:val="center"/>
        <w:rPr>
          <w:lang w:val="en-GB"/>
        </w:rPr>
      </w:pPr>
      <w:r>
        <w:rPr>
          <w:noProof/>
          <w:lang w:val="en-GB"/>
        </w:rPr>
        <w:drawing>
          <wp:inline distT="0" distB="0" distL="0" distR="0" wp14:anchorId="2FC59984" wp14:editId="4A9F3C43">
            <wp:extent cx="5755640" cy="4477356"/>
            <wp:effectExtent l="0" t="0" r="0" b="0"/>
            <wp:docPr id="1596938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77356"/>
                    </a:xfrm>
                    <a:prstGeom prst="rect">
                      <a:avLst/>
                    </a:prstGeom>
                    <a:noFill/>
                    <a:ln>
                      <a:noFill/>
                    </a:ln>
                  </pic:spPr>
                </pic:pic>
              </a:graphicData>
            </a:graphic>
          </wp:inline>
        </w:drawing>
      </w:r>
    </w:p>
    <w:p w14:paraId="564EE91F" w14:textId="77777777" w:rsidR="00B6213D" w:rsidRDefault="00B6213D" w:rsidP="00B6213D">
      <w:pPr>
        <w:pStyle w:val="Heading2"/>
        <w:rPr>
          <w:lang w:val="en-GB"/>
        </w:rPr>
      </w:pPr>
      <w:bookmarkStart w:id="154" w:name="_Toc178341035"/>
      <w:r>
        <w:rPr>
          <w:lang w:val="en-GB"/>
        </w:rPr>
        <w:lastRenderedPageBreak/>
        <w:t>Cabinet</w:t>
      </w:r>
      <w:bookmarkEnd w:id="154"/>
    </w:p>
    <w:p w14:paraId="2C52405A" w14:textId="77777777" w:rsidR="00B6213D" w:rsidRDefault="00B6213D" w:rsidP="00B6213D">
      <w:pPr>
        <w:jc w:val="center"/>
        <w:rPr>
          <w:lang w:val="en-GB"/>
        </w:rPr>
      </w:pPr>
      <w:r>
        <w:rPr>
          <w:noProof/>
          <w:lang w:val="en-GB"/>
        </w:rPr>
        <w:drawing>
          <wp:inline distT="0" distB="0" distL="0" distR="0" wp14:anchorId="6A7B7A5C" wp14:editId="1E120812">
            <wp:extent cx="5654044" cy="6838315"/>
            <wp:effectExtent l="0" t="0" r="3810" b="635"/>
            <wp:docPr id="188147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28"/>
                    <a:stretch>
                      <a:fillRect/>
                    </a:stretch>
                  </pic:blipFill>
                  <pic:spPr bwMode="auto">
                    <a:xfrm>
                      <a:off x="0" y="0"/>
                      <a:ext cx="5654044" cy="6838315"/>
                    </a:xfrm>
                    <a:prstGeom prst="rect">
                      <a:avLst/>
                    </a:prstGeom>
                    <a:noFill/>
                    <a:ln>
                      <a:noFill/>
                    </a:ln>
                  </pic:spPr>
                </pic:pic>
              </a:graphicData>
            </a:graphic>
          </wp:inline>
        </w:drawing>
      </w:r>
    </w:p>
    <w:p w14:paraId="4705C727" w14:textId="77777777" w:rsidR="00B6213D" w:rsidRDefault="00B6213D" w:rsidP="00B6213D">
      <w:pPr>
        <w:pStyle w:val="Heading2"/>
        <w:rPr>
          <w:lang w:val="en-GB"/>
        </w:rPr>
      </w:pPr>
      <w:bookmarkStart w:id="155" w:name="_Toc178341036"/>
      <w:r>
        <w:rPr>
          <w:lang w:val="en-GB"/>
        </w:rPr>
        <w:lastRenderedPageBreak/>
        <w:t>Connection</w:t>
      </w:r>
      <w:bookmarkEnd w:id="155"/>
    </w:p>
    <w:p w14:paraId="43B60613" w14:textId="77777777" w:rsidR="00B6213D" w:rsidRDefault="00B6213D" w:rsidP="00B6213D">
      <w:pPr>
        <w:jc w:val="center"/>
        <w:rPr>
          <w:lang w:val="en-GB"/>
        </w:rPr>
      </w:pPr>
      <w:r>
        <w:rPr>
          <w:noProof/>
          <w:lang w:val="en-GB"/>
        </w:rPr>
        <w:drawing>
          <wp:inline distT="0" distB="0" distL="0" distR="0" wp14:anchorId="3913D7C0" wp14:editId="4948BA37">
            <wp:extent cx="5750328" cy="4506832"/>
            <wp:effectExtent l="0" t="0" r="3175" b="8255"/>
            <wp:docPr id="84979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9"/>
                    <a:stretch>
                      <a:fillRect/>
                    </a:stretch>
                  </pic:blipFill>
                  <pic:spPr bwMode="auto">
                    <a:xfrm>
                      <a:off x="0" y="0"/>
                      <a:ext cx="5750328" cy="4506832"/>
                    </a:xfrm>
                    <a:prstGeom prst="rect">
                      <a:avLst/>
                    </a:prstGeom>
                    <a:noFill/>
                    <a:ln>
                      <a:noFill/>
                    </a:ln>
                  </pic:spPr>
                </pic:pic>
              </a:graphicData>
            </a:graphic>
          </wp:inline>
        </w:drawing>
      </w:r>
    </w:p>
    <w:p w14:paraId="06965318" w14:textId="77777777" w:rsidR="00B6213D" w:rsidRDefault="00B6213D" w:rsidP="00B6213D">
      <w:pPr>
        <w:pStyle w:val="Heading2"/>
        <w:rPr>
          <w:lang w:val="en-GB"/>
        </w:rPr>
      </w:pPr>
      <w:bookmarkStart w:id="156" w:name="_Toc178341037"/>
      <w:r>
        <w:rPr>
          <w:lang w:val="en-GB"/>
        </w:rPr>
        <w:lastRenderedPageBreak/>
        <w:t>Duct</w:t>
      </w:r>
      <w:bookmarkEnd w:id="156"/>
    </w:p>
    <w:p w14:paraId="4FFE8148" w14:textId="77777777" w:rsidR="00B6213D" w:rsidRPr="005979F6" w:rsidRDefault="00B6213D" w:rsidP="00B6213D">
      <w:pPr>
        <w:jc w:val="center"/>
        <w:rPr>
          <w:lang w:val="en-GB"/>
        </w:rPr>
      </w:pPr>
      <w:r>
        <w:rPr>
          <w:noProof/>
          <w:lang w:val="en-GB"/>
        </w:rPr>
        <w:drawing>
          <wp:inline distT="0" distB="0" distL="0" distR="0" wp14:anchorId="67ACAC93" wp14:editId="666571C5">
            <wp:extent cx="5749924" cy="5476304"/>
            <wp:effectExtent l="0" t="0" r="3810" b="0"/>
            <wp:docPr id="483994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30"/>
                    <a:stretch>
                      <a:fillRect/>
                    </a:stretch>
                  </pic:blipFill>
                  <pic:spPr bwMode="auto">
                    <a:xfrm>
                      <a:off x="0" y="0"/>
                      <a:ext cx="5749924" cy="5476304"/>
                    </a:xfrm>
                    <a:prstGeom prst="rect">
                      <a:avLst/>
                    </a:prstGeom>
                    <a:noFill/>
                    <a:ln>
                      <a:noFill/>
                    </a:ln>
                  </pic:spPr>
                </pic:pic>
              </a:graphicData>
            </a:graphic>
          </wp:inline>
        </w:drawing>
      </w:r>
    </w:p>
    <w:p w14:paraId="5833A538" w14:textId="71B27E85" w:rsidR="00B6213D" w:rsidRPr="005979F6" w:rsidRDefault="00B6213D" w:rsidP="00B6213D">
      <w:pPr>
        <w:pStyle w:val="Heading2"/>
        <w:rPr>
          <w:lang w:val="en-GB"/>
        </w:rPr>
      </w:pPr>
      <w:bookmarkStart w:id="157" w:name="_Toc178341038"/>
      <w:proofErr w:type="spellStart"/>
      <w:r w:rsidRPr="00A97875">
        <w:rPr>
          <w:lang w:val="en-GB"/>
        </w:rPr>
        <w:lastRenderedPageBreak/>
        <w:t>Document</w:t>
      </w:r>
      <w:r>
        <w:rPr>
          <w:lang w:val="en-GB"/>
        </w:rPr>
        <w:t>ElectricityCable</w:t>
      </w:r>
      <w:bookmarkEnd w:id="157"/>
      <w:proofErr w:type="spellEnd"/>
    </w:p>
    <w:p w14:paraId="50564942" w14:textId="77777777" w:rsidR="00B6213D" w:rsidRDefault="00B6213D" w:rsidP="00B6213D">
      <w:pPr>
        <w:jc w:val="center"/>
        <w:rPr>
          <w:lang w:val="en-GB"/>
        </w:rPr>
      </w:pPr>
      <w:r>
        <w:rPr>
          <w:noProof/>
          <w:lang w:val="en-GB"/>
        </w:rPr>
        <w:drawing>
          <wp:inline distT="0" distB="0" distL="0" distR="0" wp14:anchorId="194542BE" wp14:editId="111E3DBB">
            <wp:extent cx="5749924" cy="5476304"/>
            <wp:effectExtent l="0" t="0" r="3810" b="0"/>
            <wp:docPr id="1496493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1"/>
                    <a:stretch>
                      <a:fillRect/>
                    </a:stretch>
                  </pic:blipFill>
                  <pic:spPr bwMode="auto">
                    <a:xfrm>
                      <a:off x="0" y="0"/>
                      <a:ext cx="5749924" cy="5476304"/>
                    </a:xfrm>
                    <a:prstGeom prst="rect">
                      <a:avLst/>
                    </a:prstGeom>
                    <a:noFill/>
                    <a:ln>
                      <a:noFill/>
                    </a:ln>
                  </pic:spPr>
                </pic:pic>
              </a:graphicData>
            </a:graphic>
          </wp:inline>
        </w:drawing>
      </w:r>
    </w:p>
    <w:p w14:paraId="6EE64009" w14:textId="77777777" w:rsidR="00B6213D" w:rsidRDefault="00B6213D" w:rsidP="00B6213D">
      <w:pPr>
        <w:pStyle w:val="Heading2"/>
        <w:rPr>
          <w:lang w:val="en-GB"/>
        </w:rPr>
      </w:pPr>
      <w:bookmarkStart w:id="158" w:name="_Toc178341039"/>
      <w:proofErr w:type="spellStart"/>
      <w:r>
        <w:rPr>
          <w:lang w:val="en-GB"/>
        </w:rPr>
        <w:lastRenderedPageBreak/>
        <w:t>ExtraPlan</w:t>
      </w:r>
      <w:bookmarkEnd w:id="158"/>
      <w:proofErr w:type="spellEnd"/>
    </w:p>
    <w:p w14:paraId="123386AB" w14:textId="77777777" w:rsidR="00B6213D" w:rsidRPr="00A97875" w:rsidRDefault="00B6213D" w:rsidP="00B6213D">
      <w:pPr>
        <w:rPr>
          <w:lang w:val="en-GB"/>
        </w:rPr>
      </w:pPr>
      <w:r>
        <w:rPr>
          <w:noProof/>
          <w:lang w:val="en-GB"/>
        </w:rPr>
        <w:drawing>
          <wp:inline distT="0" distB="0" distL="0" distR="0" wp14:anchorId="5DC20917" wp14:editId="77E38F51">
            <wp:extent cx="5748655" cy="3212465"/>
            <wp:effectExtent l="0" t="0" r="4445" b="6985"/>
            <wp:docPr id="15045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A59A298" w14:textId="77777777" w:rsidR="00B6213D" w:rsidRDefault="00B6213D" w:rsidP="00B6213D">
      <w:pPr>
        <w:pStyle w:val="Heading2"/>
        <w:rPr>
          <w:lang w:val="en-GB"/>
        </w:rPr>
      </w:pPr>
      <w:bookmarkStart w:id="159" w:name="_Toc178341040"/>
      <w:r>
        <w:rPr>
          <w:lang w:val="en-GB"/>
        </w:rPr>
        <w:lastRenderedPageBreak/>
        <w:t>Manhole</w:t>
      </w:r>
      <w:bookmarkEnd w:id="159"/>
    </w:p>
    <w:p w14:paraId="2BBF488F" w14:textId="77777777" w:rsidR="00B6213D" w:rsidRPr="005979F6" w:rsidRDefault="00B6213D" w:rsidP="00B6213D">
      <w:pPr>
        <w:jc w:val="center"/>
        <w:rPr>
          <w:lang w:val="en-GB"/>
        </w:rPr>
      </w:pPr>
      <w:r>
        <w:rPr>
          <w:noProof/>
          <w:lang w:val="en-GB"/>
        </w:rPr>
        <w:drawing>
          <wp:inline distT="0" distB="0" distL="0" distR="0" wp14:anchorId="644F5749" wp14:editId="52D47458">
            <wp:extent cx="5654044" cy="6838315"/>
            <wp:effectExtent l="0" t="0" r="3810" b="635"/>
            <wp:docPr id="795920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3"/>
                    <a:stretch>
                      <a:fillRect/>
                    </a:stretch>
                  </pic:blipFill>
                  <pic:spPr bwMode="auto">
                    <a:xfrm>
                      <a:off x="0" y="0"/>
                      <a:ext cx="5654044" cy="6838315"/>
                    </a:xfrm>
                    <a:prstGeom prst="rect">
                      <a:avLst/>
                    </a:prstGeom>
                    <a:noFill/>
                    <a:ln>
                      <a:noFill/>
                    </a:ln>
                  </pic:spPr>
                </pic:pic>
              </a:graphicData>
            </a:graphic>
          </wp:inline>
        </w:drawing>
      </w:r>
    </w:p>
    <w:p w14:paraId="55C1B2EF" w14:textId="77777777" w:rsidR="00B6213D" w:rsidRDefault="00B6213D" w:rsidP="00B6213D">
      <w:pPr>
        <w:pStyle w:val="Heading2"/>
        <w:rPr>
          <w:lang w:val="en-GB"/>
        </w:rPr>
      </w:pPr>
      <w:bookmarkStart w:id="160" w:name="_Toc178341041"/>
      <w:r>
        <w:rPr>
          <w:lang w:val="en-GB"/>
        </w:rPr>
        <w:lastRenderedPageBreak/>
        <w:t>OilGasChemicalsPipe</w:t>
      </w:r>
      <w:bookmarkEnd w:id="160"/>
    </w:p>
    <w:p w14:paraId="02FA6FCB" w14:textId="77777777" w:rsidR="00B6213D" w:rsidRPr="005979F6" w:rsidRDefault="00B6213D" w:rsidP="00B6213D">
      <w:pPr>
        <w:jc w:val="center"/>
        <w:rPr>
          <w:lang w:val="en-GB"/>
        </w:rPr>
      </w:pPr>
      <w:r>
        <w:rPr>
          <w:noProof/>
          <w:lang w:val="en-GB"/>
        </w:rPr>
        <w:drawing>
          <wp:inline distT="0" distB="0" distL="0" distR="0" wp14:anchorId="5C9F609D" wp14:editId="694A44C5">
            <wp:extent cx="5749924" cy="5476304"/>
            <wp:effectExtent l="0" t="0" r="3810" b="0"/>
            <wp:docPr id="2108120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4"/>
                    <a:stretch>
                      <a:fillRect/>
                    </a:stretch>
                  </pic:blipFill>
                  <pic:spPr bwMode="auto">
                    <a:xfrm>
                      <a:off x="0" y="0"/>
                      <a:ext cx="5749924" cy="5476304"/>
                    </a:xfrm>
                    <a:prstGeom prst="rect">
                      <a:avLst/>
                    </a:prstGeom>
                    <a:noFill/>
                    <a:ln>
                      <a:noFill/>
                    </a:ln>
                  </pic:spPr>
                </pic:pic>
              </a:graphicData>
            </a:graphic>
          </wp:inline>
        </w:drawing>
      </w:r>
    </w:p>
    <w:p w14:paraId="0335A517" w14:textId="77777777" w:rsidR="00B6213D" w:rsidRDefault="00B6213D" w:rsidP="00B6213D">
      <w:pPr>
        <w:pStyle w:val="Heading2"/>
        <w:rPr>
          <w:lang w:val="en-GB"/>
        </w:rPr>
      </w:pPr>
      <w:bookmarkStart w:id="161" w:name="_Toc178341042"/>
      <w:r>
        <w:rPr>
          <w:lang w:val="en-GB"/>
        </w:rPr>
        <w:lastRenderedPageBreak/>
        <w:t>Pipe</w:t>
      </w:r>
      <w:bookmarkEnd w:id="161"/>
    </w:p>
    <w:p w14:paraId="3C0B219F" w14:textId="77777777" w:rsidR="00B6213D" w:rsidRPr="005979F6" w:rsidRDefault="00B6213D" w:rsidP="00B6213D">
      <w:pPr>
        <w:jc w:val="center"/>
        <w:rPr>
          <w:lang w:val="en-GB"/>
        </w:rPr>
      </w:pPr>
      <w:r>
        <w:rPr>
          <w:noProof/>
          <w:lang w:val="en-GB"/>
        </w:rPr>
        <w:drawing>
          <wp:inline distT="0" distB="0" distL="0" distR="0" wp14:anchorId="1215A86F" wp14:editId="63EB625E">
            <wp:extent cx="5749924" cy="5476304"/>
            <wp:effectExtent l="0" t="0" r="3810" b="0"/>
            <wp:docPr id="1401474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6304"/>
                    </a:xfrm>
                    <a:prstGeom prst="rect">
                      <a:avLst/>
                    </a:prstGeom>
                    <a:noFill/>
                    <a:ln>
                      <a:noFill/>
                    </a:ln>
                  </pic:spPr>
                </pic:pic>
              </a:graphicData>
            </a:graphic>
          </wp:inline>
        </w:drawing>
      </w:r>
    </w:p>
    <w:p w14:paraId="74A61A71" w14:textId="77777777" w:rsidR="00B6213D" w:rsidRDefault="00B6213D" w:rsidP="00B6213D">
      <w:pPr>
        <w:pStyle w:val="Heading2"/>
        <w:rPr>
          <w:lang w:val="en-GB"/>
        </w:rPr>
      </w:pPr>
      <w:bookmarkStart w:id="162" w:name="_Toc178341043"/>
      <w:r>
        <w:rPr>
          <w:lang w:val="en-GB"/>
        </w:rPr>
        <w:lastRenderedPageBreak/>
        <w:t>Pole</w:t>
      </w:r>
      <w:bookmarkEnd w:id="162"/>
    </w:p>
    <w:p w14:paraId="235144B5" w14:textId="77777777" w:rsidR="00B6213D" w:rsidRDefault="00B6213D" w:rsidP="00B6213D">
      <w:pPr>
        <w:jc w:val="center"/>
        <w:rPr>
          <w:lang w:val="en-GB"/>
        </w:rPr>
      </w:pPr>
      <w:r>
        <w:rPr>
          <w:noProof/>
          <w:lang w:val="en-GB"/>
        </w:rPr>
        <w:drawing>
          <wp:inline distT="0" distB="0" distL="0" distR="0" wp14:anchorId="7FC59DB4" wp14:editId="5B400D4E">
            <wp:extent cx="5653804" cy="6838024"/>
            <wp:effectExtent l="0" t="0" r="4445" b="1270"/>
            <wp:docPr id="771628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6"/>
                    <a:stretch>
                      <a:fillRect/>
                    </a:stretch>
                  </pic:blipFill>
                  <pic:spPr bwMode="auto">
                    <a:xfrm>
                      <a:off x="0" y="0"/>
                      <a:ext cx="5653804" cy="6838024"/>
                    </a:xfrm>
                    <a:prstGeom prst="rect">
                      <a:avLst/>
                    </a:prstGeom>
                    <a:noFill/>
                    <a:ln>
                      <a:noFill/>
                    </a:ln>
                  </pic:spPr>
                </pic:pic>
              </a:graphicData>
            </a:graphic>
          </wp:inline>
        </w:drawing>
      </w:r>
    </w:p>
    <w:p w14:paraId="1AC8DF90" w14:textId="77777777" w:rsidR="00B6213D" w:rsidRDefault="00B6213D" w:rsidP="00B6213D">
      <w:pPr>
        <w:pStyle w:val="Heading2"/>
        <w:rPr>
          <w:lang w:val="en-GB"/>
        </w:rPr>
      </w:pPr>
      <w:bookmarkStart w:id="163" w:name="_Toc178341044"/>
      <w:r>
        <w:rPr>
          <w:lang w:val="en-GB"/>
        </w:rPr>
        <w:lastRenderedPageBreak/>
        <w:t>SewerPipe</w:t>
      </w:r>
      <w:bookmarkEnd w:id="163"/>
    </w:p>
    <w:p w14:paraId="273563D1" w14:textId="77777777" w:rsidR="00B6213D" w:rsidRPr="005979F6" w:rsidRDefault="00B6213D" w:rsidP="00B6213D">
      <w:pPr>
        <w:jc w:val="center"/>
        <w:rPr>
          <w:lang w:val="en-GB"/>
        </w:rPr>
      </w:pPr>
      <w:r>
        <w:rPr>
          <w:noProof/>
          <w:lang w:val="en-GB"/>
        </w:rPr>
        <w:drawing>
          <wp:inline distT="0" distB="0" distL="0" distR="0" wp14:anchorId="46430DDC" wp14:editId="15778EF6">
            <wp:extent cx="5749924" cy="5476304"/>
            <wp:effectExtent l="0" t="0" r="3810" b="0"/>
            <wp:docPr id="1966962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6304"/>
                    </a:xfrm>
                    <a:prstGeom prst="rect">
                      <a:avLst/>
                    </a:prstGeom>
                    <a:noFill/>
                    <a:ln>
                      <a:noFill/>
                    </a:ln>
                  </pic:spPr>
                </pic:pic>
              </a:graphicData>
            </a:graphic>
          </wp:inline>
        </w:drawing>
      </w:r>
    </w:p>
    <w:p w14:paraId="0347F82C" w14:textId="77777777" w:rsidR="00B6213D" w:rsidRDefault="00B6213D" w:rsidP="00B6213D">
      <w:pPr>
        <w:pStyle w:val="Heading2"/>
        <w:rPr>
          <w:lang w:val="en-GB"/>
        </w:rPr>
      </w:pPr>
      <w:bookmarkStart w:id="164" w:name="_Toc178341045"/>
      <w:r>
        <w:rPr>
          <w:lang w:val="en-GB"/>
        </w:rPr>
        <w:lastRenderedPageBreak/>
        <w:t>TelecommunicationsCable</w:t>
      </w:r>
      <w:bookmarkEnd w:id="164"/>
    </w:p>
    <w:p w14:paraId="7B08590B" w14:textId="77777777" w:rsidR="00B6213D" w:rsidRPr="005979F6" w:rsidRDefault="00B6213D" w:rsidP="00B6213D">
      <w:pPr>
        <w:jc w:val="center"/>
        <w:rPr>
          <w:lang w:val="en-GB"/>
        </w:rPr>
      </w:pPr>
      <w:r>
        <w:rPr>
          <w:noProof/>
          <w:lang w:val="en-GB"/>
        </w:rPr>
        <w:drawing>
          <wp:inline distT="0" distB="0" distL="0" distR="0" wp14:anchorId="0A4CE985" wp14:editId="43A75AB9">
            <wp:extent cx="5749924" cy="5476304"/>
            <wp:effectExtent l="0" t="0" r="3810" b="0"/>
            <wp:docPr id="11006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8"/>
                    <a:stretch>
                      <a:fillRect/>
                    </a:stretch>
                  </pic:blipFill>
                  <pic:spPr bwMode="auto">
                    <a:xfrm>
                      <a:off x="0" y="0"/>
                      <a:ext cx="5749924" cy="5476304"/>
                    </a:xfrm>
                    <a:prstGeom prst="rect">
                      <a:avLst/>
                    </a:prstGeom>
                    <a:noFill/>
                    <a:ln>
                      <a:noFill/>
                    </a:ln>
                  </pic:spPr>
                </pic:pic>
              </a:graphicData>
            </a:graphic>
          </wp:inline>
        </w:drawing>
      </w:r>
    </w:p>
    <w:p w14:paraId="0A33A243" w14:textId="77777777" w:rsidR="00B6213D" w:rsidRDefault="00B6213D" w:rsidP="00B6213D">
      <w:pPr>
        <w:pStyle w:val="Heading2"/>
        <w:rPr>
          <w:lang w:val="en-GB"/>
        </w:rPr>
      </w:pPr>
      <w:bookmarkStart w:id="165" w:name="_Toc178341046"/>
      <w:r>
        <w:rPr>
          <w:lang w:val="en-GB"/>
        </w:rPr>
        <w:lastRenderedPageBreak/>
        <w:t>ThermalPipe</w:t>
      </w:r>
      <w:bookmarkEnd w:id="165"/>
    </w:p>
    <w:p w14:paraId="79E49198" w14:textId="77777777" w:rsidR="00B6213D" w:rsidRPr="005979F6" w:rsidRDefault="00B6213D" w:rsidP="00B6213D">
      <w:pPr>
        <w:jc w:val="center"/>
        <w:rPr>
          <w:lang w:val="en-GB"/>
        </w:rPr>
      </w:pPr>
      <w:r>
        <w:rPr>
          <w:noProof/>
          <w:lang w:val="en-GB"/>
        </w:rPr>
        <w:drawing>
          <wp:inline distT="0" distB="0" distL="0" distR="0" wp14:anchorId="50B26955" wp14:editId="677FB81F">
            <wp:extent cx="5749924" cy="5476304"/>
            <wp:effectExtent l="0" t="0" r="3810" b="0"/>
            <wp:docPr id="646388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6304"/>
                    </a:xfrm>
                    <a:prstGeom prst="rect">
                      <a:avLst/>
                    </a:prstGeom>
                    <a:noFill/>
                    <a:ln>
                      <a:noFill/>
                    </a:ln>
                  </pic:spPr>
                </pic:pic>
              </a:graphicData>
            </a:graphic>
          </wp:inline>
        </w:drawing>
      </w:r>
    </w:p>
    <w:p w14:paraId="03F458D0" w14:textId="77777777" w:rsidR="00B6213D" w:rsidRDefault="00B6213D" w:rsidP="00B6213D">
      <w:pPr>
        <w:pStyle w:val="Heading2"/>
        <w:rPr>
          <w:lang w:val="en-GB"/>
        </w:rPr>
      </w:pPr>
      <w:bookmarkStart w:id="166" w:name="_Toc178341047"/>
      <w:r>
        <w:rPr>
          <w:lang w:val="en-GB"/>
        </w:rPr>
        <w:lastRenderedPageBreak/>
        <w:t>TopographicalElement</w:t>
      </w:r>
      <w:bookmarkEnd w:id="166"/>
    </w:p>
    <w:p w14:paraId="4FFFDA1C" w14:textId="77777777" w:rsidR="00B6213D" w:rsidRPr="005979F6" w:rsidRDefault="00B6213D" w:rsidP="00B6213D">
      <w:pPr>
        <w:jc w:val="center"/>
        <w:rPr>
          <w:lang w:val="en-GB"/>
        </w:rPr>
      </w:pPr>
      <w:r>
        <w:rPr>
          <w:noProof/>
          <w:lang w:val="en-GB"/>
        </w:rPr>
        <w:drawing>
          <wp:inline distT="0" distB="0" distL="0" distR="0" wp14:anchorId="255F4701" wp14:editId="5333BB3E">
            <wp:extent cx="2436751" cy="1571447"/>
            <wp:effectExtent l="0" t="0" r="1905" b="0"/>
            <wp:docPr id="141043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4DAF58B3" w14:textId="77777777" w:rsidR="00B6213D" w:rsidRDefault="00B6213D" w:rsidP="00B6213D">
      <w:pPr>
        <w:pStyle w:val="Heading2"/>
        <w:rPr>
          <w:lang w:val="en-GB"/>
        </w:rPr>
      </w:pPr>
      <w:bookmarkStart w:id="167" w:name="_Toc178341048"/>
      <w:r>
        <w:rPr>
          <w:lang w:val="en-GB"/>
        </w:rPr>
        <w:lastRenderedPageBreak/>
        <w:t>Tower</w:t>
      </w:r>
      <w:bookmarkEnd w:id="167"/>
    </w:p>
    <w:p w14:paraId="5AEA9FC5" w14:textId="77777777" w:rsidR="00B6213D" w:rsidRPr="007127B5" w:rsidRDefault="00B6213D" w:rsidP="00B6213D">
      <w:pPr>
        <w:jc w:val="center"/>
        <w:rPr>
          <w:lang w:val="en-GB"/>
        </w:rPr>
      </w:pPr>
      <w:r>
        <w:rPr>
          <w:noProof/>
          <w:lang w:val="en-GB"/>
        </w:rPr>
        <w:drawing>
          <wp:inline distT="0" distB="0" distL="0" distR="0" wp14:anchorId="7600331D" wp14:editId="00B5C49E">
            <wp:extent cx="5654044" cy="6838315"/>
            <wp:effectExtent l="0" t="0" r="3810" b="635"/>
            <wp:docPr id="141715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41"/>
                    <a:stretch>
                      <a:fillRect/>
                    </a:stretch>
                  </pic:blipFill>
                  <pic:spPr bwMode="auto">
                    <a:xfrm>
                      <a:off x="0" y="0"/>
                      <a:ext cx="5654044" cy="6838315"/>
                    </a:xfrm>
                    <a:prstGeom prst="rect">
                      <a:avLst/>
                    </a:prstGeom>
                    <a:noFill/>
                    <a:ln>
                      <a:noFill/>
                    </a:ln>
                  </pic:spPr>
                </pic:pic>
              </a:graphicData>
            </a:graphic>
          </wp:inline>
        </w:drawing>
      </w:r>
    </w:p>
    <w:p w14:paraId="6E4DCDBF" w14:textId="25949D72" w:rsidR="000F4CCF" w:rsidRPr="000F4CCF" w:rsidRDefault="000F4CCF" w:rsidP="005979F6">
      <w:pPr>
        <w:pStyle w:val="Heading2"/>
        <w:rPr>
          <w:lang w:val="en-GB"/>
        </w:rPr>
      </w:pPr>
      <w:bookmarkStart w:id="168" w:name="_Toc178341049"/>
      <w:r>
        <w:rPr>
          <w:lang w:val="en-GB"/>
        </w:rPr>
        <w:lastRenderedPageBreak/>
        <w:t>UtilityNetwork</w:t>
      </w:r>
      <w:bookmarkEnd w:id="168"/>
    </w:p>
    <w:p w14:paraId="7F6F1BF3" w14:textId="0EB3EEFC" w:rsidR="0035221D" w:rsidRDefault="000F4CCF" w:rsidP="00633D48">
      <w:pPr>
        <w:jc w:val="center"/>
        <w:rPr>
          <w:lang w:val="en-GB"/>
        </w:rPr>
      </w:pPr>
      <w:r>
        <w:rPr>
          <w:noProof/>
          <w:lang w:val="en-GB"/>
        </w:rPr>
        <w:drawing>
          <wp:inline distT="0" distB="0" distL="0" distR="0" wp14:anchorId="2D639D51" wp14:editId="26D970B7">
            <wp:extent cx="6034276" cy="6071733"/>
            <wp:effectExtent l="0" t="0" r="5080"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42"/>
                    <a:stretch>
                      <a:fillRect/>
                    </a:stretch>
                  </pic:blipFill>
                  <pic:spPr bwMode="auto">
                    <a:xfrm>
                      <a:off x="0" y="0"/>
                      <a:ext cx="6034276" cy="6071733"/>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69" w:name="_Toc178341050"/>
      <w:r>
        <w:rPr>
          <w:lang w:val="en-GB"/>
        </w:rPr>
        <w:lastRenderedPageBreak/>
        <w:t>WaterPipe</w:t>
      </w:r>
      <w:bookmarkEnd w:id="169"/>
    </w:p>
    <w:p w14:paraId="5B6E9383" w14:textId="12948623" w:rsidR="005979F6" w:rsidRPr="005979F6" w:rsidRDefault="005979F6" w:rsidP="00633D48">
      <w:pPr>
        <w:jc w:val="center"/>
        <w:rPr>
          <w:lang w:val="en-GB"/>
        </w:rPr>
      </w:pPr>
      <w:r>
        <w:rPr>
          <w:noProof/>
          <w:lang w:val="en-GB"/>
        </w:rPr>
        <w:drawing>
          <wp:inline distT="0" distB="0" distL="0" distR="0" wp14:anchorId="377D6DBD" wp14:editId="0AC5F0A5">
            <wp:extent cx="5749924" cy="5476304"/>
            <wp:effectExtent l="0" t="0" r="3810" b="0"/>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43"/>
                    <a:stretch>
                      <a:fillRect/>
                    </a:stretch>
                  </pic:blipFill>
                  <pic:spPr bwMode="auto">
                    <a:xfrm>
                      <a:off x="0" y="0"/>
                      <a:ext cx="5749924" cy="5476304"/>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70" w:name="_Toc177995203"/>
      <w:bookmarkStart w:id="171" w:name="_Toc177995204"/>
      <w:bookmarkStart w:id="172" w:name="_Toc177995205"/>
      <w:bookmarkStart w:id="173" w:name="_Toc177995206"/>
      <w:bookmarkStart w:id="174" w:name="_Toc178341051"/>
      <w:bookmarkEnd w:id="170"/>
      <w:bookmarkEnd w:id="171"/>
      <w:bookmarkEnd w:id="172"/>
      <w:bookmarkEnd w:id="173"/>
      <w:r>
        <w:rPr>
          <w:lang w:val="en-GB"/>
        </w:rPr>
        <w:lastRenderedPageBreak/>
        <w:t>Types</w:t>
      </w:r>
      <w:bookmarkEnd w:id="174"/>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5"/>
      <w:footerReference w:type="first" r:id="rId46"/>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A452B" w14:textId="77777777" w:rsidR="00AA67B5" w:rsidRDefault="00AA67B5" w:rsidP="008332E8">
      <w:r>
        <w:separator/>
      </w:r>
    </w:p>
    <w:p w14:paraId="017C59FE" w14:textId="77777777" w:rsidR="00AA67B5" w:rsidRDefault="00AA67B5" w:rsidP="008332E8"/>
    <w:p w14:paraId="1A9510CF" w14:textId="77777777" w:rsidR="00AA67B5" w:rsidRDefault="00AA67B5" w:rsidP="008332E8"/>
  </w:endnote>
  <w:endnote w:type="continuationSeparator" w:id="0">
    <w:p w14:paraId="5642EEB7" w14:textId="77777777" w:rsidR="00AA67B5" w:rsidRDefault="00AA67B5" w:rsidP="008332E8">
      <w:r>
        <w:continuationSeparator/>
      </w:r>
    </w:p>
    <w:p w14:paraId="60CCBE0B" w14:textId="77777777" w:rsidR="00AA67B5" w:rsidRDefault="00AA67B5" w:rsidP="008332E8"/>
    <w:p w14:paraId="29A3847D" w14:textId="77777777" w:rsidR="00AA67B5" w:rsidRDefault="00AA67B5" w:rsidP="008332E8"/>
  </w:endnote>
  <w:endnote w:type="continuationNotice" w:id="1">
    <w:p w14:paraId="08BE2DDE" w14:textId="77777777" w:rsidR="00AA67B5" w:rsidRDefault="00AA67B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79B40433"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E9271C">
      <w:t>2.10.24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E9271C">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0CC31C14"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E9271C">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E9271C">
      <w:t>2.10.24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102E2CF9"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E9271C">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E9271C">
      <w:t>2.10.24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49157" w14:textId="77777777" w:rsidR="00AA67B5" w:rsidRDefault="00AA67B5" w:rsidP="008332E8">
      <w:r>
        <w:separator/>
      </w:r>
    </w:p>
    <w:p w14:paraId="00789013" w14:textId="77777777" w:rsidR="00AA67B5" w:rsidRDefault="00AA67B5" w:rsidP="008332E8"/>
  </w:footnote>
  <w:footnote w:type="continuationSeparator" w:id="0">
    <w:p w14:paraId="0ED00EEF" w14:textId="77777777" w:rsidR="00AA67B5" w:rsidRDefault="00AA67B5" w:rsidP="008332E8">
      <w:r>
        <w:continuationSeparator/>
      </w:r>
    </w:p>
    <w:p w14:paraId="5ED99850" w14:textId="77777777" w:rsidR="00AA67B5" w:rsidRDefault="00AA67B5" w:rsidP="008332E8"/>
    <w:p w14:paraId="5CB52112" w14:textId="77777777" w:rsidR="00AA67B5" w:rsidRDefault="00AA67B5" w:rsidP="008332E8"/>
  </w:footnote>
  <w:footnote w:type="continuationNotice" w:id="1">
    <w:p w14:paraId="6308A9CB" w14:textId="77777777" w:rsidR="00AA67B5" w:rsidRDefault="00AA67B5">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7B46A271" w:rsidR="00DF18F2" w:rsidRDefault="00DA6D46" w:rsidP="008332E8">
    <w:pPr>
      <w:pStyle w:val="Header"/>
    </w:pPr>
    <w:r>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3C4ACC7C"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E9271C">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A3A6C53"/>
    <w:multiLevelType w:val="hybridMultilevel"/>
    <w:tmpl w:val="159C67A0"/>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C7C705A"/>
    <w:multiLevelType w:val="multilevel"/>
    <w:tmpl w:val="E64C8A92"/>
    <w:numStyleLink w:val="AthumiListStyle"/>
  </w:abstractNum>
  <w:abstractNum w:abstractNumId="9"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68D74F9"/>
    <w:multiLevelType w:val="multilevel"/>
    <w:tmpl w:val="12F0D7F2"/>
    <w:numStyleLink w:val="AthumiNumberStyle"/>
  </w:abstractNum>
  <w:abstractNum w:abstractNumId="14"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4"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3"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24C1E"/>
    <w:multiLevelType w:val="multilevel"/>
    <w:tmpl w:val="E64C8A92"/>
    <w:numStyleLink w:val="AthumiListStyle"/>
  </w:abstractNum>
  <w:abstractNum w:abstractNumId="37"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4"/>
  </w:num>
  <w:num w:numId="2" w16cid:durableId="833256247">
    <w:abstractNumId w:val="17"/>
  </w:num>
  <w:num w:numId="3" w16cid:durableId="72287278">
    <w:abstractNumId w:val="14"/>
  </w:num>
  <w:num w:numId="4" w16cid:durableId="350911590">
    <w:abstractNumId w:val="10"/>
  </w:num>
  <w:num w:numId="5" w16cid:durableId="1046904235">
    <w:abstractNumId w:val="21"/>
  </w:num>
  <w:num w:numId="6" w16cid:durableId="557595170">
    <w:abstractNumId w:val="38"/>
  </w:num>
  <w:num w:numId="7" w16cid:durableId="170688059">
    <w:abstractNumId w:val="32"/>
  </w:num>
  <w:num w:numId="8" w16cid:durableId="251624375">
    <w:abstractNumId w:val="8"/>
  </w:num>
  <w:num w:numId="9" w16cid:durableId="425074842">
    <w:abstractNumId w:val="23"/>
  </w:num>
  <w:num w:numId="10" w16cid:durableId="591283396">
    <w:abstractNumId w:val="13"/>
  </w:num>
  <w:num w:numId="11" w16cid:durableId="2081441600">
    <w:abstractNumId w:val="11"/>
  </w:num>
  <w:num w:numId="12" w16cid:durableId="1715813180">
    <w:abstractNumId w:val="20"/>
  </w:num>
  <w:num w:numId="13" w16cid:durableId="809636373">
    <w:abstractNumId w:val="5"/>
  </w:num>
  <w:num w:numId="14" w16cid:durableId="883835266">
    <w:abstractNumId w:val="0"/>
  </w:num>
  <w:num w:numId="15" w16cid:durableId="412626015">
    <w:abstractNumId w:val="36"/>
  </w:num>
  <w:num w:numId="16" w16cid:durableId="1361272761">
    <w:abstractNumId w:val="2"/>
  </w:num>
  <w:num w:numId="17" w16cid:durableId="409154072">
    <w:abstractNumId w:val="4"/>
  </w:num>
  <w:num w:numId="18" w16cid:durableId="1530677794">
    <w:abstractNumId w:val="18"/>
  </w:num>
  <w:num w:numId="19" w16cid:durableId="1993291742">
    <w:abstractNumId w:val="34"/>
  </w:num>
  <w:num w:numId="20" w16cid:durableId="2081898549">
    <w:abstractNumId w:val="31"/>
  </w:num>
  <w:num w:numId="21" w16cid:durableId="1826047049">
    <w:abstractNumId w:val="30"/>
  </w:num>
  <w:num w:numId="22" w16cid:durableId="2142654663">
    <w:abstractNumId w:val="15"/>
  </w:num>
  <w:num w:numId="23" w16cid:durableId="1231380568">
    <w:abstractNumId w:val="25"/>
  </w:num>
  <w:num w:numId="24" w16cid:durableId="1426612960">
    <w:abstractNumId w:val="37"/>
  </w:num>
  <w:num w:numId="25" w16cid:durableId="1958482157">
    <w:abstractNumId w:val="1"/>
  </w:num>
  <w:num w:numId="26" w16cid:durableId="499928511">
    <w:abstractNumId w:val="33"/>
  </w:num>
  <w:num w:numId="27" w16cid:durableId="808017288">
    <w:abstractNumId w:val="22"/>
  </w:num>
  <w:num w:numId="28" w16cid:durableId="1134374968">
    <w:abstractNumId w:val="9"/>
  </w:num>
  <w:num w:numId="29" w16cid:durableId="344981753">
    <w:abstractNumId w:val="40"/>
  </w:num>
  <w:num w:numId="30" w16cid:durableId="821964942">
    <w:abstractNumId w:val="39"/>
  </w:num>
  <w:num w:numId="31" w16cid:durableId="322515809">
    <w:abstractNumId w:val="26"/>
  </w:num>
  <w:num w:numId="32" w16cid:durableId="218562611">
    <w:abstractNumId w:val="27"/>
  </w:num>
  <w:num w:numId="33" w16cid:durableId="1158308784">
    <w:abstractNumId w:val="6"/>
  </w:num>
  <w:num w:numId="34" w16cid:durableId="1724333262">
    <w:abstractNumId w:val="29"/>
  </w:num>
  <w:num w:numId="35" w16cid:durableId="1116220605">
    <w:abstractNumId w:val="28"/>
  </w:num>
  <w:num w:numId="36" w16cid:durableId="1716999205">
    <w:abstractNumId w:val="19"/>
  </w:num>
  <w:num w:numId="37" w16cid:durableId="1065251625">
    <w:abstractNumId w:val="12"/>
  </w:num>
  <w:num w:numId="38" w16cid:durableId="1100371692">
    <w:abstractNumId w:val="16"/>
  </w:num>
  <w:num w:numId="39" w16cid:durableId="497692967">
    <w:abstractNumId w:val="35"/>
  </w:num>
  <w:num w:numId="40" w16cid:durableId="1897351940">
    <w:abstractNumId w:val="3"/>
  </w:num>
  <w:num w:numId="41" w16cid:durableId="1082139176">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briels Niels">
    <w15:presenceInfo w15:providerId="AD" w15:userId="S::niels.gabriels@athumi.eu::8dcb1bdc-b0a9-4337-a0a0-27a2a429a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mirrorMargins/>
  <w:activeWritingStyle w:appName="MSWord" w:lang="nl-BE" w:vendorID="1" w:dllVersion="512" w:checkStyle="1"/>
  <w:proofState w:spelling="clean"/>
  <w:trackRevisions/>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08DF"/>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278D"/>
    <w:rsid w:val="000933E6"/>
    <w:rsid w:val="0009554E"/>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7840"/>
    <w:rsid w:val="00127AE8"/>
    <w:rsid w:val="00132696"/>
    <w:rsid w:val="001329BF"/>
    <w:rsid w:val="0013336D"/>
    <w:rsid w:val="00134AFB"/>
    <w:rsid w:val="0013638E"/>
    <w:rsid w:val="00137DDC"/>
    <w:rsid w:val="001407E3"/>
    <w:rsid w:val="00141C18"/>
    <w:rsid w:val="001422F6"/>
    <w:rsid w:val="001453FD"/>
    <w:rsid w:val="00150622"/>
    <w:rsid w:val="001524C0"/>
    <w:rsid w:val="001536E2"/>
    <w:rsid w:val="00154536"/>
    <w:rsid w:val="00154D69"/>
    <w:rsid w:val="00162D85"/>
    <w:rsid w:val="00165B80"/>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B72DA"/>
    <w:rsid w:val="001C1358"/>
    <w:rsid w:val="001C52BB"/>
    <w:rsid w:val="001C53DE"/>
    <w:rsid w:val="001C6715"/>
    <w:rsid w:val="001C681B"/>
    <w:rsid w:val="001D55F5"/>
    <w:rsid w:val="001D5D15"/>
    <w:rsid w:val="001D66D0"/>
    <w:rsid w:val="001D6C03"/>
    <w:rsid w:val="001E1664"/>
    <w:rsid w:val="001E6EEB"/>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34A5"/>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40FB"/>
    <w:rsid w:val="002D6102"/>
    <w:rsid w:val="002E47E0"/>
    <w:rsid w:val="002E489F"/>
    <w:rsid w:val="002F5D17"/>
    <w:rsid w:val="002F5E06"/>
    <w:rsid w:val="002F7E1F"/>
    <w:rsid w:val="00300E8C"/>
    <w:rsid w:val="00305917"/>
    <w:rsid w:val="00307045"/>
    <w:rsid w:val="00307574"/>
    <w:rsid w:val="003103C9"/>
    <w:rsid w:val="00310CDF"/>
    <w:rsid w:val="00313CFF"/>
    <w:rsid w:val="00314008"/>
    <w:rsid w:val="003149F8"/>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035D"/>
    <w:rsid w:val="00361F03"/>
    <w:rsid w:val="00362AFE"/>
    <w:rsid w:val="00364749"/>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C6FED"/>
    <w:rsid w:val="003D1E53"/>
    <w:rsid w:val="003D2FC2"/>
    <w:rsid w:val="003D3C88"/>
    <w:rsid w:val="003D4474"/>
    <w:rsid w:val="003D4536"/>
    <w:rsid w:val="003D50EE"/>
    <w:rsid w:val="003D63E8"/>
    <w:rsid w:val="003E3B8C"/>
    <w:rsid w:val="003E552B"/>
    <w:rsid w:val="003E5BD8"/>
    <w:rsid w:val="003E61C7"/>
    <w:rsid w:val="003F616A"/>
    <w:rsid w:val="003F6245"/>
    <w:rsid w:val="003F65BF"/>
    <w:rsid w:val="003F68AE"/>
    <w:rsid w:val="004010E0"/>
    <w:rsid w:val="00401857"/>
    <w:rsid w:val="00402B1F"/>
    <w:rsid w:val="00403218"/>
    <w:rsid w:val="004046C6"/>
    <w:rsid w:val="00406C86"/>
    <w:rsid w:val="00407BE6"/>
    <w:rsid w:val="00411473"/>
    <w:rsid w:val="00414134"/>
    <w:rsid w:val="00415024"/>
    <w:rsid w:val="00415B33"/>
    <w:rsid w:val="0041760C"/>
    <w:rsid w:val="0041761C"/>
    <w:rsid w:val="00421CAC"/>
    <w:rsid w:val="00422EB7"/>
    <w:rsid w:val="004243B7"/>
    <w:rsid w:val="00424666"/>
    <w:rsid w:val="00425E27"/>
    <w:rsid w:val="00426176"/>
    <w:rsid w:val="00426D20"/>
    <w:rsid w:val="00434498"/>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1DE9"/>
    <w:rsid w:val="00463880"/>
    <w:rsid w:val="004646AB"/>
    <w:rsid w:val="0047005A"/>
    <w:rsid w:val="004714AE"/>
    <w:rsid w:val="004728E4"/>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B6932"/>
    <w:rsid w:val="004C03F8"/>
    <w:rsid w:val="004C067E"/>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37AE"/>
    <w:rsid w:val="004E4011"/>
    <w:rsid w:val="004E423E"/>
    <w:rsid w:val="004E447C"/>
    <w:rsid w:val="004E7DD0"/>
    <w:rsid w:val="004F003C"/>
    <w:rsid w:val="004F052B"/>
    <w:rsid w:val="004F0DCF"/>
    <w:rsid w:val="004F0F8C"/>
    <w:rsid w:val="004F21A8"/>
    <w:rsid w:val="004F537E"/>
    <w:rsid w:val="004F6155"/>
    <w:rsid w:val="004F695B"/>
    <w:rsid w:val="004F7A9E"/>
    <w:rsid w:val="00500849"/>
    <w:rsid w:val="00500BF6"/>
    <w:rsid w:val="00506CF0"/>
    <w:rsid w:val="005101CE"/>
    <w:rsid w:val="0051531C"/>
    <w:rsid w:val="00522B70"/>
    <w:rsid w:val="00522BCE"/>
    <w:rsid w:val="00524EE6"/>
    <w:rsid w:val="0052634A"/>
    <w:rsid w:val="0053114A"/>
    <w:rsid w:val="005334E1"/>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1C5F"/>
    <w:rsid w:val="005B3B61"/>
    <w:rsid w:val="005B41F1"/>
    <w:rsid w:val="005B6C1E"/>
    <w:rsid w:val="005C0146"/>
    <w:rsid w:val="005C0B3F"/>
    <w:rsid w:val="005C12AD"/>
    <w:rsid w:val="005C174C"/>
    <w:rsid w:val="005C6A72"/>
    <w:rsid w:val="005C70AC"/>
    <w:rsid w:val="005D022D"/>
    <w:rsid w:val="005D0515"/>
    <w:rsid w:val="005D0E73"/>
    <w:rsid w:val="005D5624"/>
    <w:rsid w:val="005D57ED"/>
    <w:rsid w:val="005D6DCA"/>
    <w:rsid w:val="005D7105"/>
    <w:rsid w:val="005D78AC"/>
    <w:rsid w:val="005E0A54"/>
    <w:rsid w:val="005E2238"/>
    <w:rsid w:val="005E3112"/>
    <w:rsid w:val="005E4F60"/>
    <w:rsid w:val="005E6664"/>
    <w:rsid w:val="005E6F61"/>
    <w:rsid w:val="005F0699"/>
    <w:rsid w:val="005F1CDB"/>
    <w:rsid w:val="005F5052"/>
    <w:rsid w:val="005F513C"/>
    <w:rsid w:val="005F552D"/>
    <w:rsid w:val="005F5BCA"/>
    <w:rsid w:val="005F6354"/>
    <w:rsid w:val="006006AB"/>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46724"/>
    <w:rsid w:val="00650EEC"/>
    <w:rsid w:val="00652BB5"/>
    <w:rsid w:val="006532AC"/>
    <w:rsid w:val="00653A71"/>
    <w:rsid w:val="00653C02"/>
    <w:rsid w:val="00654FFF"/>
    <w:rsid w:val="00657E0E"/>
    <w:rsid w:val="00663BC2"/>
    <w:rsid w:val="00665217"/>
    <w:rsid w:val="006662BA"/>
    <w:rsid w:val="00672248"/>
    <w:rsid w:val="00673035"/>
    <w:rsid w:val="0067353D"/>
    <w:rsid w:val="00674118"/>
    <w:rsid w:val="00676435"/>
    <w:rsid w:val="0068028A"/>
    <w:rsid w:val="00680471"/>
    <w:rsid w:val="00681900"/>
    <w:rsid w:val="006819ED"/>
    <w:rsid w:val="00684C8D"/>
    <w:rsid w:val="00693A99"/>
    <w:rsid w:val="00695093"/>
    <w:rsid w:val="006952BA"/>
    <w:rsid w:val="006952FD"/>
    <w:rsid w:val="0069547E"/>
    <w:rsid w:val="00696B04"/>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12AE"/>
    <w:rsid w:val="006E3059"/>
    <w:rsid w:val="006E3152"/>
    <w:rsid w:val="006E4CDC"/>
    <w:rsid w:val="006E6997"/>
    <w:rsid w:val="006E6FBC"/>
    <w:rsid w:val="006E7367"/>
    <w:rsid w:val="006F00BC"/>
    <w:rsid w:val="006F0951"/>
    <w:rsid w:val="006F414A"/>
    <w:rsid w:val="006F4AFA"/>
    <w:rsid w:val="006F54C4"/>
    <w:rsid w:val="006F59B1"/>
    <w:rsid w:val="00707A68"/>
    <w:rsid w:val="00710886"/>
    <w:rsid w:val="007127B5"/>
    <w:rsid w:val="00714BED"/>
    <w:rsid w:val="007179F7"/>
    <w:rsid w:val="00717F89"/>
    <w:rsid w:val="0072007A"/>
    <w:rsid w:val="00722401"/>
    <w:rsid w:val="00723423"/>
    <w:rsid w:val="00723EEA"/>
    <w:rsid w:val="007274BB"/>
    <w:rsid w:val="007307A7"/>
    <w:rsid w:val="00734148"/>
    <w:rsid w:val="00734916"/>
    <w:rsid w:val="007356F5"/>
    <w:rsid w:val="00743C1D"/>
    <w:rsid w:val="00744444"/>
    <w:rsid w:val="00744938"/>
    <w:rsid w:val="00746AEC"/>
    <w:rsid w:val="007474A3"/>
    <w:rsid w:val="00752DB7"/>
    <w:rsid w:val="00753FE0"/>
    <w:rsid w:val="0075509F"/>
    <w:rsid w:val="00756699"/>
    <w:rsid w:val="00757A51"/>
    <w:rsid w:val="00770A6A"/>
    <w:rsid w:val="00772274"/>
    <w:rsid w:val="00772331"/>
    <w:rsid w:val="007756D8"/>
    <w:rsid w:val="00775A89"/>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11C8"/>
    <w:rsid w:val="007C280E"/>
    <w:rsid w:val="007C325A"/>
    <w:rsid w:val="007C7463"/>
    <w:rsid w:val="007D1137"/>
    <w:rsid w:val="007D219B"/>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4F6"/>
    <w:rsid w:val="008007D9"/>
    <w:rsid w:val="008054CE"/>
    <w:rsid w:val="00806B13"/>
    <w:rsid w:val="0080740B"/>
    <w:rsid w:val="0080785D"/>
    <w:rsid w:val="008139AD"/>
    <w:rsid w:val="00813BBA"/>
    <w:rsid w:val="00814436"/>
    <w:rsid w:val="00814CED"/>
    <w:rsid w:val="00815385"/>
    <w:rsid w:val="00816366"/>
    <w:rsid w:val="0081686B"/>
    <w:rsid w:val="00816A96"/>
    <w:rsid w:val="00820DDF"/>
    <w:rsid w:val="00822071"/>
    <w:rsid w:val="00822166"/>
    <w:rsid w:val="008276A5"/>
    <w:rsid w:val="0083220E"/>
    <w:rsid w:val="008332E8"/>
    <w:rsid w:val="00833378"/>
    <w:rsid w:val="008333F5"/>
    <w:rsid w:val="00833CFC"/>
    <w:rsid w:val="00840E4D"/>
    <w:rsid w:val="008428DD"/>
    <w:rsid w:val="008449D5"/>
    <w:rsid w:val="00847463"/>
    <w:rsid w:val="00852F0B"/>
    <w:rsid w:val="00854999"/>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5E2F"/>
    <w:rsid w:val="00886895"/>
    <w:rsid w:val="0089085D"/>
    <w:rsid w:val="00890E95"/>
    <w:rsid w:val="0089120D"/>
    <w:rsid w:val="00891A6E"/>
    <w:rsid w:val="00891B72"/>
    <w:rsid w:val="00894909"/>
    <w:rsid w:val="0089768F"/>
    <w:rsid w:val="008A0A72"/>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635"/>
    <w:rsid w:val="008E1A2A"/>
    <w:rsid w:val="008E22DE"/>
    <w:rsid w:val="008E23C2"/>
    <w:rsid w:val="008E2CC0"/>
    <w:rsid w:val="008E38D7"/>
    <w:rsid w:val="008F0CC7"/>
    <w:rsid w:val="008F17B1"/>
    <w:rsid w:val="008F57E9"/>
    <w:rsid w:val="008F5E5C"/>
    <w:rsid w:val="00900615"/>
    <w:rsid w:val="00901C80"/>
    <w:rsid w:val="00903822"/>
    <w:rsid w:val="00903A63"/>
    <w:rsid w:val="00905528"/>
    <w:rsid w:val="00906BBD"/>
    <w:rsid w:val="009070E0"/>
    <w:rsid w:val="00912064"/>
    <w:rsid w:val="00912D35"/>
    <w:rsid w:val="00916630"/>
    <w:rsid w:val="0092494B"/>
    <w:rsid w:val="009258D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56738"/>
    <w:rsid w:val="009610BC"/>
    <w:rsid w:val="009610D1"/>
    <w:rsid w:val="0096130A"/>
    <w:rsid w:val="00962268"/>
    <w:rsid w:val="009639F1"/>
    <w:rsid w:val="0096436E"/>
    <w:rsid w:val="00965F87"/>
    <w:rsid w:val="00966854"/>
    <w:rsid w:val="009709F6"/>
    <w:rsid w:val="00970B0A"/>
    <w:rsid w:val="00976995"/>
    <w:rsid w:val="00977F62"/>
    <w:rsid w:val="009819E8"/>
    <w:rsid w:val="00982905"/>
    <w:rsid w:val="0098355E"/>
    <w:rsid w:val="00984466"/>
    <w:rsid w:val="00986427"/>
    <w:rsid w:val="009866A5"/>
    <w:rsid w:val="00987562"/>
    <w:rsid w:val="00987715"/>
    <w:rsid w:val="009912ED"/>
    <w:rsid w:val="00991CDE"/>
    <w:rsid w:val="009959E0"/>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23A5"/>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59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2012"/>
    <w:rsid w:val="00A83FD8"/>
    <w:rsid w:val="00A86401"/>
    <w:rsid w:val="00A86B45"/>
    <w:rsid w:val="00A94A5C"/>
    <w:rsid w:val="00A95C01"/>
    <w:rsid w:val="00A97411"/>
    <w:rsid w:val="00A9750C"/>
    <w:rsid w:val="00A97875"/>
    <w:rsid w:val="00A97C0B"/>
    <w:rsid w:val="00A97D82"/>
    <w:rsid w:val="00AA234E"/>
    <w:rsid w:val="00AA245C"/>
    <w:rsid w:val="00AA47CF"/>
    <w:rsid w:val="00AA4DC6"/>
    <w:rsid w:val="00AA5C2F"/>
    <w:rsid w:val="00AA5D08"/>
    <w:rsid w:val="00AA67B5"/>
    <w:rsid w:val="00AA6B2A"/>
    <w:rsid w:val="00AB2003"/>
    <w:rsid w:val="00AB27AD"/>
    <w:rsid w:val="00AB47E4"/>
    <w:rsid w:val="00AB4FF5"/>
    <w:rsid w:val="00AB51C4"/>
    <w:rsid w:val="00AB5F80"/>
    <w:rsid w:val="00AC0959"/>
    <w:rsid w:val="00AC119E"/>
    <w:rsid w:val="00AC152D"/>
    <w:rsid w:val="00AD095A"/>
    <w:rsid w:val="00AD35B2"/>
    <w:rsid w:val="00AD51F3"/>
    <w:rsid w:val="00AD553F"/>
    <w:rsid w:val="00AD5A63"/>
    <w:rsid w:val="00AD6EC3"/>
    <w:rsid w:val="00AE1163"/>
    <w:rsid w:val="00AE1560"/>
    <w:rsid w:val="00AE2BD8"/>
    <w:rsid w:val="00AE3383"/>
    <w:rsid w:val="00AE3432"/>
    <w:rsid w:val="00AE372A"/>
    <w:rsid w:val="00AF0016"/>
    <w:rsid w:val="00AF0333"/>
    <w:rsid w:val="00AF0A1D"/>
    <w:rsid w:val="00AF49C8"/>
    <w:rsid w:val="00AF52D3"/>
    <w:rsid w:val="00AF5E78"/>
    <w:rsid w:val="00AF616C"/>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957"/>
    <w:rsid w:val="00B26E09"/>
    <w:rsid w:val="00B2720C"/>
    <w:rsid w:val="00B273B8"/>
    <w:rsid w:val="00B2789F"/>
    <w:rsid w:val="00B3140D"/>
    <w:rsid w:val="00B314CE"/>
    <w:rsid w:val="00B317FF"/>
    <w:rsid w:val="00B31892"/>
    <w:rsid w:val="00B31F6E"/>
    <w:rsid w:val="00B34F60"/>
    <w:rsid w:val="00B35BBF"/>
    <w:rsid w:val="00B36CB4"/>
    <w:rsid w:val="00B43F29"/>
    <w:rsid w:val="00B52741"/>
    <w:rsid w:val="00B52B2F"/>
    <w:rsid w:val="00B52BB7"/>
    <w:rsid w:val="00B55567"/>
    <w:rsid w:val="00B56D02"/>
    <w:rsid w:val="00B57D25"/>
    <w:rsid w:val="00B60432"/>
    <w:rsid w:val="00B6213D"/>
    <w:rsid w:val="00B624AA"/>
    <w:rsid w:val="00B62FC5"/>
    <w:rsid w:val="00B631AB"/>
    <w:rsid w:val="00B65EC7"/>
    <w:rsid w:val="00B66398"/>
    <w:rsid w:val="00B71851"/>
    <w:rsid w:val="00B73072"/>
    <w:rsid w:val="00B75B3A"/>
    <w:rsid w:val="00B76480"/>
    <w:rsid w:val="00B7698E"/>
    <w:rsid w:val="00B77256"/>
    <w:rsid w:val="00B77C3D"/>
    <w:rsid w:val="00B81797"/>
    <w:rsid w:val="00B824C9"/>
    <w:rsid w:val="00B83155"/>
    <w:rsid w:val="00B85918"/>
    <w:rsid w:val="00B86538"/>
    <w:rsid w:val="00B8695A"/>
    <w:rsid w:val="00B90EC1"/>
    <w:rsid w:val="00B92957"/>
    <w:rsid w:val="00B92FD6"/>
    <w:rsid w:val="00B93152"/>
    <w:rsid w:val="00B934DD"/>
    <w:rsid w:val="00B959CB"/>
    <w:rsid w:val="00BA02FA"/>
    <w:rsid w:val="00BA1C5A"/>
    <w:rsid w:val="00BA3EED"/>
    <w:rsid w:val="00BA6C31"/>
    <w:rsid w:val="00BA721B"/>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0BF4"/>
    <w:rsid w:val="00C31ADE"/>
    <w:rsid w:val="00C33A62"/>
    <w:rsid w:val="00C34CDF"/>
    <w:rsid w:val="00C35854"/>
    <w:rsid w:val="00C37102"/>
    <w:rsid w:val="00C4083B"/>
    <w:rsid w:val="00C41D90"/>
    <w:rsid w:val="00C42336"/>
    <w:rsid w:val="00C42337"/>
    <w:rsid w:val="00C4386E"/>
    <w:rsid w:val="00C44AF8"/>
    <w:rsid w:val="00C50192"/>
    <w:rsid w:val="00C52CF0"/>
    <w:rsid w:val="00C534A1"/>
    <w:rsid w:val="00C61FE2"/>
    <w:rsid w:val="00C6220A"/>
    <w:rsid w:val="00C632B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0FE"/>
    <w:rsid w:val="00CC094E"/>
    <w:rsid w:val="00CC3D0C"/>
    <w:rsid w:val="00CC6D13"/>
    <w:rsid w:val="00CC6DB8"/>
    <w:rsid w:val="00CD777F"/>
    <w:rsid w:val="00CE0994"/>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661B"/>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2CFD"/>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55C5"/>
    <w:rsid w:val="00E5652F"/>
    <w:rsid w:val="00E56EDA"/>
    <w:rsid w:val="00E5720D"/>
    <w:rsid w:val="00E604A3"/>
    <w:rsid w:val="00E60813"/>
    <w:rsid w:val="00E60B60"/>
    <w:rsid w:val="00E614C7"/>
    <w:rsid w:val="00E62AD8"/>
    <w:rsid w:val="00E62EE4"/>
    <w:rsid w:val="00E662BC"/>
    <w:rsid w:val="00E706A8"/>
    <w:rsid w:val="00E71AAB"/>
    <w:rsid w:val="00E72466"/>
    <w:rsid w:val="00E727F6"/>
    <w:rsid w:val="00E76036"/>
    <w:rsid w:val="00E776DC"/>
    <w:rsid w:val="00E809C1"/>
    <w:rsid w:val="00E83BE1"/>
    <w:rsid w:val="00E842D2"/>
    <w:rsid w:val="00E84669"/>
    <w:rsid w:val="00E86249"/>
    <w:rsid w:val="00E869B7"/>
    <w:rsid w:val="00E9271C"/>
    <w:rsid w:val="00E945D0"/>
    <w:rsid w:val="00EA20E9"/>
    <w:rsid w:val="00EA400E"/>
    <w:rsid w:val="00EA66FA"/>
    <w:rsid w:val="00EB00EC"/>
    <w:rsid w:val="00EB15FA"/>
    <w:rsid w:val="00EB1AD8"/>
    <w:rsid w:val="00EB2B2B"/>
    <w:rsid w:val="00EB3333"/>
    <w:rsid w:val="00EB42B3"/>
    <w:rsid w:val="00EB6AC2"/>
    <w:rsid w:val="00EC3104"/>
    <w:rsid w:val="00EC35D0"/>
    <w:rsid w:val="00EC37AB"/>
    <w:rsid w:val="00EC4D1A"/>
    <w:rsid w:val="00EC6409"/>
    <w:rsid w:val="00EC680D"/>
    <w:rsid w:val="00ED097A"/>
    <w:rsid w:val="00ED28F7"/>
    <w:rsid w:val="00ED40FD"/>
    <w:rsid w:val="00ED4C41"/>
    <w:rsid w:val="00ED5795"/>
    <w:rsid w:val="00ED7342"/>
    <w:rsid w:val="00ED7F36"/>
    <w:rsid w:val="00EE0128"/>
    <w:rsid w:val="00EE09B9"/>
    <w:rsid w:val="00EE2469"/>
    <w:rsid w:val="00EE2904"/>
    <w:rsid w:val="00EE39FB"/>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396E"/>
    <w:rsid w:val="00F14425"/>
    <w:rsid w:val="00F17098"/>
    <w:rsid w:val="00F20417"/>
    <w:rsid w:val="00F20874"/>
    <w:rsid w:val="00F20AD2"/>
    <w:rsid w:val="00F214CA"/>
    <w:rsid w:val="00F22A3C"/>
    <w:rsid w:val="00F24E82"/>
    <w:rsid w:val="00F26A65"/>
    <w:rsid w:val="00F3447D"/>
    <w:rsid w:val="00F36FF3"/>
    <w:rsid w:val="00F40293"/>
    <w:rsid w:val="00F44353"/>
    <w:rsid w:val="00F44395"/>
    <w:rsid w:val="00F44A65"/>
    <w:rsid w:val="00F45892"/>
    <w:rsid w:val="00F47BB4"/>
    <w:rsid w:val="00F507DB"/>
    <w:rsid w:val="00F53286"/>
    <w:rsid w:val="00F6009E"/>
    <w:rsid w:val="00F6173A"/>
    <w:rsid w:val="00F6424D"/>
    <w:rsid w:val="00F6705D"/>
    <w:rsid w:val="00F71285"/>
    <w:rsid w:val="00F7140B"/>
    <w:rsid w:val="00F718DB"/>
    <w:rsid w:val="00F71C6B"/>
    <w:rsid w:val="00F723BA"/>
    <w:rsid w:val="00F72FD1"/>
    <w:rsid w:val="00F73400"/>
    <w:rsid w:val="00F74B0D"/>
    <w:rsid w:val="00F76190"/>
    <w:rsid w:val="00F76FBF"/>
    <w:rsid w:val="00F775A4"/>
    <w:rsid w:val="00F778E2"/>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C6908"/>
    <w:rsid w:val="00FD00A4"/>
    <w:rsid w:val="00FD00CC"/>
    <w:rsid w:val="00FD1AEF"/>
    <w:rsid w:val="00FD3C37"/>
    <w:rsid w:val="00FD5AD4"/>
    <w:rsid w:val="00FD66B0"/>
    <w:rsid w:val="00FE16F6"/>
    <w:rsid w:val="00FE603A"/>
    <w:rsid w:val="00FE74A2"/>
    <w:rsid w:val="00FE79AA"/>
    <w:rsid w:val="00FF033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BD4687FC-EDFE-4FAD-9E8C-46BF0508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354112032">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 w:id="59250033">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56366091">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78404711">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025590757">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214973265">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82072970">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7589626">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1754157002">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257104579">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295720731">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78598145">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61295200">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2128543963">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83768145">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02104827">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361516577">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91781761">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1864318011">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38213625">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920">
      <w:bodyDiv w:val="1"/>
      <w:marLeft w:val="0"/>
      <w:marRight w:val="0"/>
      <w:marTop w:val="0"/>
      <w:marBottom w:val="0"/>
      <w:divBdr>
        <w:top w:val="none" w:sz="0" w:space="0" w:color="auto"/>
        <w:left w:val="none" w:sz="0" w:space="0" w:color="auto"/>
        <w:bottom w:val="none" w:sz="0" w:space="0" w:color="auto"/>
        <w:right w:val="none" w:sz="0" w:space="0" w:color="auto"/>
      </w:divBdr>
      <w:divsChild>
        <w:div w:id="876282227">
          <w:marLeft w:val="0"/>
          <w:marRight w:val="0"/>
          <w:marTop w:val="0"/>
          <w:marBottom w:val="0"/>
          <w:divBdr>
            <w:top w:val="none" w:sz="0" w:space="0" w:color="auto"/>
            <w:left w:val="none" w:sz="0" w:space="0" w:color="auto"/>
            <w:bottom w:val="none" w:sz="0" w:space="0" w:color="auto"/>
            <w:right w:val="none" w:sz="0" w:space="0" w:color="auto"/>
          </w:divBdr>
          <w:divsChild>
            <w:div w:id="791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743600130">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 w:id="82998157">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2122992031">
              <w:marLeft w:val="0"/>
              <w:marRight w:val="0"/>
              <w:marTop w:val="0"/>
              <w:marBottom w:val="0"/>
              <w:divBdr>
                <w:top w:val="none" w:sz="0" w:space="0" w:color="auto"/>
                <w:left w:val="none" w:sz="0" w:space="0" w:color="auto"/>
                <w:bottom w:val="none" w:sz="0" w:space="0" w:color="auto"/>
                <w:right w:val="none" w:sz="0" w:space="0" w:color="auto"/>
              </w:divBdr>
            </w:div>
            <w:div w:id="100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2132899476">
              <w:marLeft w:val="0"/>
              <w:marRight w:val="0"/>
              <w:marTop w:val="0"/>
              <w:marBottom w:val="0"/>
              <w:divBdr>
                <w:top w:val="none" w:sz="0" w:space="0" w:color="auto"/>
                <w:left w:val="none" w:sz="0" w:space="0" w:color="auto"/>
                <w:bottom w:val="none" w:sz="0" w:space="0" w:color="auto"/>
                <w:right w:val="none" w:sz="0" w:space="0" w:color="auto"/>
              </w:divBdr>
            </w:div>
            <w:div w:id="660159405">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222646415">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176607365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55932576">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1470248244">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8289873">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5245857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8261417">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1847094477">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95254412">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369260949">
              <w:marLeft w:val="0"/>
              <w:marRight w:val="0"/>
              <w:marTop w:val="0"/>
              <w:marBottom w:val="0"/>
              <w:divBdr>
                <w:top w:val="none" w:sz="0" w:space="0" w:color="auto"/>
                <w:left w:val="none" w:sz="0" w:space="0" w:color="auto"/>
                <w:bottom w:val="none" w:sz="0" w:space="0" w:color="auto"/>
                <w:right w:val="none" w:sz="0" w:space="0" w:color="auto"/>
              </w:divBdr>
            </w:div>
            <w:div w:id="1038117858">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1269510016">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49623111">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1835563938">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259946339">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1592424850">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58721685">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633949600">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361515699">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565458249">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785736605">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118301758">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1347831561">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332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198142314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74283335">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2113352364">
              <w:marLeft w:val="0"/>
              <w:marRight w:val="0"/>
              <w:marTop w:val="0"/>
              <w:marBottom w:val="0"/>
              <w:divBdr>
                <w:top w:val="none" w:sz="0" w:space="0" w:color="auto"/>
                <w:left w:val="none" w:sz="0" w:space="0" w:color="auto"/>
                <w:bottom w:val="none" w:sz="0" w:space="0" w:color="auto"/>
                <w:right w:val="none" w:sz="0" w:space="0" w:color="auto"/>
              </w:divBdr>
            </w:div>
            <w:div w:id="91780195">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1958100356">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9688982">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1694526758">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200947081">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60308695">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14738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1746">
      <w:bodyDiv w:val="1"/>
      <w:marLeft w:val="0"/>
      <w:marRight w:val="0"/>
      <w:marTop w:val="0"/>
      <w:marBottom w:val="0"/>
      <w:divBdr>
        <w:top w:val="none" w:sz="0" w:space="0" w:color="auto"/>
        <w:left w:val="none" w:sz="0" w:space="0" w:color="auto"/>
        <w:bottom w:val="none" w:sz="0" w:space="0" w:color="auto"/>
        <w:right w:val="none" w:sz="0" w:space="0" w:color="auto"/>
      </w:divBdr>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646468803">
              <w:marLeft w:val="0"/>
              <w:marRight w:val="0"/>
              <w:marTop w:val="0"/>
              <w:marBottom w:val="0"/>
              <w:divBdr>
                <w:top w:val="none" w:sz="0" w:space="0" w:color="auto"/>
                <w:left w:val="none" w:sz="0" w:space="0" w:color="auto"/>
                <w:bottom w:val="none" w:sz="0" w:space="0" w:color="auto"/>
                <w:right w:val="none" w:sz="0" w:space="0" w:color="auto"/>
              </w:divBdr>
            </w:div>
            <w:div w:id="1049719702">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19286302">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532263635">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74804140">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1161968575">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84419746">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2147310163">
              <w:marLeft w:val="0"/>
              <w:marRight w:val="0"/>
              <w:marTop w:val="0"/>
              <w:marBottom w:val="0"/>
              <w:divBdr>
                <w:top w:val="none" w:sz="0" w:space="0" w:color="auto"/>
                <w:left w:val="none" w:sz="0" w:space="0" w:color="auto"/>
                <w:bottom w:val="none" w:sz="0" w:space="0" w:color="auto"/>
                <w:right w:val="none" w:sz="0" w:space="0" w:color="auto"/>
              </w:divBdr>
            </w:div>
            <w:div w:id="13962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17067275">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578907054">
              <w:marLeft w:val="0"/>
              <w:marRight w:val="0"/>
              <w:marTop w:val="0"/>
              <w:marBottom w:val="0"/>
              <w:divBdr>
                <w:top w:val="none" w:sz="0" w:space="0" w:color="auto"/>
                <w:left w:val="none" w:sz="0" w:space="0" w:color="auto"/>
                <w:bottom w:val="none" w:sz="0" w:space="0" w:color="auto"/>
                <w:right w:val="none" w:sz="0" w:space="0" w:color="auto"/>
              </w:divBdr>
            </w:div>
            <w:div w:id="165442871">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853">
      <w:bodyDiv w:val="1"/>
      <w:marLeft w:val="0"/>
      <w:marRight w:val="0"/>
      <w:marTop w:val="0"/>
      <w:marBottom w:val="0"/>
      <w:divBdr>
        <w:top w:val="none" w:sz="0" w:space="0" w:color="auto"/>
        <w:left w:val="none" w:sz="0" w:space="0" w:color="auto"/>
        <w:bottom w:val="none" w:sz="0" w:space="0" w:color="auto"/>
        <w:right w:val="none" w:sz="0" w:space="0" w:color="auto"/>
      </w:divBdr>
      <w:divsChild>
        <w:div w:id="586497067">
          <w:marLeft w:val="0"/>
          <w:marRight w:val="0"/>
          <w:marTop w:val="0"/>
          <w:marBottom w:val="0"/>
          <w:divBdr>
            <w:top w:val="none" w:sz="0" w:space="0" w:color="auto"/>
            <w:left w:val="none" w:sz="0" w:space="0" w:color="auto"/>
            <w:bottom w:val="none" w:sz="0" w:space="0" w:color="auto"/>
            <w:right w:val="none" w:sz="0" w:space="0" w:color="auto"/>
          </w:divBdr>
          <w:divsChild>
            <w:div w:id="706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385496748">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475292748">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107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579601219">
              <w:marLeft w:val="0"/>
              <w:marRight w:val="0"/>
              <w:marTop w:val="0"/>
              <w:marBottom w:val="0"/>
              <w:divBdr>
                <w:top w:val="none" w:sz="0" w:space="0" w:color="auto"/>
                <w:left w:val="none" w:sz="0" w:space="0" w:color="auto"/>
                <w:bottom w:val="none" w:sz="0" w:space="0" w:color="auto"/>
                <w:right w:val="none" w:sz="0" w:space="0" w:color="auto"/>
              </w:divBdr>
            </w:div>
            <w:div w:id="4567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482894004">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29764145">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602037024">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30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1911188737">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72896202">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575869282">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61698411">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920989980">
              <w:marLeft w:val="0"/>
              <w:marRight w:val="0"/>
              <w:marTop w:val="0"/>
              <w:marBottom w:val="0"/>
              <w:divBdr>
                <w:top w:val="none" w:sz="0" w:space="0" w:color="auto"/>
                <w:left w:val="none" w:sz="0" w:space="0" w:color="auto"/>
                <w:bottom w:val="none" w:sz="0" w:space="0" w:color="auto"/>
                <w:right w:val="none" w:sz="0" w:space="0" w:color="auto"/>
              </w:divBdr>
            </w:div>
            <w:div w:id="68499398">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182643556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872429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A9F154-A614-4962-BF0E-8EE76FAA03C6}">
  <ds:schemaRefs>
    <ds:schemaRef ds:uri="http://schemas.microsoft.com/sharepoint/v3/contenttype/forms"/>
  </ds:schemaRefs>
</ds:datastoreItem>
</file>

<file path=customXml/itemProps3.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customXml/itemProps4.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11579</Words>
  <Characters>66001</Characters>
  <Application>Microsoft Office Word</Application>
  <DocSecurity>0</DocSecurity>
  <Lines>550</Lines>
  <Paragraphs>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77426</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680</cp:revision>
  <cp:lastPrinted>2024-10-02T08:59:00Z</cp:lastPrinted>
  <dcterms:created xsi:type="dcterms:W3CDTF">2024-07-15T14:26:00Z</dcterms:created>
  <dcterms:modified xsi:type="dcterms:W3CDTF">2024-10-02T09:00:00Z</dcterms:modified>
  <cp:category>Rapport</cp:category>
</cp:coreProperties>
</file>